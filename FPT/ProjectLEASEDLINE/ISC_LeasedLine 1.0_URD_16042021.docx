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AFD0E8" w14:textId="5AE02EF7" w:rsidR="006D6E5A" w:rsidRPr="00DF3A4D" w:rsidRDefault="006D6E5A" w:rsidP="00AC1F03">
      <w:pPr>
        <w:spacing w:before="120" w:after="120"/>
        <w:jc w:val="center"/>
        <w:rPr>
          <w:b/>
          <w:smallCaps/>
          <w:noProof/>
          <w:sz w:val="56"/>
          <w:szCs w:val="56"/>
          <w:lang w:val="en-GB" w:eastAsia="en-GB"/>
        </w:rPr>
      </w:pPr>
      <w:r w:rsidRPr="00DF3A4D">
        <w:rPr>
          <w:b/>
          <w:smallCaps/>
          <w:noProof/>
          <w:sz w:val="56"/>
          <w:szCs w:val="56"/>
        </w:rPr>
        <mc:AlternateContent>
          <mc:Choice Requires="wps">
            <w:drawing>
              <wp:anchor distT="0" distB="0" distL="114300" distR="114300" simplePos="0" relativeHeight="251654144" behindDoc="0" locked="0" layoutInCell="1" allowOverlap="1" wp14:anchorId="1BE3D4D8" wp14:editId="0E69138D">
                <wp:simplePos x="0" y="0"/>
                <wp:positionH relativeFrom="margin">
                  <wp:posOffset>-214805</wp:posOffset>
                </wp:positionH>
                <wp:positionV relativeFrom="paragraph">
                  <wp:posOffset>-372526</wp:posOffset>
                </wp:positionV>
                <wp:extent cx="6448933" cy="1827520"/>
                <wp:effectExtent l="57150" t="0" r="66675" b="116205"/>
                <wp:wrapNone/>
                <wp:docPr id="3" name="Rounded Rectangle 3"/>
                <wp:cNvGraphicFramePr/>
                <a:graphic xmlns:a="http://schemas.openxmlformats.org/drawingml/2006/main">
                  <a:graphicData uri="http://schemas.microsoft.com/office/word/2010/wordprocessingShape">
                    <wps:wsp>
                      <wps:cNvSpPr/>
                      <wps:spPr>
                        <a:xfrm>
                          <a:off x="0" y="0"/>
                          <a:ext cx="6448933" cy="1827520"/>
                        </a:xfrm>
                        <a:prstGeom prst="roundRect">
                          <a:avLst/>
                        </a:prstGeom>
                        <a:solidFill>
                          <a:schemeClr val="accent5"/>
                        </a:solidFill>
                        <a:ln>
                          <a:noFill/>
                        </a:ln>
                        <a:effectLst>
                          <a:outerShdw blurRad="50800" dist="50800" dir="5400000" algn="ctr" rotWithShape="0">
                            <a:schemeClr val="bg1">
                              <a:lumMod val="95000"/>
                            </a:scheme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72A6659" w14:textId="77777777" w:rsidR="00E67856" w:rsidRDefault="00E67856" w:rsidP="00BB5AC5">
                            <w:pPr>
                              <w:jc w:val="center"/>
                              <w:rPr>
                                <w:b/>
                                <w:smallCaps/>
                                <w:color w:val="FFFFFF" w:themeColor="background1"/>
                                <w:sz w:val="48"/>
                                <w:szCs w:val="48"/>
                              </w:rPr>
                            </w:pPr>
                            <w:r>
                              <w:rPr>
                                <w:b/>
                                <w:smallCaps/>
                                <w:noProof/>
                                <w:color w:val="FFFFFF" w:themeColor="background1"/>
                                <w:sz w:val="48"/>
                                <w:szCs w:val="48"/>
                              </w:rPr>
                              <w:drawing>
                                <wp:inline distT="0" distB="0" distL="0" distR="0" wp14:anchorId="1A5FFFF7" wp14:editId="07777777">
                                  <wp:extent cx="1324234" cy="434976"/>
                                  <wp:effectExtent l="0" t="0" r="9525" b="31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PT Telecom Ngang-02.png"/>
                                          <pic:cNvPicPr/>
                                        </pic:nvPicPr>
                                        <pic:blipFill>
                                          <a:blip r:embed="rId11">
                                            <a:extLst>
                                              <a:ext uri="{28A0092B-C50C-407E-A947-70E740481C1C}">
                                                <a14:useLocalDpi xmlns:a14="http://schemas.microsoft.com/office/drawing/2010/main" val="0"/>
                                              </a:ext>
                                            </a:extLst>
                                          </a:blip>
                                          <a:stretch>
                                            <a:fillRect/>
                                          </a:stretch>
                                        </pic:blipFill>
                                        <pic:spPr>
                                          <a:xfrm>
                                            <a:off x="0" y="0"/>
                                            <a:ext cx="1370339" cy="450120"/>
                                          </a:xfrm>
                                          <a:prstGeom prst="rect">
                                            <a:avLst/>
                                          </a:prstGeom>
                                        </pic:spPr>
                                      </pic:pic>
                                    </a:graphicData>
                                  </a:graphic>
                                </wp:inline>
                              </w:drawing>
                            </w:r>
                          </w:p>
                          <w:p w14:paraId="0A37501D" w14:textId="77777777" w:rsidR="00E67856" w:rsidRPr="00B44774" w:rsidRDefault="00E67856" w:rsidP="00BB5AC5">
                            <w:pPr>
                              <w:jc w:val="center"/>
                              <w:rPr>
                                <w:b/>
                                <w:smallCaps/>
                                <w:color w:val="FFFFFF" w:themeColor="background1"/>
                                <w:sz w:val="20"/>
                                <w:szCs w:val="20"/>
                              </w:rPr>
                            </w:pPr>
                          </w:p>
                          <w:p w14:paraId="56315E41" w14:textId="77777777" w:rsidR="00E67856" w:rsidRDefault="00E67856" w:rsidP="00BB5AC5">
                            <w:pPr>
                              <w:jc w:val="center"/>
                            </w:pPr>
                            <w:r w:rsidRPr="006D6E5A">
                              <w:rPr>
                                <w:b/>
                                <w:color w:val="FFFFFF" w:themeColor="background1"/>
                                <w:sz w:val="48"/>
                                <w:szCs w:val="48"/>
                              </w:rPr>
                              <w:t>TRUNG TÂM HỆ THỐNG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E3D4D8" id="Rounded Rectangle 3" o:spid="_x0000_s1026" style="position:absolute;left:0;text-align:left;margin-left:-16.9pt;margin-top:-29.35pt;width:507.8pt;height:143.9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" fillcolor="#4472c4 [3208]" stroked="f" strokeweight="1pt">
                <v:stroke joinstyle="miter"/>
                <v:shadow on="t" color="#f2f2f2 [3052]" offset="0,4pt"/>
                <v:textbox>
                  <w:txbxContent>
                    <w:p w14:paraId="672A6659" w14:textId="77777777" w:rsidR="00E67856" w:rsidRDefault="00E67856" w:rsidP="00BB5AC5">
                      <w:pPr>
                        <w:jc w:val="center"/>
                        <w:rPr>
                          <w:b/>
                          <w:smallCaps/>
                          <w:color w:val="FFFFFF" w:themeColor="background1"/>
                          <w:sz w:val="48"/>
                          <w:szCs w:val="48"/>
                        </w:rPr>
                      </w:pPr>
                      <w:r>
                        <w:rPr>
                          <w:b/>
                          <w:smallCaps/>
                          <w:noProof/>
                          <w:color w:val="FFFFFF" w:themeColor="background1"/>
                          <w:sz w:val="48"/>
                          <w:szCs w:val="48"/>
                        </w:rPr>
                        <w:drawing>
                          <wp:inline distT="0" distB="0" distL="0" distR="0" wp14:anchorId="1A5FFFF7" wp14:editId="07777777">
                            <wp:extent cx="1324234" cy="434976"/>
                            <wp:effectExtent l="0" t="0" r="9525" b="31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PT Telecom Ngang-02.png"/>
                                    <pic:cNvPicPr/>
                                  </pic:nvPicPr>
                                  <pic:blipFill>
                                    <a:blip r:embed="rId11">
                                      <a:extLst>
                                        <a:ext uri="{28A0092B-C50C-407E-A947-70E740481C1C}">
                                          <a14:useLocalDpi xmlns:a14="http://schemas.microsoft.com/office/drawing/2010/main" val="0"/>
                                        </a:ext>
                                      </a:extLst>
                                    </a:blip>
                                    <a:stretch>
                                      <a:fillRect/>
                                    </a:stretch>
                                  </pic:blipFill>
                                  <pic:spPr>
                                    <a:xfrm>
                                      <a:off x="0" y="0"/>
                                      <a:ext cx="1370339" cy="450120"/>
                                    </a:xfrm>
                                    <a:prstGeom prst="rect">
                                      <a:avLst/>
                                    </a:prstGeom>
                                  </pic:spPr>
                                </pic:pic>
                              </a:graphicData>
                            </a:graphic>
                          </wp:inline>
                        </w:drawing>
                      </w:r>
                    </w:p>
                    <w:p w14:paraId="0A37501D" w14:textId="77777777" w:rsidR="00E67856" w:rsidRPr="00B44774" w:rsidRDefault="00E67856" w:rsidP="00BB5AC5">
                      <w:pPr>
                        <w:jc w:val="center"/>
                        <w:rPr>
                          <w:b/>
                          <w:smallCaps/>
                          <w:color w:val="FFFFFF" w:themeColor="background1"/>
                          <w:sz w:val="20"/>
                          <w:szCs w:val="20"/>
                        </w:rPr>
                      </w:pPr>
                    </w:p>
                    <w:p w14:paraId="56315E41" w14:textId="77777777" w:rsidR="00E67856" w:rsidRDefault="00E67856" w:rsidP="00BB5AC5">
                      <w:pPr>
                        <w:jc w:val="center"/>
                      </w:pPr>
                      <w:r w:rsidRPr="006D6E5A">
                        <w:rPr>
                          <w:b/>
                          <w:color w:val="FFFFFF" w:themeColor="background1"/>
                          <w:sz w:val="48"/>
                          <w:szCs w:val="48"/>
                        </w:rPr>
                        <w:t>TRUNG TÂM HỆ THỐNG THÔNG TIN</w:t>
                      </w:r>
                    </w:p>
                  </w:txbxContent>
                </v:textbox>
                <w10:wrap anchorx="margin"/>
              </v:roundrect>
            </w:pict>
          </mc:Fallback>
        </mc:AlternateContent>
      </w:r>
      <w:r w:rsidR="004D5652">
        <w:rPr>
          <w:b/>
          <w:smallCaps/>
          <w:noProof/>
          <w:sz w:val="56"/>
          <w:szCs w:val="56"/>
          <w:lang w:val="en-GB" w:eastAsia="en-GB"/>
        </w:rPr>
        <w:tab/>
      </w:r>
    </w:p>
    <w:p w14:paraId="29D6B04F" w14:textId="77777777" w:rsidR="00CF7D7E" w:rsidRPr="00DF3A4D" w:rsidRDefault="006D6E5A" w:rsidP="00AC1F03">
      <w:pPr>
        <w:spacing w:before="120" w:after="120"/>
        <w:jc w:val="center"/>
        <w:rPr>
          <w:b/>
          <w:smallCaps/>
          <w:sz w:val="56"/>
          <w:szCs w:val="56"/>
        </w:rPr>
      </w:pPr>
      <w:r w:rsidRPr="00DF3A4D">
        <w:rPr>
          <w:b/>
          <w:noProof/>
          <w:sz w:val="56"/>
          <w:szCs w:val="56"/>
          <w:lang w:val="en-GB" w:eastAsia="en-GB"/>
        </w:rPr>
        <w:t xml:space="preserve"> </w:t>
      </w:r>
    </w:p>
    <w:p w14:paraId="6A05A809" w14:textId="77777777" w:rsidR="00CF7D7E" w:rsidRPr="00DF3A4D" w:rsidRDefault="00CF7D7E" w:rsidP="00AC1F03">
      <w:pPr>
        <w:spacing w:before="120" w:after="120"/>
        <w:jc w:val="center"/>
        <w:rPr>
          <w:b/>
          <w:smallCaps/>
          <w:sz w:val="56"/>
          <w:szCs w:val="56"/>
        </w:rPr>
      </w:pPr>
    </w:p>
    <w:p w14:paraId="5A39BBE3" w14:textId="77777777" w:rsidR="00CF7D7E" w:rsidRPr="00DF3A4D" w:rsidRDefault="00CF7D7E" w:rsidP="00AC1F03">
      <w:pPr>
        <w:spacing w:before="120" w:after="120"/>
        <w:jc w:val="center"/>
        <w:rPr>
          <w:b/>
          <w:smallCaps/>
          <w:sz w:val="56"/>
          <w:szCs w:val="56"/>
        </w:rPr>
      </w:pPr>
    </w:p>
    <w:p w14:paraId="41C8F396" w14:textId="77777777" w:rsidR="00DE796D" w:rsidRPr="00DF3A4D" w:rsidRDefault="00DE796D" w:rsidP="000147FF">
      <w:pPr>
        <w:spacing w:before="120" w:after="120"/>
        <w:ind w:right="49"/>
        <w:jc w:val="right"/>
        <w:rPr>
          <w:b/>
          <w:smallCaps/>
          <w:sz w:val="44"/>
        </w:rPr>
      </w:pPr>
    </w:p>
    <w:p w14:paraId="72A3D3EC" w14:textId="77777777" w:rsidR="001D7435" w:rsidRPr="00DF3A4D" w:rsidRDefault="001D7435" w:rsidP="00163E57">
      <w:pPr>
        <w:spacing w:before="120" w:after="120"/>
        <w:ind w:right="49"/>
        <w:rPr>
          <w:b/>
          <w:smallCaps/>
          <w:sz w:val="44"/>
        </w:rPr>
      </w:pPr>
    </w:p>
    <w:p w14:paraId="0D0B940D" w14:textId="77777777" w:rsidR="001D7435" w:rsidRPr="00DF3A4D" w:rsidRDefault="001D7435" w:rsidP="000147FF">
      <w:pPr>
        <w:spacing w:before="120" w:after="120"/>
        <w:ind w:right="49"/>
        <w:jc w:val="right"/>
        <w:rPr>
          <w:b/>
          <w:smallCaps/>
          <w:sz w:val="44"/>
        </w:rPr>
      </w:pPr>
    </w:p>
    <w:p w14:paraId="73B08A55" w14:textId="1FF3D463" w:rsidR="00A433B4" w:rsidRPr="00D73310" w:rsidRDefault="00FC7B07" w:rsidP="005F6312">
      <w:pPr>
        <w:spacing w:before="120" w:after="120"/>
        <w:ind w:right="49"/>
        <w:jc w:val="center"/>
        <w:rPr>
          <w:b/>
          <w:smallCaps/>
          <w:sz w:val="96"/>
          <w:szCs w:val="96"/>
        </w:rPr>
      </w:pPr>
      <w:r>
        <w:rPr>
          <w:b/>
          <w:sz w:val="96"/>
          <w:szCs w:val="96"/>
        </w:rPr>
        <w:t xml:space="preserve">ISC </w:t>
      </w:r>
      <w:r w:rsidR="004B5B68">
        <w:rPr>
          <w:b/>
          <w:sz w:val="96"/>
          <w:szCs w:val="96"/>
        </w:rPr>
        <w:t>LeasedLine v1.0</w:t>
      </w:r>
      <w:r w:rsidR="00A433B4" w:rsidRPr="00D73310">
        <w:rPr>
          <w:b/>
          <w:sz w:val="96"/>
          <w:szCs w:val="96"/>
        </w:rPr>
        <w:t xml:space="preserve"> </w:t>
      </w:r>
    </w:p>
    <w:p w14:paraId="0CD6BABA" w14:textId="77777777" w:rsidR="00CF7D7E" w:rsidRDefault="005D38C0" w:rsidP="005D38C0">
      <w:pPr>
        <w:spacing w:before="120" w:after="120"/>
        <w:ind w:right="139"/>
        <w:jc w:val="center"/>
        <w:rPr>
          <w:b/>
          <w:i/>
          <w:color w:val="ED7D31" w:themeColor="accent2"/>
          <w:sz w:val="52"/>
          <w:szCs w:val="80"/>
        </w:rPr>
      </w:pPr>
      <w:r w:rsidRPr="00DF3A4D">
        <w:rPr>
          <w:b/>
          <w:color w:val="ED7D31" w:themeColor="accent2"/>
          <w:sz w:val="52"/>
          <w:szCs w:val="80"/>
        </w:rPr>
        <w:t xml:space="preserve">URD </w:t>
      </w:r>
      <w:r w:rsidR="0058539B" w:rsidRPr="00DF3A4D">
        <w:rPr>
          <w:b/>
          <w:i/>
          <w:color w:val="ED7D31" w:themeColor="accent2"/>
          <w:sz w:val="52"/>
          <w:szCs w:val="80"/>
        </w:rPr>
        <w:t>– User requirement document</w:t>
      </w:r>
    </w:p>
    <w:p w14:paraId="0E27B00A" w14:textId="77777777" w:rsidR="00963411" w:rsidRDefault="00963411" w:rsidP="005D38C0">
      <w:pPr>
        <w:spacing w:before="120" w:after="120"/>
        <w:ind w:right="139"/>
        <w:jc w:val="center"/>
        <w:rPr>
          <w:b/>
          <w:i/>
          <w:smallCaps/>
          <w:color w:val="ED7D31" w:themeColor="accent2"/>
          <w:sz w:val="52"/>
          <w:szCs w:val="80"/>
        </w:rPr>
      </w:pPr>
    </w:p>
    <w:tbl>
      <w:tblPr>
        <w:tblW w:w="5670" w:type="dxa"/>
        <w:jc w:val="center"/>
        <w:tblLook w:val="04A0" w:firstRow="1" w:lastRow="0" w:firstColumn="1" w:lastColumn="0" w:noHBand="0" w:noVBand="1"/>
      </w:tblPr>
      <w:tblGrid>
        <w:gridCol w:w="2586"/>
        <w:gridCol w:w="3084"/>
      </w:tblGrid>
      <w:tr w:rsidR="000C3721" w:rsidRPr="000C3721" w14:paraId="3622D0C1" w14:textId="77777777" w:rsidTr="00960F33">
        <w:trPr>
          <w:trHeight w:val="567"/>
          <w:jc w:val="center"/>
        </w:trPr>
        <w:tc>
          <w:tcPr>
            <w:tcW w:w="2586" w:type="dxa"/>
            <w:tcBorders>
              <w:top w:val="double" w:sz="6" w:space="0" w:color="A5A5A5"/>
              <w:left w:val="double" w:sz="6" w:space="0" w:color="A5A5A5"/>
              <w:bottom w:val="double" w:sz="6" w:space="0" w:color="A5A5A5"/>
              <w:right w:val="double" w:sz="6" w:space="0" w:color="A5A5A5"/>
            </w:tcBorders>
            <w:shd w:val="clear" w:color="C0C0C0" w:fill="4472C4"/>
            <w:noWrap/>
            <w:vAlign w:val="center"/>
            <w:hideMark/>
          </w:tcPr>
          <w:p w14:paraId="225AE9FC" w14:textId="77777777" w:rsidR="000C3721" w:rsidRPr="000C3721" w:rsidRDefault="002A1C09" w:rsidP="000C3721">
            <w:pPr>
              <w:spacing w:after="0" w:line="240" w:lineRule="auto"/>
              <w:jc w:val="center"/>
              <w:rPr>
                <w:rFonts w:eastAsia="Times New Roman"/>
                <w:b/>
                <w:bCs/>
                <w:color w:val="FFFFFF"/>
                <w:sz w:val="28"/>
                <w:szCs w:val="28"/>
              </w:rPr>
            </w:pPr>
            <w:r>
              <w:rPr>
                <w:b/>
                <w:color w:val="ED7D31" w:themeColor="accent2"/>
                <w:sz w:val="52"/>
              </w:rPr>
              <w:br w:type="page"/>
            </w:r>
            <w:r w:rsidR="000C3721" w:rsidRPr="000C3721">
              <w:rPr>
                <w:rFonts w:eastAsia="Times New Roman"/>
                <w:b/>
                <w:bCs/>
                <w:color w:val="FFFFFF"/>
                <w:sz w:val="28"/>
                <w:szCs w:val="28"/>
              </w:rPr>
              <w:t>Mã hiệu</w:t>
            </w:r>
          </w:p>
        </w:tc>
        <w:tc>
          <w:tcPr>
            <w:tcW w:w="3084" w:type="dxa"/>
            <w:tcBorders>
              <w:top w:val="double" w:sz="6" w:space="0" w:color="A5A5A5"/>
              <w:left w:val="nil"/>
              <w:bottom w:val="double" w:sz="6" w:space="0" w:color="A5A5A5"/>
              <w:right w:val="double" w:sz="6" w:space="0" w:color="A5A5A5"/>
            </w:tcBorders>
            <w:shd w:val="clear" w:color="000000" w:fill="FFFFFF"/>
            <w:noWrap/>
            <w:vAlign w:val="center"/>
            <w:hideMark/>
          </w:tcPr>
          <w:p w14:paraId="06B13641" w14:textId="77777777" w:rsidR="000C3721" w:rsidRPr="000C3721" w:rsidRDefault="000C3721" w:rsidP="000C3721">
            <w:pPr>
              <w:spacing w:after="0" w:line="240" w:lineRule="auto"/>
              <w:jc w:val="center"/>
              <w:rPr>
                <w:rFonts w:eastAsia="Times New Roman"/>
                <w:b/>
                <w:bCs/>
                <w:color w:val="305496"/>
                <w:sz w:val="20"/>
                <w:szCs w:val="20"/>
              </w:rPr>
            </w:pPr>
            <w:r w:rsidRPr="000C3721">
              <w:rPr>
                <w:rFonts w:eastAsia="Times New Roman"/>
                <w:b/>
                <w:bCs/>
                <w:color w:val="305496"/>
                <w:sz w:val="20"/>
                <w:szCs w:val="20"/>
              </w:rPr>
              <w:t>3.0-BM/PM/HDCV/FTEL/ISC</w:t>
            </w:r>
          </w:p>
        </w:tc>
      </w:tr>
      <w:tr w:rsidR="000C3721" w:rsidRPr="000C3721" w14:paraId="54387CA7" w14:textId="77777777" w:rsidTr="00960F33">
        <w:trPr>
          <w:trHeight w:val="567"/>
          <w:jc w:val="center"/>
        </w:trPr>
        <w:tc>
          <w:tcPr>
            <w:tcW w:w="2586" w:type="dxa"/>
            <w:tcBorders>
              <w:top w:val="double" w:sz="6" w:space="0" w:color="A5A5A5"/>
              <w:left w:val="double" w:sz="6" w:space="0" w:color="A5A5A5"/>
              <w:bottom w:val="double" w:sz="6" w:space="0" w:color="A5A5A5"/>
              <w:right w:val="double" w:sz="6" w:space="0" w:color="A5A5A5"/>
            </w:tcBorders>
            <w:shd w:val="clear" w:color="C0C0C0" w:fill="4472C4"/>
            <w:noWrap/>
            <w:vAlign w:val="center"/>
            <w:hideMark/>
          </w:tcPr>
          <w:p w14:paraId="40424496" w14:textId="77777777" w:rsidR="000C3721" w:rsidRPr="000C3721" w:rsidRDefault="000C3721" w:rsidP="000C3721">
            <w:pPr>
              <w:spacing w:after="0" w:line="240" w:lineRule="auto"/>
              <w:jc w:val="center"/>
              <w:rPr>
                <w:rFonts w:eastAsia="Times New Roman"/>
                <w:b/>
                <w:bCs/>
                <w:color w:val="FFFFFF"/>
                <w:sz w:val="28"/>
                <w:szCs w:val="28"/>
              </w:rPr>
            </w:pPr>
            <w:r w:rsidRPr="000C3721">
              <w:rPr>
                <w:rFonts w:eastAsia="Times New Roman"/>
                <w:b/>
                <w:bCs/>
                <w:color w:val="FFFFFF"/>
                <w:sz w:val="28"/>
                <w:szCs w:val="28"/>
              </w:rPr>
              <w:t>Phiên bản</w:t>
            </w:r>
          </w:p>
        </w:tc>
        <w:tc>
          <w:tcPr>
            <w:tcW w:w="3084" w:type="dxa"/>
            <w:tcBorders>
              <w:top w:val="double" w:sz="6" w:space="0" w:color="A5A5A5"/>
              <w:left w:val="nil"/>
              <w:bottom w:val="double" w:sz="6" w:space="0" w:color="A5A5A5"/>
              <w:right w:val="double" w:sz="6" w:space="0" w:color="A5A5A5"/>
            </w:tcBorders>
            <w:shd w:val="clear" w:color="000000" w:fill="FFFFFF"/>
            <w:noWrap/>
            <w:vAlign w:val="center"/>
            <w:hideMark/>
          </w:tcPr>
          <w:p w14:paraId="55D8B3B0" w14:textId="10602FD1" w:rsidR="000C3721" w:rsidRPr="000C3721" w:rsidRDefault="000C3721" w:rsidP="00960F33">
            <w:pPr>
              <w:spacing w:after="0" w:line="240" w:lineRule="auto"/>
              <w:jc w:val="center"/>
              <w:rPr>
                <w:rFonts w:eastAsia="Times New Roman"/>
                <w:b/>
                <w:bCs/>
                <w:color w:val="305496"/>
                <w:sz w:val="20"/>
                <w:szCs w:val="20"/>
              </w:rPr>
            </w:pPr>
            <w:r w:rsidRPr="000C3721">
              <w:rPr>
                <w:rFonts w:eastAsia="Times New Roman"/>
                <w:b/>
                <w:bCs/>
                <w:color w:val="305496"/>
                <w:sz w:val="20"/>
                <w:szCs w:val="20"/>
              </w:rPr>
              <w:t>1.</w:t>
            </w:r>
            <w:r w:rsidR="00FC7B07">
              <w:rPr>
                <w:rFonts w:eastAsia="Times New Roman"/>
                <w:b/>
                <w:bCs/>
                <w:color w:val="305496"/>
                <w:sz w:val="20"/>
                <w:szCs w:val="20"/>
              </w:rPr>
              <w:t>1</w:t>
            </w:r>
          </w:p>
        </w:tc>
      </w:tr>
    </w:tbl>
    <w:p w14:paraId="44EAFD9C" w14:textId="77777777" w:rsidR="002A1C09" w:rsidRDefault="002A1C09">
      <w:pPr>
        <w:rPr>
          <w:b/>
          <w:color w:val="ED7D31" w:themeColor="accent2"/>
          <w:sz w:val="52"/>
        </w:rPr>
      </w:pPr>
    </w:p>
    <w:p w14:paraId="4B94D5A5" w14:textId="77777777" w:rsidR="000C3721" w:rsidRDefault="000C3721">
      <w:pPr>
        <w:rPr>
          <w:b/>
          <w:color w:val="ED7D31" w:themeColor="accent2"/>
          <w:sz w:val="52"/>
        </w:rPr>
      </w:pPr>
      <w:r>
        <w:rPr>
          <w:b/>
          <w:color w:val="ED7D31" w:themeColor="accent2"/>
          <w:sz w:val="52"/>
        </w:rPr>
        <w:br w:type="page"/>
      </w:r>
    </w:p>
    <w:p w14:paraId="7303832C" w14:textId="77777777" w:rsidR="00741A3B" w:rsidRDefault="00741A3B" w:rsidP="00741A3B">
      <w:pPr>
        <w:tabs>
          <w:tab w:val="left" w:pos="1800"/>
          <w:tab w:val="center" w:pos="7427"/>
        </w:tabs>
        <w:jc w:val="center"/>
        <w:rPr>
          <w:b/>
          <w:color w:val="ED7D31" w:themeColor="accent2"/>
          <w:sz w:val="52"/>
        </w:rPr>
      </w:pPr>
      <w:r w:rsidRPr="005B116C">
        <w:rPr>
          <w:b/>
          <w:color w:val="ED7D31" w:themeColor="accent2"/>
          <w:sz w:val="48"/>
        </w:rPr>
        <w:lastRenderedPageBreak/>
        <w:t>REVISION HISTORY</w:t>
      </w:r>
      <w:r>
        <w:rPr>
          <w:b/>
          <w:color w:val="ED7D31" w:themeColor="accent2"/>
          <w:sz w:val="52"/>
        </w:rPr>
        <w:t xml:space="preserve"> </w:t>
      </w:r>
    </w:p>
    <w:p w14:paraId="41889C31" w14:textId="4AD0BB2C" w:rsidR="00741A3B" w:rsidRDefault="00741A3B" w:rsidP="00741A3B">
      <w:pPr>
        <w:rPr>
          <w:b/>
          <w:i/>
          <w:color w:val="ED7D31" w:themeColor="accent2"/>
          <w:szCs w:val="24"/>
        </w:rPr>
      </w:pPr>
    </w:p>
    <w:p w14:paraId="22519EE7" w14:textId="77777777" w:rsidR="00383FF0" w:rsidRPr="00963411" w:rsidRDefault="00383FF0" w:rsidP="00741A3B">
      <w:pPr>
        <w:rPr>
          <w:b/>
          <w:i/>
          <w:color w:val="ED7D31" w:themeColor="accent2"/>
          <w:szCs w:val="24"/>
        </w:rPr>
      </w:pPr>
    </w:p>
    <w:tbl>
      <w:tblPr>
        <w:tblW w:w="9781" w:type="dxa"/>
        <w:tblInd w:w="-5" w:type="dxa"/>
        <w:tblBorders>
          <w:top w:val="single" w:sz="4" w:space="0" w:color="2E74B5"/>
          <w:left w:val="single" w:sz="4" w:space="0" w:color="2E74B5"/>
          <w:bottom w:val="single" w:sz="4" w:space="0" w:color="2E74B5"/>
          <w:right w:val="single" w:sz="4" w:space="0" w:color="2E74B5"/>
          <w:insideH w:val="single" w:sz="4" w:space="0" w:color="2E74B5"/>
          <w:insideV w:val="single" w:sz="4" w:space="0" w:color="2E74B5"/>
        </w:tblBorders>
        <w:tblLook w:val="04A0" w:firstRow="1" w:lastRow="0" w:firstColumn="1" w:lastColumn="0" w:noHBand="0" w:noVBand="1"/>
      </w:tblPr>
      <w:tblGrid>
        <w:gridCol w:w="1528"/>
        <w:gridCol w:w="1083"/>
        <w:gridCol w:w="1574"/>
        <w:gridCol w:w="1267"/>
        <w:gridCol w:w="4329"/>
      </w:tblGrid>
      <w:tr w:rsidR="00817C1D" w:rsidRPr="0006700B" w14:paraId="31131787" w14:textId="77777777" w:rsidTr="00DD6D37">
        <w:trPr>
          <w:trHeight w:val="600"/>
        </w:trPr>
        <w:tc>
          <w:tcPr>
            <w:tcW w:w="1545" w:type="dxa"/>
            <w:shd w:val="clear" w:color="000000" w:fill="4472C4"/>
            <w:vAlign w:val="center"/>
            <w:hideMark/>
          </w:tcPr>
          <w:p w14:paraId="491072FA" w14:textId="0EB2BFBF" w:rsidR="00817C1D" w:rsidRPr="0006700B" w:rsidRDefault="00817C1D" w:rsidP="00817C1D">
            <w:pPr>
              <w:spacing w:after="0" w:line="240" w:lineRule="auto"/>
              <w:jc w:val="center"/>
              <w:rPr>
                <w:rFonts w:eastAsia="Times New Roman"/>
                <w:b/>
                <w:bCs/>
                <w:color w:val="FFFFFF"/>
              </w:rPr>
            </w:pPr>
            <w:r>
              <w:rPr>
                <w:rFonts w:eastAsia="Times New Roman"/>
                <w:b/>
                <w:bCs/>
                <w:color w:val="FFFFFF"/>
              </w:rPr>
              <w:t>Date</w:t>
            </w:r>
          </w:p>
        </w:tc>
        <w:tc>
          <w:tcPr>
            <w:tcW w:w="1083" w:type="dxa"/>
            <w:shd w:val="clear" w:color="000000" w:fill="4472C4"/>
            <w:vAlign w:val="center"/>
          </w:tcPr>
          <w:p w14:paraId="5624E9DA" w14:textId="49A11F8B" w:rsidR="00817C1D" w:rsidRDefault="00817C1D" w:rsidP="00817C1D">
            <w:pPr>
              <w:spacing w:after="0" w:line="240" w:lineRule="auto"/>
              <w:jc w:val="center"/>
              <w:rPr>
                <w:rFonts w:eastAsia="Times New Roman"/>
                <w:b/>
                <w:bCs/>
                <w:color w:val="FFFFFF"/>
              </w:rPr>
            </w:pPr>
            <w:r>
              <w:rPr>
                <w:rFonts w:eastAsia="Times New Roman"/>
                <w:b/>
                <w:bCs/>
                <w:color w:val="FFFFFF"/>
              </w:rPr>
              <w:t>Version</w:t>
            </w:r>
          </w:p>
        </w:tc>
        <w:tc>
          <w:tcPr>
            <w:tcW w:w="1190" w:type="dxa"/>
            <w:shd w:val="clear" w:color="000000" w:fill="4472C4"/>
            <w:vAlign w:val="center"/>
            <w:hideMark/>
          </w:tcPr>
          <w:p w14:paraId="1C7DF0E4" w14:textId="112E229D" w:rsidR="00817C1D" w:rsidRPr="0006700B" w:rsidRDefault="00817C1D" w:rsidP="00817C1D">
            <w:pPr>
              <w:spacing w:after="0" w:line="240" w:lineRule="auto"/>
              <w:jc w:val="center"/>
              <w:rPr>
                <w:rFonts w:eastAsia="Times New Roman"/>
                <w:b/>
                <w:bCs/>
                <w:color w:val="FFFFFF"/>
              </w:rPr>
            </w:pPr>
            <w:r>
              <w:rPr>
                <w:rFonts w:eastAsia="Times New Roman"/>
                <w:b/>
                <w:bCs/>
                <w:color w:val="FFFFFF"/>
              </w:rPr>
              <w:t>Author</w:t>
            </w:r>
          </w:p>
        </w:tc>
        <w:tc>
          <w:tcPr>
            <w:tcW w:w="1268" w:type="dxa"/>
            <w:shd w:val="clear" w:color="000000" w:fill="4472C4"/>
            <w:vAlign w:val="center"/>
          </w:tcPr>
          <w:p w14:paraId="35D7693A" w14:textId="162CACEB" w:rsidR="00817C1D" w:rsidRDefault="00817C1D" w:rsidP="00817C1D">
            <w:pPr>
              <w:spacing w:after="0" w:line="240" w:lineRule="auto"/>
              <w:rPr>
                <w:rFonts w:eastAsia="Times New Roman"/>
                <w:b/>
                <w:bCs/>
                <w:color w:val="FFFFFF"/>
              </w:rPr>
            </w:pPr>
            <w:r>
              <w:rPr>
                <w:rFonts w:eastAsia="Times New Roman"/>
                <w:b/>
                <w:bCs/>
                <w:color w:val="FFFFFF"/>
              </w:rPr>
              <w:t>Reviewer</w:t>
            </w:r>
          </w:p>
        </w:tc>
        <w:tc>
          <w:tcPr>
            <w:tcW w:w="4695" w:type="dxa"/>
            <w:shd w:val="clear" w:color="000000" w:fill="4472C4"/>
            <w:vAlign w:val="center"/>
          </w:tcPr>
          <w:p w14:paraId="08473ECB" w14:textId="35CDDE56" w:rsidR="00817C1D" w:rsidRPr="0006700B" w:rsidRDefault="00817C1D" w:rsidP="00817C1D">
            <w:pPr>
              <w:spacing w:after="0" w:line="240" w:lineRule="auto"/>
              <w:jc w:val="center"/>
              <w:rPr>
                <w:rFonts w:eastAsia="Times New Roman"/>
                <w:b/>
                <w:bCs/>
                <w:color w:val="FFFFFF"/>
              </w:rPr>
            </w:pPr>
            <w:r>
              <w:rPr>
                <w:rFonts w:eastAsia="Times New Roman"/>
                <w:b/>
                <w:bCs/>
                <w:color w:val="FFFFFF"/>
              </w:rPr>
              <w:t>Change Description</w:t>
            </w:r>
          </w:p>
        </w:tc>
      </w:tr>
      <w:tr w:rsidR="00817C1D" w:rsidRPr="0006700B" w14:paraId="36D4EE57" w14:textId="77777777" w:rsidTr="00DD6D37">
        <w:trPr>
          <w:trHeight w:val="600"/>
        </w:trPr>
        <w:tc>
          <w:tcPr>
            <w:tcW w:w="1545" w:type="dxa"/>
            <w:shd w:val="clear" w:color="auto" w:fill="auto"/>
            <w:vAlign w:val="center"/>
          </w:tcPr>
          <w:p w14:paraId="6F0BA8CB" w14:textId="2B836AE7" w:rsidR="00817C1D" w:rsidRPr="001F64F3" w:rsidRDefault="004B5B68" w:rsidP="00817C1D">
            <w:pPr>
              <w:spacing w:after="0" w:line="240" w:lineRule="auto"/>
              <w:jc w:val="center"/>
              <w:rPr>
                <w:rFonts w:eastAsia="Times New Roman"/>
                <w:color w:val="305496"/>
              </w:rPr>
            </w:pPr>
            <w:r>
              <w:rPr>
                <w:rFonts w:eastAsia="Times New Roman"/>
                <w:color w:val="305496"/>
              </w:rPr>
              <w:t>11/08</w:t>
            </w:r>
            <w:r w:rsidR="001F64F3" w:rsidRPr="001F64F3">
              <w:rPr>
                <w:rFonts w:eastAsia="Times New Roman"/>
                <w:color w:val="305496"/>
              </w:rPr>
              <w:t>/2019</w:t>
            </w:r>
          </w:p>
        </w:tc>
        <w:tc>
          <w:tcPr>
            <w:tcW w:w="1083" w:type="dxa"/>
            <w:vAlign w:val="center"/>
          </w:tcPr>
          <w:p w14:paraId="7535F9DF" w14:textId="4A30F502" w:rsidR="00817C1D" w:rsidRPr="001F64F3" w:rsidRDefault="004B5B68" w:rsidP="00817C1D">
            <w:pPr>
              <w:spacing w:after="0" w:line="240" w:lineRule="auto"/>
              <w:jc w:val="center"/>
              <w:rPr>
                <w:rFonts w:eastAsia="Times New Roman"/>
                <w:iCs/>
                <w:color w:val="305496"/>
                <w:szCs w:val="24"/>
              </w:rPr>
            </w:pPr>
            <w:r>
              <w:rPr>
                <w:rFonts w:eastAsia="Times New Roman"/>
                <w:color w:val="305496"/>
              </w:rPr>
              <w:t>V1.0</w:t>
            </w:r>
          </w:p>
        </w:tc>
        <w:tc>
          <w:tcPr>
            <w:tcW w:w="1190" w:type="dxa"/>
            <w:shd w:val="clear" w:color="auto" w:fill="auto"/>
            <w:vAlign w:val="center"/>
            <w:hideMark/>
          </w:tcPr>
          <w:p w14:paraId="4B99056E" w14:textId="332C99EB" w:rsidR="00817C1D" w:rsidRPr="001F64F3" w:rsidRDefault="004B5B68" w:rsidP="00817C1D">
            <w:pPr>
              <w:spacing w:after="0" w:line="240" w:lineRule="auto"/>
              <w:jc w:val="center"/>
              <w:rPr>
                <w:rFonts w:eastAsia="Times New Roman"/>
                <w:iCs/>
                <w:color w:val="305496"/>
                <w:szCs w:val="24"/>
              </w:rPr>
            </w:pPr>
            <w:r>
              <w:rPr>
                <w:rFonts w:eastAsia="Times New Roman"/>
                <w:iCs/>
                <w:color w:val="305496"/>
                <w:szCs w:val="24"/>
              </w:rPr>
              <w:t>Danhtc9</w:t>
            </w:r>
          </w:p>
        </w:tc>
        <w:tc>
          <w:tcPr>
            <w:tcW w:w="1268" w:type="dxa"/>
            <w:vAlign w:val="center"/>
          </w:tcPr>
          <w:p w14:paraId="4850C465" w14:textId="4DD95637" w:rsidR="00817C1D" w:rsidRPr="001F64F3" w:rsidRDefault="004B5B68" w:rsidP="00817C1D">
            <w:pPr>
              <w:spacing w:after="0" w:line="240" w:lineRule="auto"/>
              <w:rPr>
                <w:rFonts w:eastAsia="Times New Roman"/>
                <w:iCs/>
                <w:color w:val="305496"/>
                <w:szCs w:val="24"/>
              </w:rPr>
            </w:pPr>
            <w:r>
              <w:rPr>
                <w:rFonts w:eastAsia="Times New Roman"/>
                <w:iCs/>
                <w:color w:val="305496"/>
                <w:szCs w:val="24"/>
              </w:rPr>
              <w:t>ThaiMH</w:t>
            </w:r>
          </w:p>
        </w:tc>
        <w:tc>
          <w:tcPr>
            <w:tcW w:w="4695" w:type="dxa"/>
            <w:vAlign w:val="center"/>
          </w:tcPr>
          <w:p w14:paraId="1299C43A" w14:textId="4ABB8DAF" w:rsidR="00817C1D" w:rsidRPr="001F64F3" w:rsidRDefault="001F64F3" w:rsidP="00817C1D">
            <w:pPr>
              <w:spacing w:after="0" w:line="240" w:lineRule="auto"/>
              <w:rPr>
                <w:rFonts w:eastAsia="Times New Roman"/>
                <w:iCs/>
                <w:color w:val="305496"/>
                <w:szCs w:val="24"/>
              </w:rPr>
            </w:pPr>
            <w:r w:rsidRPr="001F64F3">
              <w:rPr>
                <w:rFonts w:eastAsia="Times New Roman"/>
                <w:iCs/>
                <w:color w:val="305496"/>
                <w:szCs w:val="24"/>
              </w:rPr>
              <w:t>New Version</w:t>
            </w:r>
          </w:p>
        </w:tc>
      </w:tr>
      <w:tr w:rsidR="00817C1D" w:rsidRPr="001F64F3" w14:paraId="4DDBEF00" w14:textId="77777777" w:rsidTr="004B5B68">
        <w:trPr>
          <w:trHeight w:val="600"/>
        </w:trPr>
        <w:tc>
          <w:tcPr>
            <w:tcW w:w="1545" w:type="dxa"/>
            <w:shd w:val="clear" w:color="auto" w:fill="auto"/>
            <w:vAlign w:val="center"/>
          </w:tcPr>
          <w:p w14:paraId="3461D779" w14:textId="1D3198FD" w:rsidR="00817C1D" w:rsidRPr="001F64F3" w:rsidRDefault="0074778A" w:rsidP="00817C1D">
            <w:pPr>
              <w:spacing w:after="0" w:line="240" w:lineRule="auto"/>
              <w:jc w:val="center"/>
              <w:rPr>
                <w:rFonts w:eastAsia="Times New Roman"/>
                <w:bCs/>
                <w:color w:val="305496"/>
              </w:rPr>
            </w:pPr>
            <w:r>
              <w:rPr>
                <w:rFonts w:eastAsia="Times New Roman"/>
                <w:bCs/>
                <w:color w:val="305496"/>
              </w:rPr>
              <w:t>01/03/2021</w:t>
            </w:r>
          </w:p>
        </w:tc>
        <w:tc>
          <w:tcPr>
            <w:tcW w:w="1083" w:type="dxa"/>
            <w:vAlign w:val="center"/>
          </w:tcPr>
          <w:p w14:paraId="047CC194" w14:textId="28F4CF96" w:rsidR="00817C1D" w:rsidRPr="001F64F3" w:rsidRDefault="0074778A" w:rsidP="00817C1D">
            <w:pPr>
              <w:spacing w:after="0" w:line="240" w:lineRule="auto"/>
              <w:jc w:val="center"/>
              <w:rPr>
                <w:rFonts w:eastAsia="Times New Roman"/>
                <w:color w:val="305496"/>
              </w:rPr>
            </w:pPr>
            <w:r>
              <w:rPr>
                <w:rFonts w:eastAsia="Times New Roman"/>
                <w:color w:val="305496"/>
              </w:rPr>
              <w:t>V1.0</w:t>
            </w:r>
          </w:p>
        </w:tc>
        <w:tc>
          <w:tcPr>
            <w:tcW w:w="1190" w:type="dxa"/>
            <w:shd w:val="clear" w:color="auto" w:fill="auto"/>
            <w:vAlign w:val="center"/>
          </w:tcPr>
          <w:p w14:paraId="0FB78278" w14:textId="33947968" w:rsidR="00817C1D" w:rsidRPr="001F64F3" w:rsidRDefault="0074778A" w:rsidP="00817C1D">
            <w:pPr>
              <w:spacing w:after="0" w:line="240" w:lineRule="auto"/>
              <w:jc w:val="center"/>
              <w:rPr>
                <w:rFonts w:eastAsia="Times New Roman"/>
                <w:color w:val="305496"/>
              </w:rPr>
            </w:pPr>
            <w:r>
              <w:rPr>
                <w:rFonts w:eastAsia="Times New Roman"/>
                <w:color w:val="305496"/>
              </w:rPr>
              <w:t>DuyenNTK2</w:t>
            </w:r>
          </w:p>
        </w:tc>
        <w:tc>
          <w:tcPr>
            <w:tcW w:w="1268" w:type="dxa"/>
            <w:vAlign w:val="center"/>
          </w:tcPr>
          <w:p w14:paraId="42AEA21A" w14:textId="3550A80E" w:rsidR="00817C1D" w:rsidRPr="001F64F3" w:rsidRDefault="0074778A" w:rsidP="00817C1D">
            <w:pPr>
              <w:spacing w:after="0" w:line="240" w:lineRule="auto"/>
              <w:rPr>
                <w:rFonts w:eastAsia="Times New Roman"/>
                <w:color w:val="305496"/>
              </w:rPr>
            </w:pPr>
            <w:r>
              <w:rPr>
                <w:rFonts w:eastAsia="Times New Roman"/>
                <w:color w:val="305496"/>
              </w:rPr>
              <w:t>ThaiMH</w:t>
            </w:r>
          </w:p>
        </w:tc>
        <w:tc>
          <w:tcPr>
            <w:tcW w:w="4695" w:type="dxa"/>
            <w:vAlign w:val="center"/>
          </w:tcPr>
          <w:p w14:paraId="1FC39945" w14:textId="4E8848F3" w:rsidR="00817C1D" w:rsidRPr="001F64F3" w:rsidRDefault="0074778A" w:rsidP="00817C1D">
            <w:pPr>
              <w:spacing w:after="0" w:line="240" w:lineRule="auto"/>
              <w:rPr>
                <w:rFonts w:eastAsia="Times New Roman"/>
                <w:color w:val="305496"/>
              </w:rPr>
            </w:pPr>
            <w:r>
              <w:rPr>
                <w:rFonts w:eastAsia="Times New Roman"/>
                <w:color w:val="305496"/>
              </w:rPr>
              <w:t>Update</w:t>
            </w:r>
          </w:p>
        </w:tc>
      </w:tr>
      <w:tr w:rsidR="00817C1D" w:rsidRPr="0006700B" w14:paraId="0562CB0E" w14:textId="77777777" w:rsidTr="00DD6D37">
        <w:trPr>
          <w:trHeight w:val="600"/>
        </w:trPr>
        <w:tc>
          <w:tcPr>
            <w:tcW w:w="1545" w:type="dxa"/>
            <w:shd w:val="clear" w:color="auto" w:fill="auto"/>
            <w:vAlign w:val="center"/>
          </w:tcPr>
          <w:p w14:paraId="34CE0A41" w14:textId="5B2808AC" w:rsidR="00817C1D" w:rsidRPr="00EA1936" w:rsidRDefault="00817C1D" w:rsidP="00817C1D">
            <w:pPr>
              <w:spacing w:after="0" w:line="240" w:lineRule="auto"/>
              <w:jc w:val="center"/>
              <w:rPr>
                <w:rFonts w:eastAsia="Times New Roman"/>
                <w:b/>
                <w:bCs/>
                <w:color w:val="305496"/>
              </w:rPr>
            </w:pPr>
          </w:p>
        </w:tc>
        <w:tc>
          <w:tcPr>
            <w:tcW w:w="1083" w:type="dxa"/>
            <w:vAlign w:val="center"/>
          </w:tcPr>
          <w:p w14:paraId="438FC295" w14:textId="77777777" w:rsidR="00817C1D" w:rsidRPr="0006700B" w:rsidRDefault="00817C1D" w:rsidP="00817C1D">
            <w:pPr>
              <w:spacing w:after="0" w:line="240" w:lineRule="auto"/>
              <w:jc w:val="center"/>
              <w:rPr>
                <w:rFonts w:eastAsia="Times New Roman"/>
                <w:color w:val="305496"/>
              </w:rPr>
            </w:pPr>
          </w:p>
        </w:tc>
        <w:tc>
          <w:tcPr>
            <w:tcW w:w="1190" w:type="dxa"/>
            <w:shd w:val="clear" w:color="auto" w:fill="auto"/>
            <w:vAlign w:val="center"/>
            <w:hideMark/>
          </w:tcPr>
          <w:p w14:paraId="6D98A12B" w14:textId="68B90E72" w:rsidR="00817C1D" w:rsidRPr="0006700B" w:rsidRDefault="00817C1D" w:rsidP="00817C1D">
            <w:pPr>
              <w:spacing w:after="0" w:line="240" w:lineRule="auto"/>
              <w:jc w:val="center"/>
              <w:rPr>
                <w:rFonts w:eastAsia="Times New Roman"/>
                <w:color w:val="305496"/>
              </w:rPr>
            </w:pPr>
          </w:p>
        </w:tc>
        <w:tc>
          <w:tcPr>
            <w:tcW w:w="1268" w:type="dxa"/>
            <w:vAlign w:val="center"/>
          </w:tcPr>
          <w:p w14:paraId="10EB51F7" w14:textId="77777777" w:rsidR="00817C1D" w:rsidRPr="0006700B" w:rsidRDefault="00817C1D" w:rsidP="00817C1D">
            <w:pPr>
              <w:spacing w:after="0" w:line="240" w:lineRule="auto"/>
              <w:rPr>
                <w:rFonts w:eastAsia="Times New Roman"/>
                <w:color w:val="305496"/>
              </w:rPr>
            </w:pPr>
          </w:p>
        </w:tc>
        <w:tc>
          <w:tcPr>
            <w:tcW w:w="4695" w:type="dxa"/>
            <w:vAlign w:val="center"/>
          </w:tcPr>
          <w:p w14:paraId="2946DB82" w14:textId="408D89C6" w:rsidR="00817C1D" w:rsidRPr="0006700B" w:rsidRDefault="00817C1D" w:rsidP="00817C1D">
            <w:pPr>
              <w:spacing w:after="0" w:line="240" w:lineRule="auto"/>
              <w:rPr>
                <w:rFonts w:eastAsia="Times New Roman"/>
                <w:color w:val="305496"/>
              </w:rPr>
            </w:pPr>
          </w:p>
        </w:tc>
      </w:tr>
      <w:tr w:rsidR="00817C1D" w:rsidRPr="0006700B" w14:paraId="5997CC1D" w14:textId="77777777" w:rsidTr="00DD6D37">
        <w:trPr>
          <w:trHeight w:val="600"/>
        </w:trPr>
        <w:tc>
          <w:tcPr>
            <w:tcW w:w="1545" w:type="dxa"/>
            <w:shd w:val="clear" w:color="auto" w:fill="auto"/>
            <w:vAlign w:val="center"/>
          </w:tcPr>
          <w:p w14:paraId="110FFD37" w14:textId="4BA7F04A" w:rsidR="00817C1D" w:rsidRPr="0006700B" w:rsidRDefault="00817C1D" w:rsidP="00817C1D">
            <w:pPr>
              <w:spacing w:after="0" w:line="240" w:lineRule="auto"/>
              <w:jc w:val="center"/>
              <w:rPr>
                <w:rFonts w:eastAsia="Times New Roman"/>
                <w:b/>
                <w:bCs/>
                <w:color w:val="305496"/>
              </w:rPr>
            </w:pPr>
          </w:p>
        </w:tc>
        <w:tc>
          <w:tcPr>
            <w:tcW w:w="1083" w:type="dxa"/>
            <w:vAlign w:val="center"/>
          </w:tcPr>
          <w:p w14:paraId="1D89B235" w14:textId="0B229283" w:rsidR="00817C1D" w:rsidRPr="0006700B" w:rsidRDefault="00817C1D" w:rsidP="00817C1D">
            <w:pPr>
              <w:spacing w:after="0" w:line="240" w:lineRule="auto"/>
              <w:jc w:val="center"/>
              <w:rPr>
                <w:rFonts w:eastAsia="Times New Roman"/>
                <w:color w:val="305496"/>
              </w:rPr>
            </w:pPr>
          </w:p>
        </w:tc>
        <w:tc>
          <w:tcPr>
            <w:tcW w:w="1190" w:type="dxa"/>
            <w:shd w:val="clear" w:color="auto" w:fill="auto"/>
            <w:vAlign w:val="center"/>
            <w:hideMark/>
          </w:tcPr>
          <w:p w14:paraId="3FE9F23F" w14:textId="3425FCDA" w:rsidR="00817C1D" w:rsidRPr="0006700B" w:rsidRDefault="00817C1D" w:rsidP="00817C1D">
            <w:pPr>
              <w:spacing w:after="0" w:line="240" w:lineRule="auto"/>
              <w:jc w:val="center"/>
              <w:rPr>
                <w:rFonts w:eastAsia="Times New Roman"/>
                <w:color w:val="305496"/>
              </w:rPr>
            </w:pPr>
          </w:p>
        </w:tc>
        <w:tc>
          <w:tcPr>
            <w:tcW w:w="1268" w:type="dxa"/>
            <w:vAlign w:val="center"/>
          </w:tcPr>
          <w:p w14:paraId="5128680D" w14:textId="77777777" w:rsidR="00817C1D" w:rsidRPr="0006700B" w:rsidRDefault="00817C1D" w:rsidP="00817C1D">
            <w:pPr>
              <w:spacing w:after="0" w:line="240" w:lineRule="auto"/>
              <w:rPr>
                <w:rFonts w:eastAsia="Times New Roman"/>
                <w:color w:val="305496"/>
              </w:rPr>
            </w:pPr>
          </w:p>
        </w:tc>
        <w:tc>
          <w:tcPr>
            <w:tcW w:w="4695" w:type="dxa"/>
            <w:vAlign w:val="center"/>
          </w:tcPr>
          <w:p w14:paraId="1F72F646" w14:textId="2EB42CD3" w:rsidR="00817C1D" w:rsidRPr="0006700B" w:rsidRDefault="00817C1D" w:rsidP="00817C1D">
            <w:pPr>
              <w:spacing w:after="0" w:line="240" w:lineRule="auto"/>
              <w:rPr>
                <w:rFonts w:eastAsia="Times New Roman"/>
                <w:color w:val="305496"/>
              </w:rPr>
            </w:pPr>
          </w:p>
        </w:tc>
      </w:tr>
    </w:tbl>
    <w:p w14:paraId="08CE6F91" w14:textId="77777777" w:rsidR="00741A3B" w:rsidRDefault="00741A3B" w:rsidP="00741A3B">
      <w:pPr>
        <w:rPr>
          <w:szCs w:val="24"/>
        </w:rPr>
      </w:pPr>
    </w:p>
    <w:p w14:paraId="61CDCEAD" w14:textId="77777777" w:rsidR="005B0659" w:rsidRDefault="005B0659">
      <w:pPr>
        <w:rPr>
          <w:b/>
          <w:color w:val="ED7D31" w:themeColor="accent2"/>
          <w:sz w:val="44"/>
        </w:rPr>
      </w:pPr>
      <w:r>
        <w:rPr>
          <w:b/>
          <w:color w:val="ED7D31" w:themeColor="accent2"/>
          <w:sz w:val="44"/>
        </w:rPr>
        <w:br w:type="page"/>
      </w:r>
    </w:p>
    <w:p w14:paraId="6BB9E253" w14:textId="77777777" w:rsidR="00C24A0E" w:rsidRPr="00DF3A4D" w:rsidRDefault="00C24A0E" w:rsidP="00C24A0E">
      <w:pPr>
        <w:tabs>
          <w:tab w:val="left" w:pos="1800"/>
          <w:tab w:val="center" w:pos="7427"/>
        </w:tabs>
        <w:rPr>
          <w:b/>
          <w:color w:val="ED7D31" w:themeColor="accent2"/>
          <w:sz w:val="44"/>
        </w:rPr>
      </w:pPr>
    </w:p>
    <w:sdt>
      <w:sdtPr>
        <w:rPr>
          <w:rFonts w:asciiTheme="minorHAnsi" w:eastAsiaTheme="minorHAnsi" w:hAnsiTheme="minorHAnsi" w:cs="Times New Roman"/>
          <w:b w:val="0"/>
          <w:bCs w:val="0"/>
          <w:color w:val="auto"/>
          <w:sz w:val="24"/>
          <w:szCs w:val="24"/>
          <w:lang w:eastAsia="en-US"/>
        </w:rPr>
        <w:id w:val="596528662"/>
        <w:docPartObj>
          <w:docPartGallery w:val="Table of Contents"/>
          <w:docPartUnique/>
        </w:docPartObj>
      </w:sdtPr>
      <w:sdtEndPr>
        <w:rPr>
          <w:rFonts w:ascii="Times New Roman" w:hAnsi="Times New Roman"/>
          <w:noProof/>
          <w:color w:val="2F5496" w:themeColor="accent5" w:themeShade="BF"/>
          <w:sz w:val="26"/>
        </w:rPr>
      </w:sdtEndPr>
      <w:sdtContent>
        <w:p w14:paraId="2B73977D" w14:textId="77777777" w:rsidR="00E83149" w:rsidRPr="00596E42" w:rsidRDefault="00E83149" w:rsidP="00EC0C6A">
          <w:pPr>
            <w:pStyle w:val="TOCHeading"/>
            <w:numPr>
              <w:ilvl w:val="0"/>
              <w:numId w:val="0"/>
            </w:numPr>
            <w:tabs>
              <w:tab w:val="center" w:pos="4802"/>
              <w:tab w:val="left" w:pos="8010"/>
            </w:tabs>
            <w:spacing w:line="360" w:lineRule="auto"/>
            <w:jc w:val="center"/>
            <w:rPr>
              <w:rFonts w:eastAsiaTheme="minorEastAsia" w:cs="Times New Roman"/>
              <w:b w:val="0"/>
              <w:bCs w:val="0"/>
              <w:noProof/>
              <w:color w:val="2F5496" w:themeColor="accent5" w:themeShade="BF"/>
              <w:sz w:val="44"/>
              <w:szCs w:val="26"/>
              <w:lang w:eastAsia="en-US"/>
            </w:rPr>
          </w:pPr>
          <w:r w:rsidRPr="00596E42">
            <w:rPr>
              <w:rFonts w:cs="Times New Roman"/>
              <w:color w:val="2F5496" w:themeColor="accent5" w:themeShade="BF"/>
              <w:sz w:val="44"/>
              <w:szCs w:val="26"/>
            </w:rPr>
            <w:t>MỤC LỤC</w:t>
          </w:r>
        </w:p>
        <w:p w14:paraId="23DE523C" w14:textId="77777777" w:rsidR="00E83149" w:rsidRPr="00DF3A4D" w:rsidRDefault="00E83149" w:rsidP="00EC0C6A">
          <w:pPr>
            <w:tabs>
              <w:tab w:val="left" w:pos="180"/>
              <w:tab w:val="left" w:leader="dot" w:pos="8640"/>
            </w:tabs>
            <w:spacing w:after="0" w:line="360" w:lineRule="auto"/>
            <w:jc w:val="center"/>
            <w:rPr>
              <w:rStyle w:val="Hyperlink"/>
              <w:noProof/>
              <w:color w:val="4472C4" w:themeColor="accent5"/>
            </w:rPr>
          </w:pPr>
          <w:r w:rsidRPr="00DF3A4D">
            <w:rPr>
              <w:rStyle w:val="Hyperlink"/>
              <w:rFonts w:ascii="Wingdings" w:eastAsia="Wingdings" w:hAnsi="Wingdings" w:cs="Wingdings"/>
              <w:noProof/>
              <w:color w:val="4472C4" w:themeColor="accent5"/>
            </w:rPr>
            <w:t>□</w:t>
          </w:r>
          <w:r w:rsidRPr="00DF3A4D">
            <w:rPr>
              <w:rStyle w:val="Hyperlink"/>
              <w:rFonts w:ascii="Wingdings" w:eastAsia="Wingdings" w:hAnsi="Wingdings" w:cs="Wingdings"/>
              <w:noProof/>
              <w:color w:val="4472C4" w:themeColor="accent5"/>
            </w:rPr>
            <w:t>□</w:t>
          </w:r>
        </w:p>
        <w:p w14:paraId="52E56223" w14:textId="77777777" w:rsidR="00E83149" w:rsidRPr="005B72EF" w:rsidRDefault="00E83149" w:rsidP="00EC0C6A">
          <w:pPr>
            <w:jc w:val="center"/>
            <w:rPr>
              <w:b/>
              <w:lang w:eastAsia="ja-JP"/>
            </w:rPr>
          </w:pPr>
        </w:p>
        <w:p w14:paraId="47D76581" w14:textId="491E79BE" w:rsidR="00CA04ED" w:rsidRDefault="00E83149">
          <w:pPr>
            <w:pStyle w:val="TOC1"/>
            <w:tabs>
              <w:tab w:val="left" w:pos="660"/>
              <w:tab w:val="right" w:leader="dot" w:pos="9794"/>
            </w:tabs>
            <w:rPr>
              <w:rFonts w:asciiTheme="minorHAnsi" w:eastAsiaTheme="minorEastAsia" w:hAnsiTheme="minorHAnsi" w:cstheme="minorBidi"/>
              <w:noProof/>
              <w:color w:val="auto"/>
              <w:sz w:val="22"/>
              <w:szCs w:val="22"/>
            </w:rPr>
          </w:pPr>
          <w:r w:rsidRPr="00A80A4B">
            <w:rPr>
              <w:b/>
            </w:rPr>
            <w:fldChar w:fldCharType="begin"/>
          </w:r>
          <w:r w:rsidRPr="00A80A4B">
            <w:rPr>
              <w:b/>
            </w:rPr>
            <w:instrText xml:space="preserve"> TOC \o "1-3" \h \z \u </w:instrText>
          </w:r>
          <w:r w:rsidRPr="00A80A4B">
            <w:rPr>
              <w:b/>
            </w:rPr>
            <w:fldChar w:fldCharType="separate"/>
          </w:r>
          <w:hyperlink w:anchor="_Toc66437616" w:history="1">
            <w:r w:rsidR="00CA04ED" w:rsidRPr="00DD676A">
              <w:rPr>
                <w:rStyle w:val="Hyperlink"/>
                <w:noProof/>
                <w:lang w:val="vi-VN"/>
              </w:rPr>
              <w:t>A.</w:t>
            </w:r>
            <w:r w:rsidR="00CA04ED">
              <w:rPr>
                <w:rFonts w:asciiTheme="minorHAnsi" w:eastAsiaTheme="minorEastAsia" w:hAnsiTheme="minorHAnsi" w:cstheme="minorBidi"/>
                <w:noProof/>
                <w:color w:val="auto"/>
                <w:sz w:val="22"/>
                <w:szCs w:val="22"/>
              </w:rPr>
              <w:tab/>
            </w:r>
            <w:r w:rsidR="00CA04ED" w:rsidRPr="00DD676A">
              <w:rPr>
                <w:rStyle w:val="Hyperlink"/>
                <w:noProof/>
              </w:rPr>
              <w:t>GIỚI THIỆU:</w:t>
            </w:r>
            <w:r w:rsidR="00CA04ED">
              <w:rPr>
                <w:noProof/>
                <w:webHidden/>
              </w:rPr>
              <w:tab/>
            </w:r>
            <w:r w:rsidR="00CA04ED">
              <w:rPr>
                <w:noProof/>
                <w:webHidden/>
              </w:rPr>
              <w:fldChar w:fldCharType="begin"/>
            </w:r>
            <w:r w:rsidR="00CA04ED">
              <w:rPr>
                <w:noProof/>
                <w:webHidden/>
              </w:rPr>
              <w:instrText xml:space="preserve"> PAGEREF _Toc66437616 \h </w:instrText>
            </w:r>
            <w:r w:rsidR="00CA04ED">
              <w:rPr>
                <w:noProof/>
                <w:webHidden/>
              </w:rPr>
            </w:r>
            <w:r w:rsidR="00CA04ED">
              <w:rPr>
                <w:noProof/>
                <w:webHidden/>
              </w:rPr>
              <w:fldChar w:fldCharType="separate"/>
            </w:r>
            <w:r w:rsidR="00781067">
              <w:rPr>
                <w:noProof/>
                <w:webHidden/>
              </w:rPr>
              <w:t>8</w:t>
            </w:r>
            <w:r w:rsidR="00CA04ED">
              <w:rPr>
                <w:noProof/>
                <w:webHidden/>
              </w:rPr>
              <w:fldChar w:fldCharType="end"/>
            </w:r>
          </w:hyperlink>
        </w:p>
        <w:p w14:paraId="2D5DDBA8" w14:textId="498227C3" w:rsidR="00CA04ED" w:rsidRDefault="00E67856">
          <w:pPr>
            <w:pStyle w:val="TOC2"/>
            <w:rPr>
              <w:rFonts w:asciiTheme="minorHAnsi" w:eastAsiaTheme="minorEastAsia" w:hAnsiTheme="minorHAnsi" w:cstheme="minorBidi"/>
              <w:color w:val="auto"/>
              <w:sz w:val="22"/>
              <w:szCs w:val="22"/>
            </w:rPr>
          </w:pPr>
          <w:hyperlink w:anchor="_Toc66437617" w:history="1">
            <w:r w:rsidR="00CA04ED" w:rsidRPr="00DD676A">
              <w:rPr>
                <w:rStyle w:val="Hyperlink"/>
              </w:rPr>
              <w:t>I.</w:t>
            </w:r>
            <w:r w:rsidR="00CA04ED">
              <w:rPr>
                <w:rFonts w:asciiTheme="minorHAnsi" w:eastAsiaTheme="minorEastAsia" w:hAnsiTheme="minorHAnsi" w:cstheme="minorBidi"/>
                <w:color w:val="auto"/>
                <w:sz w:val="22"/>
                <w:szCs w:val="22"/>
              </w:rPr>
              <w:tab/>
            </w:r>
            <w:r w:rsidR="00CA04ED" w:rsidRPr="00DD676A">
              <w:rPr>
                <w:rStyle w:val="Hyperlink"/>
              </w:rPr>
              <w:t>Mục đích tài liệu:</w:t>
            </w:r>
            <w:r w:rsidR="00CA04ED">
              <w:rPr>
                <w:webHidden/>
              </w:rPr>
              <w:tab/>
            </w:r>
            <w:r w:rsidR="00CA04ED">
              <w:rPr>
                <w:webHidden/>
              </w:rPr>
              <w:fldChar w:fldCharType="begin"/>
            </w:r>
            <w:r w:rsidR="00CA04ED">
              <w:rPr>
                <w:webHidden/>
              </w:rPr>
              <w:instrText xml:space="preserve"> PAGEREF _Toc66437617 \h </w:instrText>
            </w:r>
            <w:r w:rsidR="00CA04ED">
              <w:rPr>
                <w:webHidden/>
              </w:rPr>
            </w:r>
            <w:r w:rsidR="00CA04ED">
              <w:rPr>
                <w:webHidden/>
              </w:rPr>
              <w:fldChar w:fldCharType="separate"/>
            </w:r>
            <w:r w:rsidR="00781067">
              <w:rPr>
                <w:webHidden/>
              </w:rPr>
              <w:t>8</w:t>
            </w:r>
            <w:r w:rsidR="00CA04ED">
              <w:rPr>
                <w:webHidden/>
              </w:rPr>
              <w:fldChar w:fldCharType="end"/>
            </w:r>
          </w:hyperlink>
        </w:p>
        <w:p w14:paraId="04C0950D" w14:textId="1CEC46D8" w:rsidR="00CA04ED" w:rsidRDefault="00E67856">
          <w:pPr>
            <w:pStyle w:val="TOC2"/>
            <w:rPr>
              <w:rFonts w:asciiTheme="minorHAnsi" w:eastAsiaTheme="minorEastAsia" w:hAnsiTheme="minorHAnsi" w:cstheme="minorBidi"/>
              <w:color w:val="auto"/>
              <w:sz w:val="22"/>
              <w:szCs w:val="22"/>
            </w:rPr>
          </w:pPr>
          <w:hyperlink w:anchor="_Toc66437618" w:history="1">
            <w:r w:rsidR="00CA04ED" w:rsidRPr="00DD676A">
              <w:rPr>
                <w:rStyle w:val="Hyperlink"/>
              </w:rPr>
              <w:t>II.</w:t>
            </w:r>
            <w:r w:rsidR="00CA04ED">
              <w:rPr>
                <w:rFonts w:asciiTheme="minorHAnsi" w:eastAsiaTheme="minorEastAsia" w:hAnsiTheme="minorHAnsi" w:cstheme="minorBidi"/>
                <w:color w:val="auto"/>
                <w:sz w:val="22"/>
                <w:szCs w:val="22"/>
              </w:rPr>
              <w:tab/>
            </w:r>
            <w:r w:rsidR="00CA04ED" w:rsidRPr="00DD676A">
              <w:rPr>
                <w:rStyle w:val="Hyperlink"/>
              </w:rPr>
              <w:t>Hiện trạng:</w:t>
            </w:r>
            <w:r w:rsidR="00CA04ED">
              <w:rPr>
                <w:webHidden/>
              </w:rPr>
              <w:tab/>
            </w:r>
            <w:r w:rsidR="00CA04ED">
              <w:rPr>
                <w:webHidden/>
              </w:rPr>
              <w:fldChar w:fldCharType="begin"/>
            </w:r>
            <w:r w:rsidR="00CA04ED">
              <w:rPr>
                <w:webHidden/>
              </w:rPr>
              <w:instrText xml:space="preserve"> PAGEREF _Toc66437618 \h </w:instrText>
            </w:r>
            <w:r w:rsidR="00CA04ED">
              <w:rPr>
                <w:webHidden/>
              </w:rPr>
            </w:r>
            <w:r w:rsidR="00CA04ED">
              <w:rPr>
                <w:webHidden/>
              </w:rPr>
              <w:fldChar w:fldCharType="separate"/>
            </w:r>
            <w:r w:rsidR="00781067">
              <w:rPr>
                <w:webHidden/>
              </w:rPr>
              <w:t>8</w:t>
            </w:r>
            <w:r w:rsidR="00CA04ED">
              <w:rPr>
                <w:webHidden/>
              </w:rPr>
              <w:fldChar w:fldCharType="end"/>
            </w:r>
          </w:hyperlink>
        </w:p>
        <w:p w14:paraId="6B22BF1B" w14:textId="0E6BE8DE" w:rsidR="00CA04ED" w:rsidRDefault="00E67856">
          <w:pPr>
            <w:pStyle w:val="TOC2"/>
            <w:rPr>
              <w:rFonts w:asciiTheme="minorHAnsi" w:eastAsiaTheme="minorEastAsia" w:hAnsiTheme="minorHAnsi" w:cstheme="minorBidi"/>
              <w:color w:val="auto"/>
              <w:sz w:val="22"/>
              <w:szCs w:val="22"/>
            </w:rPr>
          </w:pPr>
          <w:hyperlink w:anchor="_Toc66437619" w:history="1">
            <w:r w:rsidR="00CA04ED" w:rsidRPr="00DD676A">
              <w:rPr>
                <w:rStyle w:val="Hyperlink"/>
              </w:rPr>
              <w:t>III.</w:t>
            </w:r>
            <w:r w:rsidR="00CA04ED">
              <w:rPr>
                <w:rFonts w:asciiTheme="minorHAnsi" w:eastAsiaTheme="minorEastAsia" w:hAnsiTheme="minorHAnsi" w:cstheme="minorBidi"/>
                <w:color w:val="auto"/>
                <w:sz w:val="22"/>
                <w:szCs w:val="22"/>
              </w:rPr>
              <w:tab/>
            </w:r>
            <w:r w:rsidR="00CA04ED" w:rsidRPr="00DD676A">
              <w:rPr>
                <w:rStyle w:val="Hyperlink"/>
              </w:rPr>
              <w:t>Phạm vi dự án:</w:t>
            </w:r>
            <w:r w:rsidR="00CA04ED">
              <w:rPr>
                <w:webHidden/>
              </w:rPr>
              <w:tab/>
            </w:r>
            <w:r w:rsidR="00CA04ED">
              <w:rPr>
                <w:webHidden/>
              </w:rPr>
              <w:fldChar w:fldCharType="begin"/>
            </w:r>
            <w:r w:rsidR="00CA04ED">
              <w:rPr>
                <w:webHidden/>
              </w:rPr>
              <w:instrText xml:space="preserve"> PAGEREF _Toc66437619 \h </w:instrText>
            </w:r>
            <w:r w:rsidR="00CA04ED">
              <w:rPr>
                <w:webHidden/>
              </w:rPr>
            </w:r>
            <w:r w:rsidR="00CA04ED">
              <w:rPr>
                <w:webHidden/>
              </w:rPr>
              <w:fldChar w:fldCharType="separate"/>
            </w:r>
            <w:r w:rsidR="00781067">
              <w:rPr>
                <w:webHidden/>
              </w:rPr>
              <w:t>8</w:t>
            </w:r>
            <w:r w:rsidR="00CA04ED">
              <w:rPr>
                <w:webHidden/>
              </w:rPr>
              <w:fldChar w:fldCharType="end"/>
            </w:r>
          </w:hyperlink>
        </w:p>
        <w:p w14:paraId="2F0A4F2B" w14:textId="64986625" w:rsidR="00CA04ED" w:rsidRDefault="00E67856">
          <w:pPr>
            <w:pStyle w:val="TOC2"/>
            <w:rPr>
              <w:rFonts w:asciiTheme="minorHAnsi" w:eastAsiaTheme="minorEastAsia" w:hAnsiTheme="minorHAnsi" w:cstheme="minorBidi"/>
              <w:color w:val="auto"/>
              <w:sz w:val="22"/>
              <w:szCs w:val="22"/>
            </w:rPr>
          </w:pPr>
          <w:hyperlink w:anchor="_Toc66437620" w:history="1">
            <w:r w:rsidR="00CA04ED" w:rsidRPr="00DD676A">
              <w:rPr>
                <w:rStyle w:val="Hyperlink"/>
              </w:rPr>
              <w:t>IV.</w:t>
            </w:r>
            <w:r w:rsidR="00CA04ED">
              <w:rPr>
                <w:rFonts w:asciiTheme="minorHAnsi" w:eastAsiaTheme="minorEastAsia" w:hAnsiTheme="minorHAnsi" w:cstheme="minorBidi"/>
                <w:color w:val="auto"/>
                <w:sz w:val="22"/>
                <w:szCs w:val="22"/>
              </w:rPr>
              <w:tab/>
            </w:r>
            <w:r w:rsidR="00CA04ED" w:rsidRPr="00DD676A">
              <w:rPr>
                <w:rStyle w:val="Hyperlink"/>
              </w:rPr>
              <w:t>Tiêu chuẩn nghiệm thu:</w:t>
            </w:r>
            <w:r w:rsidR="00CA04ED">
              <w:rPr>
                <w:webHidden/>
              </w:rPr>
              <w:tab/>
            </w:r>
            <w:r w:rsidR="00CA04ED">
              <w:rPr>
                <w:webHidden/>
              </w:rPr>
              <w:fldChar w:fldCharType="begin"/>
            </w:r>
            <w:r w:rsidR="00CA04ED">
              <w:rPr>
                <w:webHidden/>
              </w:rPr>
              <w:instrText xml:space="preserve"> PAGEREF _Toc66437620 \h </w:instrText>
            </w:r>
            <w:r w:rsidR="00CA04ED">
              <w:rPr>
                <w:webHidden/>
              </w:rPr>
            </w:r>
            <w:r w:rsidR="00CA04ED">
              <w:rPr>
                <w:webHidden/>
              </w:rPr>
              <w:fldChar w:fldCharType="separate"/>
            </w:r>
            <w:r w:rsidR="00781067">
              <w:rPr>
                <w:webHidden/>
              </w:rPr>
              <w:t>8</w:t>
            </w:r>
            <w:r w:rsidR="00CA04ED">
              <w:rPr>
                <w:webHidden/>
              </w:rPr>
              <w:fldChar w:fldCharType="end"/>
            </w:r>
          </w:hyperlink>
        </w:p>
        <w:p w14:paraId="398BEEE0" w14:textId="49189085" w:rsidR="00CA04ED" w:rsidRDefault="00E67856">
          <w:pPr>
            <w:pStyle w:val="TOC2"/>
            <w:rPr>
              <w:rFonts w:asciiTheme="minorHAnsi" w:eastAsiaTheme="minorEastAsia" w:hAnsiTheme="minorHAnsi" w:cstheme="minorBidi"/>
              <w:color w:val="auto"/>
              <w:sz w:val="22"/>
              <w:szCs w:val="22"/>
            </w:rPr>
          </w:pPr>
          <w:hyperlink w:anchor="_Toc66437621" w:history="1">
            <w:r w:rsidR="00CA04ED" w:rsidRPr="00DD676A">
              <w:rPr>
                <w:rStyle w:val="Hyperlink"/>
              </w:rPr>
              <w:t>V.</w:t>
            </w:r>
            <w:r w:rsidR="00CA04ED">
              <w:rPr>
                <w:rFonts w:asciiTheme="minorHAnsi" w:eastAsiaTheme="minorEastAsia" w:hAnsiTheme="minorHAnsi" w:cstheme="minorBidi"/>
                <w:color w:val="auto"/>
                <w:sz w:val="22"/>
                <w:szCs w:val="22"/>
              </w:rPr>
              <w:tab/>
            </w:r>
            <w:r w:rsidR="00CA04ED" w:rsidRPr="00DD676A">
              <w:rPr>
                <w:rStyle w:val="Hyperlink"/>
              </w:rPr>
              <w:t>Tài liệu tham khảo:</w:t>
            </w:r>
            <w:r w:rsidR="00CA04ED">
              <w:rPr>
                <w:webHidden/>
              </w:rPr>
              <w:tab/>
            </w:r>
            <w:r w:rsidR="00CA04ED">
              <w:rPr>
                <w:webHidden/>
              </w:rPr>
              <w:fldChar w:fldCharType="begin"/>
            </w:r>
            <w:r w:rsidR="00CA04ED">
              <w:rPr>
                <w:webHidden/>
              </w:rPr>
              <w:instrText xml:space="preserve"> PAGEREF _Toc66437621 \h </w:instrText>
            </w:r>
            <w:r w:rsidR="00CA04ED">
              <w:rPr>
                <w:webHidden/>
              </w:rPr>
            </w:r>
            <w:r w:rsidR="00CA04ED">
              <w:rPr>
                <w:webHidden/>
              </w:rPr>
              <w:fldChar w:fldCharType="separate"/>
            </w:r>
            <w:r w:rsidR="00781067">
              <w:rPr>
                <w:webHidden/>
              </w:rPr>
              <w:t>9</w:t>
            </w:r>
            <w:r w:rsidR="00CA04ED">
              <w:rPr>
                <w:webHidden/>
              </w:rPr>
              <w:fldChar w:fldCharType="end"/>
            </w:r>
          </w:hyperlink>
        </w:p>
        <w:p w14:paraId="4857E170" w14:textId="4B6C9AE2" w:rsidR="00CA04ED" w:rsidRDefault="00E67856">
          <w:pPr>
            <w:pStyle w:val="TOC2"/>
            <w:rPr>
              <w:rFonts w:asciiTheme="minorHAnsi" w:eastAsiaTheme="minorEastAsia" w:hAnsiTheme="minorHAnsi" w:cstheme="minorBidi"/>
              <w:color w:val="auto"/>
              <w:sz w:val="22"/>
              <w:szCs w:val="22"/>
            </w:rPr>
          </w:pPr>
          <w:hyperlink w:anchor="_Toc66437622" w:history="1">
            <w:r w:rsidR="00CA04ED" w:rsidRPr="00DD676A">
              <w:rPr>
                <w:rStyle w:val="Hyperlink"/>
              </w:rPr>
              <w:t>VI.</w:t>
            </w:r>
            <w:r w:rsidR="00CA04ED">
              <w:rPr>
                <w:rFonts w:asciiTheme="minorHAnsi" w:eastAsiaTheme="minorEastAsia" w:hAnsiTheme="minorHAnsi" w:cstheme="minorBidi"/>
                <w:color w:val="auto"/>
                <w:sz w:val="22"/>
                <w:szCs w:val="22"/>
              </w:rPr>
              <w:tab/>
            </w:r>
            <w:r w:rsidR="00CA04ED" w:rsidRPr="00DD676A">
              <w:rPr>
                <w:rStyle w:val="Hyperlink"/>
              </w:rPr>
              <w:t>Thuật ngữ, từ ngữ viết tắt:</w:t>
            </w:r>
            <w:r w:rsidR="00CA04ED">
              <w:rPr>
                <w:webHidden/>
              </w:rPr>
              <w:tab/>
            </w:r>
            <w:r w:rsidR="00CA04ED">
              <w:rPr>
                <w:webHidden/>
              </w:rPr>
              <w:fldChar w:fldCharType="begin"/>
            </w:r>
            <w:r w:rsidR="00CA04ED">
              <w:rPr>
                <w:webHidden/>
              </w:rPr>
              <w:instrText xml:space="preserve"> PAGEREF _Toc66437622 \h </w:instrText>
            </w:r>
            <w:r w:rsidR="00CA04ED">
              <w:rPr>
                <w:webHidden/>
              </w:rPr>
            </w:r>
            <w:r w:rsidR="00CA04ED">
              <w:rPr>
                <w:webHidden/>
              </w:rPr>
              <w:fldChar w:fldCharType="separate"/>
            </w:r>
            <w:r w:rsidR="00781067">
              <w:rPr>
                <w:webHidden/>
              </w:rPr>
              <w:t>9</w:t>
            </w:r>
            <w:r w:rsidR="00CA04ED">
              <w:rPr>
                <w:webHidden/>
              </w:rPr>
              <w:fldChar w:fldCharType="end"/>
            </w:r>
          </w:hyperlink>
        </w:p>
        <w:p w14:paraId="6E706C43" w14:textId="35DA3944" w:rsidR="00CA04ED" w:rsidRDefault="00E67856">
          <w:pPr>
            <w:pStyle w:val="TOC1"/>
            <w:tabs>
              <w:tab w:val="left" w:pos="660"/>
              <w:tab w:val="right" w:leader="dot" w:pos="9794"/>
            </w:tabs>
            <w:rPr>
              <w:rFonts w:asciiTheme="minorHAnsi" w:eastAsiaTheme="minorEastAsia" w:hAnsiTheme="minorHAnsi" w:cstheme="minorBidi"/>
              <w:noProof/>
              <w:color w:val="auto"/>
              <w:sz w:val="22"/>
              <w:szCs w:val="22"/>
            </w:rPr>
          </w:pPr>
          <w:hyperlink w:anchor="_Toc66437623" w:history="1">
            <w:r w:rsidR="00CA04ED" w:rsidRPr="00DD676A">
              <w:rPr>
                <w:rStyle w:val="Hyperlink"/>
                <w:noProof/>
              </w:rPr>
              <w:t>B.</w:t>
            </w:r>
            <w:r w:rsidR="00CA04ED">
              <w:rPr>
                <w:rFonts w:asciiTheme="minorHAnsi" w:eastAsiaTheme="minorEastAsia" w:hAnsiTheme="minorHAnsi" w:cstheme="minorBidi"/>
                <w:noProof/>
                <w:color w:val="auto"/>
                <w:sz w:val="22"/>
                <w:szCs w:val="22"/>
              </w:rPr>
              <w:tab/>
            </w:r>
            <w:r w:rsidR="00CA04ED" w:rsidRPr="00DD676A">
              <w:rPr>
                <w:rStyle w:val="Hyperlink"/>
                <w:noProof/>
              </w:rPr>
              <w:t>MÔ TẢ YÊU CẦU:</w:t>
            </w:r>
            <w:r w:rsidR="00CA04ED">
              <w:rPr>
                <w:noProof/>
                <w:webHidden/>
              </w:rPr>
              <w:tab/>
            </w:r>
            <w:r w:rsidR="00CA04ED">
              <w:rPr>
                <w:noProof/>
                <w:webHidden/>
              </w:rPr>
              <w:fldChar w:fldCharType="begin"/>
            </w:r>
            <w:r w:rsidR="00CA04ED">
              <w:rPr>
                <w:noProof/>
                <w:webHidden/>
              </w:rPr>
              <w:instrText xml:space="preserve"> PAGEREF _Toc66437623 \h </w:instrText>
            </w:r>
            <w:r w:rsidR="00CA04ED">
              <w:rPr>
                <w:noProof/>
                <w:webHidden/>
              </w:rPr>
            </w:r>
            <w:r w:rsidR="00CA04ED">
              <w:rPr>
                <w:noProof/>
                <w:webHidden/>
              </w:rPr>
              <w:fldChar w:fldCharType="separate"/>
            </w:r>
            <w:r w:rsidR="00781067">
              <w:rPr>
                <w:noProof/>
                <w:webHidden/>
              </w:rPr>
              <w:t>11</w:t>
            </w:r>
            <w:r w:rsidR="00CA04ED">
              <w:rPr>
                <w:noProof/>
                <w:webHidden/>
              </w:rPr>
              <w:fldChar w:fldCharType="end"/>
            </w:r>
          </w:hyperlink>
        </w:p>
        <w:p w14:paraId="69F639BA" w14:textId="4A6D9D66" w:rsidR="00CA04ED" w:rsidRDefault="00E67856">
          <w:pPr>
            <w:pStyle w:val="TOC2"/>
            <w:rPr>
              <w:rFonts w:asciiTheme="minorHAnsi" w:eastAsiaTheme="minorEastAsia" w:hAnsiTheme="minorHAnsi" w:cstheme="minorBidi"/>
              <w:color w:val="auto"/>
              <w:sz w:val="22"/>
              <w:szCs w:val="22"/>
            </w:rPr>
          </w:pPr>
          <w:hyperlink w:anchor="_Toc66437626" w:history="1">
            <w:r w:rsidR="00CA04ED" w:rsidRPr="00DD676A">
              <w:rPr>
                <w:rStyle w:val="Hyperlink"/>
              </w:rPr>
              <w:t>I.</w:t>
            </w:r>
            <w:r w:rsidR="00CA04ED">
              <w:rPr>
                <w:rFonts w:asciiTheme="minorHAnsi" w:eastAsiaTheme="minorEastAsia" w:hAnsiTheme="minorHAnsi" w:cstheme="minorBidi"/>
                <w:color w:val="auto"/>
                <w:sz w:val="22"/>
                <w:szCs w:val="22"/>
              </w:rPr>
              <w:tab/>
            </w:r>
            <w:r w:rsidR="00CA04ED" w:rsidRPr="00DD676A">
              <w:rPr>
                <w:rStyle w:val="Hyperlink"/>
              </w:rPr>
              <w:t>Tổng quan quy trình nghiệp vụ:</w:t>
            </w:r>
            <w:r w:rsidR="00CA04ED">
              <w:rPr>
                <w:webHidden/>
              </w:rPr>
              <w:tab/>
            </w:r>
            <w:r w:rsidR="00CA04ED">
              <w:rPr>
                <w:webHidden/>
              </w:rPr>
              <w:fldChar w:fldCharType="begin"/>
            </w:r>
            <w:r w:rsidR="00CA04ED">
              <w:rPr>
                <w:webHidden/>
              </w:rPr>
              <w:instrText xml:space="preserve"> PAGEREF _Toc66437626 \h </w:instrText>
            </w:r>
            <w:r w:rsidR="00CA04ED">
              <w:rPr>
                <w:webHidden/>
              </w:rPr>
            </w:r>
            <w:r w:rsidR="00CA04ED">
              <w:rPr>
                <w:webHidden/>
              </w:rPr>
              <w:fldChar w:fldCharType="separate"/>
            </w:r>
            <w:r w:rsidR="00781067">
              <w:rPr>
                <w:webHidden/>
              </w:rPr>
              <w:t>11</w:t>
            </w:r>
            <w:r w:rsidR="00CA04ED">
              <w:rPr>
                <w:webHidden/>
              </w:rPr>
              <w:fldChar w:fldCharType="end"/>
            </w:r>
          </w:hyperlink>
        </w:p>
        <w:p w14:paraId="26118A49" w14:textId="22A613C5" w:rsidR="00CA04ED" w:rsidRDefault="00E67856">
          <w:pPr>
            <w:pStyle w:val="TOC2"/>
            <w:rPr>
              <w:rFonts w:asciiTheme="minorHAnsi" w:eastAsiaTheme="minorEastAsia" w:hAnsiTheme="minorHAnsi" w:cstheme="minorBidi"/>
              <w:color w:val="auto"/>
              <w:sz w:val="22"/>
              <w:szCs w:val="22"/>
            </w:rPr>
          </w:pPr>
          <w:hyperlink w:anchor="_Toc66437627" w:history="1">
            <w:r w:rsidR="00CA04ED" w:rsidRPr="00DD676A">
              <w:rPr>
                <w:rStyle w:val="Hyperlink"/>
              </w:rPr>
              <w:t>II.</w:t>
            </w:r>
            <w:r w:rsidR="00CA04ED">
              <w:rPr>
                <w:rFonts w:asciiTheme="minorHAnsi" w:eastAsiaTheme="minorEastAsia" w:hAnsiTheme="minorHAnsi" w:cstheme="minorBidi"/>
                <w:color w:val="auto"/>
                <w:sz w:val="22"/>
                <w:szCs w:val="22"/>
              </w:rPr>
              <w:tab/>
            </w:r>
            <w:r w:rsidR="00CA04ED" w:rsidRPr="00DD676A">
              <w:rPr>
                <w:rStyle w:val="Hyperlink"/>
              </w:rPr>
              <w:t>Quy trình 1: Tạo yêu cầu thuê kênh</w:t>
            </w:r>
            <w:r w:rsidR="00CA04ED">
              <w:rPr>
                <w:webHidden/>
              </w:rPr>
              <w:tab/>
            </w:r>
            <w:r w:rsidR="00CA04ED">
              <w:rPr>
                <w:webHidden/>
              </w:rPr>
              <w:fldChar w:fldCharType="begin"/>
            </w:r>
            <w:r w:rsidR="00CA04ED">
              <w:rPr>
                <w:webHidden/>
              </w:rPr>
              <w:instrText xml:space="preserve"> PAGEREF _Toc66437627 \h </w:instrText>
            </w:r>
            <w:r w:rsidR="00CA04ED">
              <w:rPr>
                <w:webHidden/>
              </w:rPr>
            </w:r>
            <w:r w:rsidR="00CA04ED">
              <w:rPr>
                <w:webHidden/>
              </w:rPr>
              <w:fldChar w:fldCharType="separate"/>
            </w:r>
            <w:r w:rsidR="00781067">
              <w:rPr>
                <w:webHidden/>
              </w:rPr>
              <w:t>12</w:t>
            </w:r>
            <w:r w:rsidR="00CA04ED">
              <w:rPr>
                <w:webHidden/>
              </w:rPr>
              <w:fldChar w:fldCharType="end"/>
            </w:r>
          </w:hyperlink>
        </w:p>
        <w:p w14:paraId="09F2D3B6" w14:textId="3CE2252D" w:rsidR="00CA04ED" w:rsidRDefault="00E67856">
          <w:pPr>
            <w:pStyle w:val="TOC3"/>
            <w:tabs>
              <w:tab w:val="left" w:pos="880"/>
              <w:tab w:val="right" w:leader="dot" w:pos="9794"/>
            </w:tabs>
            <w:rPr>
              <w:rFonts w:asciiTheme="minorHAnsi" w:eastAsiaTheme="minorEastAsia" w:hAnsiTheme="minorHAnsi" w:cstheme="minorBidi"/>
              <w:noProof/>
              <w:color w:val="auto"/>
              <w:sz w:val="22"/>
              <w:szCs w:val="22"/>
            </w:rPr>
          </w:pPr>
          <w:hyperlink w:anchor="_Toc66437628" w:history="1">
            <w:r w:rsidR="00CA04ED" w:rsidRPr="00DD676A">
              <w:rPr>
                <w:rStyle w:val="Hyperlink"/>
                <w:noProof/>
              </w:rPr>
              <w:t>1.</w:t>
            </w:r>
            <w:r w:rsidR="00CA04ED">
              <w:rPr>
                <w:rFonts w:asciiTheme="minorHAnsi" w:eastAsiaTheme="minorEastAsia" w:hAnsiTheme="minorHAnsi" w:cstheme="minorBidi"/>
                <w:noProof/>
                <w:color w:val="auto"/>
                <w:sz w:val="22"/>
                <w:szCs w:val="22"/>
              </w:rPr>
              <w:tab/>
            </w:r>
            <w:r w:rsidR="00CA04ED" w:rsidRPr="00DD676A">
              <w:rPr>
                <w:rStyle w:val="Hyperlink"/>
                <w:noProof/>
              </w:rPr>
              <w:t>Workflow:</w:t>
            </w:r>
            <w:r w:rsidR="00CA04ED">
              <w:rPr>
                <w:noProof/>
                <w:webHidden/>
              </w:rPr>
              <w:tab/>
            </w:r>
            <w:r w:rsidR="00CA04ED">
              <w:rPr>
                <w:noProof/>
                <w:webHidden/>
              </w:rPr>
              <w:fldChar w:fldCharType="begin"/>
            </w:r>
            <w:r w:rsidR="00CA04ED">
              <w:rPr>
                <w:noProof/>
                <w:webHidden/>
              </w:rPr>
              <w:instrText xml:space="preserve"> PAGEREF _Toc66437628 \h </w:instrText>
            </w:r>
            <w:r w:rsidR="00CA04ED">
              <w:rPr>
                <w:noProof/>
                <w:webHidden/>
              </w:rPr>
            </w:r>
            <w:r w:rsidR="00CA04ED">
              <w:rPr>
                <w:noProof/>
                <w:webHidden/>
              </w:rPr>
              <w:fldChar w:fldCharType="separate"/>
            </w:r>
            <w:r w:rsidR="00781067">
              <w:rPr>
                <w:noProof/>
                <w:webHidden/>
              </w:rPr>
              <w:t>12</w:t>
            </w:r>
            <w:r w:rsidR="00CA04ED">
              <w:rPr>
                <w:noProof/>
                <w:webHidden/>
              </w:rPr>
              <w:fldChar w:fldCharType="end"/>
            </w:r>
          </w:hyperlink>
        </w:p>
        <w:p w14:paraId="43B0A1A4" w14:textId="357D40D0" w:rsidR="00CA04ED" w:rsidRDefault="00E67856">
          <w:pPr>
            <w:pStyle w:val="TOC3"/>
            <w:tabs>
              <w:tab w:val="left" w:pos="880"/>
              <w:tab w:val="right" w:leader="dot" w:pos="9794"/>
            </w:tabs>
            <w:rPr>
              <w:rFonts w:asciiTheme="minorHAnsi" w:eastAsiaTheme="minorEastAsia" w:hAnsiTheme="minorHAnsi" w:cstheme="minorBidi"/>
              <w:noProof/>
              <w:color w:val="auto"/>
              <w:sz w:val="22"/>
              <w:szCs w:val="22"/>
            </w:rPr>
          </w:pPr>
          <w:hyperlink w:anchor="_Toc66437629" w:history="1">
            <w:r w:rsidR="00CA04ED" w:rsidRPr="00DD676A">
              <w:rPr>
                <w:rStyle w:val="Hyperlink"/>
                <w:noProof/>
              </w:rPr>
              <w:t>2.</w:t>
            </w:r>
            <w:r w:rsidR="00CA04ED">
              <w:rPr>
                <w:rFonts w:asciiTheme="minorHAnsi" w:eastAsiaTheme="minorEastAsia" w:hAnsiTheme="minorHAnsi" w:cstheme="minorBidi"/>
                <w:noProof/>
                <w:color w:val="auto"/>
                <w:sz w:val="22"/>
                <w:szCs w:val="22"/>
              </w:rPr>
              <w:tab/>
            </w:r>
            <w:r w:rsidR="00CA04ED" w:rsidRPr="00DD676A">
              <w:rPr>
                <w:rStyle w:val="Hyperlink"/>
                <w:noProof/>
              </w:rPr>
              <w:t>Diễn giải các bước thực hiện:</w:t>
            </w:r>
            <w:r w:rsidR="00CA04ED">
              <w:rPr>
                <w:noProof/>
                <w:webHidden/>
              </w:rPr>
              <w:tab/>
            </w:r>
            <w:r w:rsidR="00CA04ED">
              <w:rPr>
                <w:noProof/>
                <w:webHidden/>
              </w:rPr>
              <w:fldChar w:fldCharType="begin"/>
            </w:r>
            <w:r w:rsidR="00CA04ED">
              <w:rPr>
                <w:noProof/>
                <w:webHidden/>
              </w:rPr>
              <w:instrText xml:space="preserve"> PAGEREF _Toc66437629 \h </w:instrText>
            </w:r>
            <w:r w:rsidR="00CA04ED">
              <w:rPr>
                <w:noProof/>
                <w:webHidden/>
              </w:rPr>
            </w:r>
            <w:r w:rsidR="00CA04ED">
              <w:rPr>
                <w:noProof/>
                <w:webHidden/>
              </w:rPr>
              <w:fldChar w:fldCharType="separate"/>
            </w:r>
            <w:r w:rsidR="00781067">
              <w:rPr>
                <w:noProof/>
                <w:webHidden/>
              </w:rPr>
              <w:t>12</w:t>
            </w:r>
            <w:r w:rsidR="00CA04ED">
              <w:rPr>
                <w:noProof/>
                <w:webHidden/>
              </w:rPr>
              <w:fldChar w:fldCharType="end"/>
            </w:r>
          </w:hyperlink>
        </w:p>
        <w:p w14:paraId="6A35F714" w14:textId="379812CF" w:rsidR="00CA04ED" w:rsidRDefault="00E67856">
          <w:pPr>
            <w:pStyle w:val="TOC2"/>
            <w:rPr>
              <w:rFonts w:asciiTheme="minorHAnsi" w:eastAsiaTheme="minorEastAsia" w:hAnsiTheme="minorHAnsi" w:cstheme="minorBidi"/>
              <w:color w:val="auto"/>
              <w:sz w:val="22"/>
              <w:szCs w:val="22"/>
            </w:rPr>
          </w:pPr>
          <w:hyperlink w:anchor="_Toc66437630" w:history="1">
            <w:r w:rsidR="00CA04ED" w:rsidRPr="00DD676A">
              <w:rPr>
                <w:rStyle w:val="Hyperlink"/>
              </w:rPr>
              <w:t>III.</w:t>
            </w:r>
            <w:r w:rsidR="00CA04ED">
              <w:rPr>
                <w:rFonts w:asciiTheme="minorHAnsi" w:eastAsiaTheme="minorEastAsia" w:hAnsiTheme="minorHAnsi" w:cstheme="minorBidi"/>
                <w:color w:val="auto"/>
                <w:sz w:val="22"/>
                <w:szCs w:val="22"/>
              </w:rPr>
              <w:tab/>
            </w:r>
            <w:r w:rsidR="00CA04ED" w:rsidRPr="00DD676A">
              <w:rPr>
                <w:rStyle w:val="Hyperlink"/>
              </w:rPr>
              <w:t>Quy trình 2: Khảo sát</w:t>
            </w:r>
            <w:r w:rsidR="00CA04ED">
              <w:rPr>
                <w:webHidden/>
              </w:rPr>
              <w:tab/>
            </w:r>
            <w:r w:rsidR="00CA04ED">
              <w:rPr>
                <w:webHidden/>
              </w:rPr>
              <w:fldChar w:fldCharType="begin"/>
            </w:r>
            <w:r w:rsidR="00CA04ED">
              <w:rPr>
                <w:webHidden/>
              </w:rPr>
              <w:instrText xml:space="preserve"> PAGEREF _Toc66437630 \h </w:instrText>
            </w:r>
            <w:r w:rsidR="00CA04ED">
              <w:rPr>
                <w:webHidden/>
              </w:rPr>
            </w:r>
            <w:r w:rsidR="00CA04ED">
              <w:rPr>
                <w:webHidden/>
              </w:rPr>
              <w:fldChar w:fldCharType="separate"/>
            </w:r>
            <w:r w:rsidR="00781067">
              <w:rPr>
                <w:webHidden/>
              </w:rPr>
              <w:t>13</w:t>
            </w:r>
            <w:r w:rsidR="00CA04ED">
              <w:rPr>
                <w:webHidden/>
              </w:rPr>
              <w:fldChar w:fldCharType="end"/>
            </w:r>
          </w:hyperlink>
        </w:p>
        <w:p w14:paraId="3354A6B0" w14:textId="57BCCB50" w:rsidR="00CA04ED" w:rsidRDefault="00E67856">
          <w:pPr>
            <w:pStyle w:val="TOC3"/>
            <w:tabs>
              <w:tab w:val="left" w:pos="880"/>
              <w:tab w:val="right" w:leader="dot" w:pos="9794"/>
            </w:tabs>
            <w:rPr>
              <w:rFonts w:asciiTheme="minorHAnsi" w:eastAsiaTheme="minorEastAsia" w:hAnsiTheme="minorHAnsi" w:cstheme="minorBidi"/>
              <w:noProof/>
              <w:color w:val="auto"/>
              <w:sz w:val="22"/>
              <w:szCs w:val="22"/>
            </w:rPr>
          </w:pPr>
          <w:hyperlink w:anchor="_Toc66437631" w:history="1">
            <w:r w:rsidR="00CA04ED" w:rsidRPr="00DD676A">
              <w:rPr>
                <w:rStyle w:val="Hyperlink"/>
                <w:noProof/>
              </w:rPr>
              <w:t>1.</w:t>
            </w:r>
            <w:r w:rsidR="00CA04ED">
              <w:rPr>
                <w:rFonts w:asciiTheme="minorHAnsi" w:eastAsiaTheme="minorEastAsia" w:hAnsiTheme="minorHAnsi" w:cstheme="minorBidi"/>
                <w:noProof/>
                <w:color w:val="auto"/>
                <w:sz w:val="22"/>
                <w:szCs w:val="22"/>
              </w:rPr>
              <w:tab/>
            </w:r>
            <w:r w:rsidR="00CA04ED" w:rsidRPr="00DD676A">
              <w:rPr>
                <w:rStyle w:val="Hyperlink"/>
                <w:noProof/>
              </w:rPr>
              <w:t>Workflow:</w:t>
            </w:r>
            <w:r w:rsidR="00CA04ED">
              <w:rPr>
                <w:noProof/>
                <w:webHidden/>
              </w:rPr>
              <w:tab/>
            </w:r>
            <w:r w:rsidR="00CA04ED">
              <w:rPr>
                <w:noProof/>
                <w:webHidden/>
              </w:rPr>
              <w:fldChar w:fldCharType="begin"/>
            </w:r>
            <w:r w:rsidR="00CA04ED">
              <w:rPr>
                <w:noProof/>
                <w:webHidden/>
              </w:rPr>
              <w:instrText xml:space="preserve"> PAGEREF _Toc66437631 \h </w:instrText>
            </w:r>
            <w:r w:rsidR="00CA04ED">
              <w:rPr>
                <w:noProof/>
                <w:webHidden/>
              </w:rPr>
            </w:r>
            <w:r w:rsidR="00CA04ED">
              <w:rPr>
                <w:noProof/>
                <w:webHidden/>
              </w:rPr>
              <w:fldChar w:fldCharType="separate"/>
            </w:r>
            <w:r w:rsidR="00781067">
              <w:rPr>
                <w:noProof/>
                <w:webHidden/>
              </w:rPr>
              <w:t>13</w:t>
            </w:r>
            <w:r w:rsidR="00CA04ED">
              <w:rPr>
                <w:noProof/>
                <w:webHidden/>
              </w:rPr>
              <w:fldChar w:fldCharType="end"/>
            </w:r>
          </w:hyperlink>
        </w:p>
        <w:p w14:paraId="518B8168" w14:textId="5C41BA07" w:rsidR="00CA04ED" w:rsidRDefault="00E67856">
          <w:pPr>
            <w:pStyle w:val="TOC3"/>
            <w:tabs>
              <w:tab w:val="left" w:pos="880"/>
              <w:tab w:val="right" w:leader="dot" w:pos="9794"/>
            </w:tabs>
            <w:rPr>
              <w:rFonts w:asciiTheme="minorHAnsi" w:eastAsiaTheme="minorEastAsia" w:hAnsiTheme="minorHAnsi" w:cstheme="minorBidi"/>
              <w:noProof/>
              <w:color w:val="auto"/>
              <w:sz w:val="22"/>
              <w:szCs w:val="22"/>
            </w:rPr>
          </w:pPr>
          <w:hyperlink w:anchor="_Toc66437632" w:history="1">
            <w:r w:rsidR="00CA04ED" w:rsidRPr="00DD676A">
              <w:rPr>
                <w:rStyle w:val="Hyperlink"/>
                <w:noProof/>
              </w:rPr>
              <w:t>2.</w:t>
            </w:r>
            <w:r w:rsidR="00CA04ED">
              <w:rPr>
                <w:rFonts w:asciiTheme="minorHAnsi" w:eastAsiaTheme="minorEastAsia" w:hAnsiTheme="minorHAnsi" w:cstheme="minorBidi"/>
                <w:noProof/>
                <w:color w:val="auto"/>
                <w:sz w:val="22"/>
                <w:szCs w:val="22"/>
              </w:rPr>
              <w:tab/>
            </w:r>
            <w:r w:rsidR="00CA04ED" w:rsidRPr="00DD676A">
              <w:rPr>
                <w:rStyle w:val="Hyperlink"/>
                <w:noProof/>
              </w:rPr>
              <w:t>Diễn giải các bước thực hiện:</w:t>
            </w:r>
            <w:r w:rsidR="00CA04ED">
              <w:rPr>
                <w:noProof/>
                <w:webHidden/>
              </w:rPr>
              <w:tab/>
            </w:r>
            <w:r w:rsidR="00CA04ED">
              <w:rPr>
                <w:noProof/>
                <w:webHidden/>
              </w:rPr>
              <w:fldChar w:fldCharType="begin"/>
            </w:r>
            <w:r w:rsidR="00CA04ED">
              <w:rPr>
                <w:noProof/>
                <w:webHidden/>
              </w:rPr>
              <w:instrText xml:space="preserve"> PAGEREF _Toc66437632 \h </w:instrText>
            </w:r>
            <w:r w:rsidR="00CA04ED">
              <w:rPr>
                <w:noProof/>
                <w:webHidden/>
              </w:rPr>
            </w:r>
            <w:r w:rsidR="00CA04ED">
              <w:rPr>
                <w:noProof/>
                <w:webHidden/>
              </w:rPr>
              <w:fldChar w:fldCharType="separate"/>
            </w:r>
            <w:r w:rsidR="00781067">
              <w:rPr>
                <w:noProof/>
                <w:webHidden/>
              </w:rPr>
              <w:t>14</w:t>
            </w:r>
            <w:r w:rsidR="00CA04ED">
              <w:rPr>
                <w:noProof/>
                <w:webHidden/>
              </w:rPr>
              <w:fldChar w:fldCharType="end"/>
            </w:r>
          </w:hyperlink>
        </w:p>
        <w:p w14:paraId="6FF059F4" w14:textId="3FFECDC6" w:rsidR="00CA04ED" w:rsidRDefault="00E67856">
          <w:pPr>
            <w:pStyle w:val="TOC2"/>
            <w:rPr>
              <w:rFonts w:asciiTheme="minorHAnsi" w:eastAsiaTheme="minorEastAsia" w:hAnsiTheme="minorHAnsi" w:cstheme="minorBidi"/>
              <w:color w:val="auto"/>
              <w:sz w:val="22"/>
              <w:szCs w:val="22"/>
            </w:rPr>
          </w:pPr>
          <w:hyperlink w:anchor="_Toc66437633" w:history="1">
            <w:r w:rsidR="00CA04ED" w:rsidRPr="00DD676A">
              <w:rPr>
                <w:rStyle w:val="Hyperlink"/>
              </w:rPr>
              <w:t>IV.</w:t>
            </w:r>
            <w:r w:rsidR="00CA04ED">
              <w:rPr>
                <w:rFonts w:asciiTheme="minorHAnsi" w:eastAsiaTheme="minorEastAsia" w:hAnsiTheme="minorHAnsi" w:cstheme="minorBidi"/>
                <w:color w:val="auto"/>
                <w:sz w:val="22"/>
                <w:szCs w:val="22"/>
              </w:rPr>
              <w:tab/>
            </w:r>
            <w:r w:rsidR="00CA04ED" w:rsidRPr="00DD676A">
              <w:rPr>
                <w:rStyle w:val="Hyperlink"/>
              </w:rPr>
              <w:t>Quy trình 3: Triển khai</w:t>
            </w:r>
            <w:r w:rsidR="00CA04ED">
              <w:rPr>
                <w:webHidden/>
              </w:rPr>
              <w:tab/>
            </w:r>
            <w:r w:rsidR="00CA04ED">
              <w:rPr>
                <w:webHidden/>
              </w:rPr>
              <w:fldChar w:fldCharType="begin"/>
            </w:r>
            <w:r w:rsidR="00CA04ED">
              <w:rPr>
                <w:webHidden/>
              </w:rPr>
              <w:instrText xml:space="preserve"> PAGEREF _Toc66437633 \h </w:instrText>
            </w:r>
            <w:r w:rsidR="00CA04ED">
              <w:rPr>
                <w:webHidden/>
              </w:rPr>
            </w:r>
            <w:r w:rsidR="00CA04ED">
              <w:rPr>
                <w:webHidden/>
              </w:rPr>
              <w:fldChar w:fldCharType="separate"/>
            </w:r>
            <w:r w:rsidR="00781067">
              <w:rPr>
                <w:webHidden/>
              </w:rPr>
              <w:t>15</w:t>
            </w:r>
            <w:r w:rsidR="00CA04ED">
              <w:rPr>
                <w:webHidden/>
              </w:rPr>
              <w:fldChar w:fldCharType="end"/>
            </w:r>
          </w:hyperlink>
        </w:p>
        <w:p w14:paraId="72B7EA69" w14:textId="197A94F7" w:rsidR="00CA04ED" w:rsidRDefault="00E67856">
          <w:pPr>
            <w:pStyle w:val="TOC3"/>
            <w:tabs>
              <w:tab w:val="left" w:pos="880"/>
              <w:tab w:val="right" w:leader="dot" w:pos="9794"/>
            </w:tabs>
            <w:rPr>
              <w:rFonts w:asciiTheme="minorHAnsi" w:eastAsiaTheme="minorEastAsia" w:hAnsiTheme="minorHAnsi" w:cstheme="minorBidi"/>
              <w:noProof/>
              <w:color w:val="auto"/>
              <w:sz w:val="22"/>
              <w:szCs w:val="22"/>
            </w:rPr>
          </w:pPr>
          <w:hyperlink w:anchor="_Toc66437634" w:history="1">
            <w:r w:rsidR="00CA04ED" w:rsidRPr="00DD676A">
              <w:rPr>
                <w:rStyle w:val="Hyperlink"/>
                <w:noProof/>
              </w:rPr>
              <w:t>1.</w:t>
            </w:r>
            <w:r w:rsidR="00CA04ED">
              <w:rPr>
                <w:rFonts w:asciiTheme="minorHAnsi" w:eastAsiaTheme="minorEastAsia" w:hAnsiTheme="minorHAnsi" w:cstheme="minorBidi"/>
                <w:noProof/>
                <w:color w:val="auto"/>
                <w:sz w:val="22"/>
                <w:szCs w:val="22"/>
              </w:rPr>
              <w:tab/>
            </w:r>
            <w:r w:rsidR="00CA04ED" w:rsidRPr="00DD676A">
              <w:rPr>
                <w:rStyle w:val="Hyperlink"/>
                <w:noProof/>
              </w:rPr>
              <w:t>Workflow:</w:t>
            </w:r>
            <w:r w:rsidR="00CA04ED">
              <w:rPr>
                <w:noProof/>
                <w:webHidden/>
              </w:rPr>
              <w:tab/>
            </w:r>
            <w:r w:rsidR="00CA04ED">
              <w:rPr>
                <w:noProof/>
                <w:webHidden/>
              </w:rPr>
              <w:fldChar w:fldCharType="begin"/>
            </w:r>
            <w:r w:rsidR="00CA04ED">
              <w:rPr>
                <w:noProof/>
                <w:webHidden/>
              </w:rPr>
              <w:instrText xml:space="preserve"> PAGEREF _Toc66437634 \h </w:instrText>
            </w:r>
            <w:r w:rsidR="00CA04ED">
              <w:rPr>
                <w:noProof/>
                <w:webHidden/>
              </w:rPr>
            </w:r>
            <w:r w:rsidR="00CA04ED">
              <w:rPr>
                <w:noProof/>
                <w:webHidden/>
              </w:rPr>
              <w:fldChar w:fldCharType="separate"/>
            </w:r>
            <w:r w:rsidR="00781067">
              <w:rPr>
                <w:noProof/>
                <w:webHidden/>
              </w:rPr>
              <w:t>15</w:t>
            </w:r>
            <w:r w:rsidR="00CA04ED">
              <w:rPr>
                <w:noProof/>
                <w:webHidden/>
              </w:rPr>
              <w:fldChar w:fldCharType="end"/>
            </w:r>
          </w:hyperlink>
        </w:p>
        <w:p w14:paraId="14A8B941" w14:textId="4A772A6D" w:rsidR="00CA04ED" w:rsidRDefault="00E67856">
          <w:pPr>
            <w:pStyle w:val="TOC3"/>
            <w:tabs>
              <w:tab w:val="left" w:pos="880"/>
              <w:tab w:val="right" w:leader="dot" w:pos="9794"/>
            </w:tabs>
            <w:rPr>
              <w:rFonts w:asciiTheme="minorHAnsi" w:eastAsiaTheme="minorEastAsia" w:hAnsiTheme="minorHAnsi" w:cstheme="minorBidi"/>
              <w:noProof/>
              <w:color w:val="auto"/>
              <w:sz w:val="22"/>
              <w:szCs w:val="22"/>
            </w:rPr>
          </w:pPr>
          <w:hyperlink w:anchor="_Toc66437635" w:history="1">
            <w:r w:rsidR="00CA04ED" w:rsidRPr="00DD676A">
              <w:rPr>
                <w:rStyle w:val="Hyperlink"/>
                <w:noProof/>
              </w:rPr>
              <w:t>2.</w:t>
            </w:r>
            <w:r w:rsidR="00CA04ED">
              <w:rPr>
                <w:rFonts w:asciiTheme="minorHAnsi" w:eastAsiaTheme="minorEastAsia" w:hAnsiTheme="minorHAnsi" w:cstheme="minorBidi"/>
                <w:noProof/>
                <w:color w:val="auto"/>
                <w:sz w:val="22"/>
                <w:szCs w:val="22"/>
              </w:rPr>
              <w:tab/>
            </w:r>
            <w:r w:rsidR="00CA04ED" w:rsidRPr="00DD676A">
              <w:rPr>
                <w:rStyle w:val="Hyperlink"/>
                <w:noProof/>
              </w:rPr>
              <w:t>Diễn giải các bước thực hiện:</w:t>
            </w:r>
            <w:r w:rsidR="00CA04ED">
              <w:rPr>
                <w:noProof/>
                <w:webHidden/>
              </w:rPr>
              <w:tab/>
            </w:r>
            <w:r w:rsidR="00CA04ED">
              <w:rPr>
                <w:noProof/>
                <w:webHidden/>
              </w:rPr>
              <w:fldChar w:fldCharType="begin"/>
            </w:r>
            <w:r w:rsidR="00CA04ED">
              <w:rPr>
                <w:noProof/>
                <w:webHidden/>
              </w:rPr>
              <w:instrText xml:space="preserve"> PAGEREF _Toc66437635 \h </w:instrText>
            </w:r>
            <w:r w:rsidR="00CA04ED">
              <w:rPr>
                <w:noProof/>
                <w:webHidden/>
              </w:rPr>
            </w:r>
            <w:r w:rsidR="00CA04ED">
              <w:rPr>
                <w:noProof/>
                <w:webHidden/>
              </w:rPr>
              <w:fldChar w:fldCharType="separate"/>
            </w:r>
            <w:r w:rsidR="00781067">
              <w:rPr>
                <w:noProof/>
                <w:webHidden/>
              </w:rPr>
              <w:t>15</w:t>
            </w:r>
            <w:r w:rsidR="00CA04ED">
              <w:rPr>
                <w:noProof/>
                <w:webHidden/>
              </w:rPr>
              <w:fldChar w:fldCharType="end"/>
            </w:r>
          </w:hyperlink>
        </w:p>
        <w:p w14:paraId="27D7B6E0" w14:textId="0FDF3766" w:rsidR="00CA04ED" w:rsidRDefault="00E67856">
          <w:pPr>
            <w:pStyle w:val="TOC2"/>
            <w:rPr>
              <w:rFonts w:asciiTheme="minorHAnsi" w:eastAsiaTheme="minorEastAsia" w:hAnsiTheme="minorHAnsi" w:cstheme="minorBidi"/>
              <w:color w:val="auto"/>
              <w:sz w:val="22"/>
              <w:szCs w:val="22"/>
            </w:rPr>
          </w:pPr>
          <w:hyperlink w:anchor="_Toc66437636" w:history="1">
            <w:r w:rsidR="00CA04ED" w:rsidRPr="00DD676A">
              <w:rPr>
                <w:rStyle w:val="Hyperlink"/>
              </w:rPr>
              <w:t>V.</w:t>
            </w:r>
            <w:r w:rsidR="00CA04ED">
              <w:rPr>
                <w:rFonts w:asciiTheme="minorHAnsi" w:eastAsiaTheme="minorEastAsia" w:hAnsiTheme="minorHAnsi" w:cstheme="minorBidi"/>
                <w:color w:val="auto"/>
                <w:sz w:val="22"/>
                <w:szCs w:val="22"/>
              </w:rPr>
              <w:tab/>
            </w:r>
            <w:r w:rsidR="00CA04ED" w:rsidRPr="00DD676A">
              <w:rPr>
                <w:rStyle w:val="Hyperlink"/>
              </w:rPr>
              <w:t>Quy trình 4: Hỗ trợ kỹ thuật</w:t>
            </w:r>
            <w:r w:rsidR="00CA04ED">
              <w:rPr>
                <w:webHidden/>
              </w:rPr>
              <w:tab/>
            </w:r>
            <w:r w:rsidR="00CA04ED">
              <w:rPr>
                <w:webHidden/>
              </w:rPr>
              <w:fldChar w:fldCharType="begin"/>
            </w:r>
            <w:r w:rsidR="00CA04ED">
              <w:rPr>
                <w:webHidden/>
              </w:rPr>
              <w:instrText xml:space="preserve"> PAGEREF _Toc66437636 \h </w:instrText>
            </w:r>
            <w:r w:rsidR="00CA04ED">
              <w:rPr>
                <w:webHidden/>
              </w:rPr>
            </w:r>
            <w:r w:rsidR="00CA04ED">
              <w:rPr>
                <w:webHidden/>
              </w:rPr>
              <w:fldChar w:fldCharType="separate"/>
            </w:r>
            <w:r w:rsidR="00781067">
              <w:rPr>
                <w:webHidden/>
              </w:rPr>
              <w:t>17</w:t>
            </w:r>
            <w:r w:rsidR="00CA04ED">
              <w:rPr>
                <w:webHidden/>
              </w:rPr>
              <w:fldChar w:fldCharType="end"/>
            </w:r>
          </w:hyperlink>
        </w:p>
        <w:p w14:paraId="198F7510" w14:textId="685719A4" w:rsidR="00CA04ED" w:rsidRDefault="00E67856">
          <w:pPr>
            <w:pStyle w:val="TOC3"/>
            <w:tabs>
              <w:tab w:val="right" w:leader="dot" w:pos="9794"/>
            </w:tabs>
            <w:rPr>
              <w:rFonts w:asciiTheme="minorHAnsi" w:eastAsiaTheme="minorEastAsia" w:hAnsiTheme="minorHAnsi" w:cstheme="minorBidi"/>
              <w:noProof/>
              <w:color w:val="auto"/>
              <w:sz w:val="22"/>
              <w:szCs w:val="22"/>
            </w:rPr>
          </w:pPr>
          <w:hyperlink w:anchor="_Toc66437637" w:history="1">
            <w:r w:rsidR="00CA04ED" w:rsidRPr="00DD676A">
              <w:rPr>
                <w:rStyle w:val="Hyperlink"/>
                <w:noProof/>
              </w:rPr>
              <w:t>1. Workflow:</w:t>
            </w:r>
            <w:r w:rsidR="00CA04ED">
              <w:rPr>
                <w:noProof/>
                <w:webHidden/>
              </w:rPr>
              <w:tab/>
            </w:r>
            <w:r w:rsidR="00CA04ED">
              <w:rPr>
                <w:noProof/>
                <w:webHidden/>
              </w:rPr>
              <w:fldChar w:fldCharType="begin"/>
            </w:r>
            <w:r w:rsidR="00CA04ED">
              <w:rPr>
                <w:noProof/>
                <w:webHidden/>
              </w:rPr>
              <w:instrText xml:space="preserve"> PAGEREF _Toc66437637 \h </w:instrText>
            </w:r>
            <w:r w:rsidR="00CA04ED">
              <w:rPr>
                <w:noProof/>
                <w:webHidden/>
              </w:rPr>
            </w:r>
            <w:r w:rsidR="00CA04ED">
              <w:rPr>
                <w:noProof/>
                <w:webHidden/>
              </w:rPr>
              <w:fldChar w:fldCharType="separate"/>
            </w:r>
            <w:r w:rsidR="00781067">
              <w:rPr>
                <w:noProof/>
                <w:webHidden/>
              </w:rPr>
              <w:t>17</w:t>
            </w:r>
            <w:r w:rsidR="00CA04ED">
              <w:rPr>
                <w:noProof/>
                <w:webHidden/>
              </w:rPr>
              <w:fldChar w:fldCharType="end"/>
            </w:r>
          </w:hyperlink>
        </w:p>
        <w:p w14:paraId="2F8A9771" w14:textId="6C91DCC1" w:rsidR="00CA04ED" w:rsidRDefault="00E67856">
          <w:pPr>
            <w:pStyle w:val="TOC3"/>
            <w:tabs>
              <w:tab w:val="left" w:pos="880"/>
              <w:tab w:val="right" w:leader="dot" w:pos="9794"/>
            </w:tabs>
            <w:rPr>
              <w:rFonts w:asciiTheme="minorHAnsi" w:eastAsiaTheme="minorEastAsia" w:hAnsiTheme="minorHAnsi" w:cstheme="minorBidi"/>
              <w:noProof/>
              <w:color w:val="auto"/>
              <w:sz w:val="22"/>
              <w:szCs w:val="22"/>
            </w:rPr>
          </w:pPr>
          <w:hyperlink w:anchor="_Toc66437638" w:history="1">
            <w:r w:rsidR="00CA04ED" w:rsidRPr="00DD676A">
              <w:rPr>
                <w:rStyle w:val="Hyperlink"/>
                <w:noProof/>
              </w:rPr>
              <w:t>2.</w:t>
            </w:r>
            <w:r w:rsidR="00CA04ED">
              <w:rPr>
                <w:rFonts w:asciiTheme="minorHAnsi" w:eastAsiaTheme="minorEastAsia" w:hAnsiTheme="minorHAnsi" w:cstheme="minorBidi"/>
                <w:noProof/>
                <w:color w:val="auto"/>
                <w:sz w:val="22"/>
                <w:szCs w:val="22"/>
              </w:rPr>
              <w:tab/>
            </w:r>
            <w:r w:rsidR="00CA04ED" w:rsidRPr="00DD676A">
              <w:rPr>
                <w:rStyle w:val="Hyperlink"/>
                <w:noProof/>
              </w:rPr>
              <w:t>Diễn giải các bước thực hiện:</w:t>
            </w:r>
            <w:r w:rsidR="00CA04ED">
              <w:rPr>
                <w:noProof/>
                <w:webHidden/>
              </w:rPr>
              <w:tab/>
            </w:r>
            <w:r w:rsidR="00CA04ED">
              <w:rPr>
                <w:noProof/>
                <w:webHidden/>
              </w:rPr>
              <w:fldChar w:fldCharType="begin"/>
            </w:r>
            <w:r w:rsidR="00CA04ED">
              <w:rPr>
                <w:noProof/>
                <w:webHidden/>
              </w:rPr>
              <w:instrText xml:space="preserve"> PAGEREF _Toc66437638 \h </w:instrText>
            </w:r>
            <w:r w:rsidR="00CA04ED">
              <w:rPr>
                <w:noProof/>
                <w:webHidden/>
              </w:rPr>
            </w:r>
            <w:r w:rsidR="00CA04ED">
              <w:rPr>
                <w:noProof/>
                <w:webHidden/>
              </w:rPr>
              <w:fldChar w:fldCharType="separate"/>
            </w:r>
            <w:r w:rsidR="00781067">
              <w:rPr>
                <w:noProof/>
                <w:webHidden/>
              </w:rPr>
              <w:t>17</w:t>
            </w:r>
            <w:r w:rsidR="00CA04ED">
              <w:rPr>
                <w:noProof/>
                <w:webHidden/>
              </w:rPr>
              <w:fldChar w:fldCharType="end"/>
            </w:r>
          </w:hyperlink>
        </w:p>
        <w:p w14:paraId="72E09F77" w14:textId="43DA7258" w:rsidR="00CA04ED" w:rsidRDefault="00E67856">
          <w:pPr>
            <w:pStyle w:val="TOC1"/>
            <w:tabs>
              <w:tab w:val="left" w:pos="660"/>
              <w:tab w:val="right" w:leader="dot" w:pos="9794"/>
            </w:tabs>
            <w:rPr>
              <w:rFonts w:asciiTheme="minorHAnsi" w:eastAsiaTheme="minorEastAsia" w:hAnsiTheme="minorHAnsi" w:cstheme="minorBidi"/>
              <w:noProof/>
              <w:color w:val="auto"/>
              <w:sz w:val="22"/>
              <w:szCs w:val="22"/>
            </w:rPr>
          </w:pPr>
          <w:hyperlink w:anchor="_Toc66437639" w:history="1">
            <w:r w:rsidR="00CA04ED" w:rsidRPr="00DD676A">
              <w:rPr>
                <w:rStyle w:val="Hyperlink"/>
                <w:noProof/>
              </w:rPr>
              <w:t>C.</w:t>
            </w:r>
            <w:r w:rsidR="00CA04ED">
              <w:rPr>
                <w:rFonts w:asciiTheme="minorHAnsi" w:eastAsiaTheme="minorEastAsia" w:hAnsiTheme="minorHAnsi" w:cstheme="minorBidi"/>
                <w:noProof/>
                <w:color w:val="auto"/>
                <w:sz w:val="22"/>
                <w:szCs w:val="22"/>
              </w:rPr>
              <w:tab/>
            </w:r>
            <w:r w:rsidR="00CA04ED" w:rsidRPr="00DD676A">
              <w:rPr>
                <w:rStyle w:val="Hyperlink"/>
                <w:noProof/>
              </w:rPr>
              <w:t>CÁC PHỤ LỤC:</w:t>
            </w:r>
            <w:r w:rsidR="00CA04ED">
              <w:rPr>
                <w:noProof/>
                <w:webHidden/>
              </w:rPr>
              <w:tab/>
            </w:r>
            <w:r w:rsidR="00CA04ED">
              <w:rPr>
                <w:noProof/>
                <w:webHidden/>
              </w:rPr>
              <w:fldChar w:fldCharType="begin"/>
            </w:r>
            <w:r w:rsidR="00CA04ED">
              <w:rPr>
                <w:noProof/>
                <w:webHidden/>
              </w:rPr>
              <w:instrText xml:space="preserve"> PAGEREF _Toc66437639 \h </w:instrText>
            </w:r>
            <w:r w:rsidR="00CA04ED">
              <w:rPr>
                <w:noProof/>
                <w:webHidden/>
              </w:rPr>
            </w:r>
            <w:r w:rsidR="00CA04ED">
              <w:rPr>
                <w:noProof/>
                <w:webHidden/>
              </w:rPr>
              <w:fldChar w:fldCharType="separate"/>
            </w:r>
            <w:r w:rsidR="00781067">
              <w:rPr>
                <w:noProof/>
                <w:webHidden/>
              </w:rPr>
              <w:t>18</w:t>
            </w:r>
            <w:r w:rsidR="00CA04ED">
              <w:rPr>
                <w:noProof/>
                <w:webHidden/>
              </w:rPr>
              <w:fldChar w:fldCharType="end"/>
            </w:r>
          </w:hyperlink>
        </w:p>
        <w:p w14:paraId="2E529B22" w14:textId="6E539EF6" w:rsidR="00CA04ED" w:rsidRDefault="00E67856">
          <w:pPr>
            <w:pStyle w:val="TOC2"/>
            <w:rPr>
              <w:rFonts w:asciiTheme="minorHAnsi" w:eastAsiaTheme="minorEastAsia" w:hAnsiTheme="minorHAnsi" w:cstheme="minorBidi"/>
              <w:color w:val="auto"/>
              <w:sz w:val="22"/>
              <w:szCs w:val="22"/>
            </w:rPr>
          </w:pPr>
          <w:hyperlink w:anchor="_Toc66437641" w:history="1">
            <w:r w:rsidR="00CA04ED" w:rsidRPr="00DD676A">
              <w:rPr>
                <w:rStyle w:val="Hyperlink"/>
              </w:rPr>
              <w:t>I.</w:t>
            </w:r>
            <w:r w:rsidR="00CA04ED">
              <w:rPr>
                <w:rFonts w:asciiTheme="minorHAnsi" w:eastAsiaTheme="minorEastAsia" w:hAnsiTheme="minorHAnsi" w:cstheme="minorBidi"/>
                <w:color w:val="auto"/>
                <w:sz w:val="22"/>
                <w:szCs w:val="22"/>
              </w:rPr>
              <w:tab/>
            </w:r>
            <w:r w:rsidR="00CA04ED" w:rsidRPr="00DD676A">
              <w:rPr>
                <w:rStyle w:val="Hyperlink"/>
              </w:rPr>
              <w:t>Report:</w:t>
            </w:r>
            <w:r w:rsidR="00CA04ED">
              <w:rPr>
                <w:webHidden/>
              </w:rPr>
              <w:tab/>
            </w:r>
            <w:r w:rsidR="00CA04ED">
              <w:rPr>
                <w:webHidden/>
              </w:rPr>
              <w:fldChar w:fldCharType="begin"/>
            </w:r>
            <w:r w:rsidR="00CA04ED">
              <w:rPr>
                <w:webHidden/>
              </w:rPr>
              <w:instrText xml:space="preserve"> PAGEREF _Toc66437641 \h </w:instrText>
            </w:r>
            <w:r w:rsidR="00CA04ED">
              <w:rPr>
                <w:webHidden/>
              </w:rPr>
            </w:r>
            <w:r w:rsidR="00CA04ED">
              <w:rPr>
                <w:webHidden/>
              </w:rPr>
              <w:fldChar w:fldCharType="separate"/>
            </w:r>
            <w:r w:rsidR="00781067">
              <w:rPr>
                <w:webHidden/>
              </w:rPr>
              <w:t>18</w:t>
            </w:r>
            <w:r w:rsidR="00CA04ED">
              <w:rPr>
                <w:webHidden/>
              </w:rPr>
              <w:fldChar w:fldCharType="end"/>
            </w:r>
          </w:hyperlink>
        </w:p>
        <w:p w14:paraId="3216276B" w14:textId="1C6A171B" w:rsidR="00CA04ED" w:rsidRDefault="00E67856">
          <w:pPr>
            <w:pStyle w:val="TOC2"/>
            <w:rPr>
              <w:rFonts w:asciiTheme="minorHAnsi" w:eastAsiaTheme="minorEastAsia" w:hAnsiTheme="minorHAnsi" w:cstheme="minorBidi"/>
              <w:color w:val="auto"/>
              <w:sz w:val="22"/>
              <w:szCs w:val="22"/>
            </w:rPr>
          </w:pPr>
          <w:hyperlink w:anchor="_Toc66437642" w:history="1">
            <w:r w:rsidR="00CA04ED" w:rsidRPr="00DD676A">
              <w:rPr>
                <w:rStyle w:val="Hyperlink"/>
              </w:rPr>
              <w:t>II.</w:t>
            </w:r>
            <w:r w:rsidR="00CA04ED">
              <w:rPr>
                <w:rFonts w:asciiTheme="minorHAnsi" w:eastAsiaTheme="minorEastAsia" w:hAnsiTheme="minorHAnsi" w:cstheme="minorBidi"/>
                <w:color w:val="auto"/>
                <w:sz w:val="22"/>
                <w:szCs w:val="22"/>
              </w:rPr>
              <w:tab/>
            </w:r>
            <w:r w:rsidR="00CA04ED" w:rsidRPr="00DD676A">
              <w:rPr>
                <w:rStyle w:val="Hyperlink"/>
              </w:rPr>
              <w:t>Notification list:</w:t>
            </w:r>
            <w:r w:rsidR="00CA04ED">
              <w:rPr>
                <w:webHidden/>
              </w:rPr>
              <w:tab/>
            </w:r>
            <w:r w:rsidR="00CA04ED">
              <w:rPr>
                <w:webHidden/>
              </w:rPr>
              <w:fldChar w:fldCharType="begin"/>
            </w:r>
            <w:r w:rsidR="00CA04ED">
              <w:rPr>
                <w:webHidden/>
              </w:rPr>
              <w:instrText xml:space="preserve"> PAGEREF _Toc66437642 \h </w:instrText>
            </w:r>
            <w:r w:rsidR="00CA04ED">
              <w:rPr>
                <w:webHidden/>
              </w:rPr>
            </w:r>
            <w:r w:rsidR="00CA04ED">
              <w:rPr>
                <w:webHidden/>
              </w:rPr>
              <w:fldChar w:fldCharType="separate"/>
            </w:r>
            <w:r w:rsidR="00781067">
              <w:rPr>
                <w:webHidden/>
              </w:rPr>
              <w:t>18</w:t>
            </w:r>
            <w:r w:rsidR="00CA04ED">
              <w:rPr>
                <w:webHidden/>
              </w:rPr>
              <w:fldChar w:fldCharType="end"/>
            </w:r>
          </w:hyperlink>
        </w:p>
        <w:p w14:paraId="16F2F2F7" w14:textId="3BCAA648" w:rsidR="00CA04ED" w:rsidRDefault="00E67856">
          <w:pPr>
            <w:pStyle w:val="TOC2"/>
            <w:rPr>
              <w:rFonts w:asciiTheme="minorHAnsi" w:eastAsiaTheme="minorEastAsia" w:hAnsiTheme="minorHAnsi" w:cstheme="minorBidi"/>
              <w:color w:val="auto"/>
              <w:sz w:val="22"/>
              <w:szCs w:val="22"/>
            </w:rPr>
          </w:pPr>
          <w:hyperlink w:anchor="_Toc66437643" w:history="1">
            <w:r w:rsidR="00CA04ED" w:rsidRPr="00DD676A">
              <w:rPr>
                <w:rStyle w:val="Hyperlink"/>
              </w:rPr>
              <w:t>III.</w:t>
            </w:r>
            <w:r w:rsidR="00CA04ED">
              <w:rPr>
                <w:rFonts w:asciiTheme="minorHAnsi" w:eastAsiaTheme="minorEastAsia" w:hAnsiTheme="minorHAnsi" w:cstheme="minorBidi"/>
                <w:color w:val="auto"/>
                <w:sz w:val="22"/>
                <w:szCs w:val="22"/>
              </w:rPr>
              <w:tab/>
            </w:r>
            <w:r w:rsidR="00CA04ED" w:rsidRPr="00DD676A">
              <w:rPr>
                <w:rStyle w:val="Hyperlink"/>
              </w:rPr>
              <w:t>Message list:</w:t>
            </w:r>
            <w:r w:rsidR="00CA04ED">
              <w:rPr>
                <w:webHidden/>
              </w:rPr>
              <w:tab/>
            </w:r>
            <w:r w:rsidR="00CA04ED">
              <w:rPr>
                <w:webHidden/>
              </w:rPr>
              <w:fldChar w:fldCharType="begin"/>
            </w:r>
            <w:r w:rsidR="00CA04ED">
              <w:rPr>
                <w:webHidden/>
              </w:rPr>
              <w:instrText xml:space="preserve"> PAGEREF _Toc66437643 \h </w:instrText>
            </w:r>
            <w:r w:rsidR="00CA04ED">
              <w:rPr>
                <w:webHidden/>
              </w:rPr>
            </w:r>
            <w:r w:rsidR="00CA04ED">
              <w:rPr>
                <w:webHidden/>
              </w:rPr>
              <w:fldChar w:fldCharType="separate"/>
            </w:r>
            <w:r w:rsidR="00781067">
              <w:rPr>
                <w:webHidden/>
              </w:rPr>
              <w:t>18</w:t>
            </w:r>
            <w:r w:rsidR="00CA04ED">
              <w:rPr>
                <w:webHidden/>
              </w:rPr>
              <w:fldChar w:fldCharType="end"/>
            </w:r>
          </w:hyperlink>
        </w:p>
        <w:p w14:paraId="015F9EF6" w14:textId="5CCDFF02" w:rsidR="00CA04ED" w:rsidRDefault="00E67856">
          <w:pPr>
            <w:pStyle w:val="TOC2"/>
            <w:rPr>
              <w:rFonts w:asciiTheme="minorHAnsi" w:eastAsiaTheme="minorEastAsia" w:hAnsiTheme="minorHAnsi" w:cstheme="minorBidi"/>
              <w:color w:val="auto"/>
              <w:sz w:val="22"/>
              <w:szCs w:val="22"/>
            </w:rPr>
          </w:pPr>
          <w:hyperlink w:anchor="_Toc66437644" w:history="1">
            <w:r w:rsidR="00CA04ED" w:rsidRPr="00DD676A">
              <w:rPr>
                <w:rStyle w:val="Hyperlink"/>
              </w:rPr>
              <w:t>IV.</w:t>
            </w:r>
            <w:r w:rsidR="00CA04ED">
              <w:rPr>
                <w:rFonts w:asciiTheme="minorHAnsi" w:eastAsiaTheme="minorEastAsia" w:hAnsiTheme="minorHAnsi" w:cstheme="minorBidi"/>
                <w:color w:val="auto"/>
                <w:sz w:val="22"/>
                <w:szCs w:val="22"/>
              </w:rPr>
              <w:tab/>
            </w:r>
            <w:r w:rsidR="00CA04ED" w:rsidRPr="00DD676A">
              <w:rPr>
                <w:rStyle w:val="Hyperlink"/>
              </w:rPr>
              <w:t>Email template:</w:t>
            </w:r>
            <w:r w:rsidR="00CA04ED">
              <w:rPr>
                <w:webHidden/>
              </w:rPr>
              <w:tab/>
            </w:r>
            <w:r w:rsidR="00CA04ED">
              <w:rPr>
                <w:webHidden/>
              </w:rPr>
              <w:fldChar w:fldCharType="begin"/>
            </w:r>
            <w:r w:rsidR="00CA04ED">
              <w:rPr>
                <w:webHidden/>
              </w:rPr>
              <w:instrText xml:space="preserve"> PAGEREF _Toc66437644 \h </w:instrText>
            </w:r>
            <w:r w:rsidR="00CA04ED">
              <w:rPr>
                <w:webHidden/>
              </w:rPr>
            </w:r>
            <w:r w:rsidR="00CA04ED">
              <w:rPr>
                <w:webHidden/>
              </w:rPr>
              <w:fldChar w:fldCharType="separate"/>
            </w:r>
            <w:r w:rsidR="00781067">
              <w:rPr>
                <w:webHidden/>
              </w:rPr>
              <w:t>19</w:t>
            </w:r>
            <w:r w:rsidR="00CA04ED">
              <w:rPr>
                <w:webHidden/>
              </w:rPr>
              <w:fldChar w:fldCharType="end"/>
            </w:r>
          </w:hyperlink>
        </w:p>
        <w:p w14:paraId="4C6203CE" w14:textId="16CFAE60" w:rsidR="00CA04ED" w:rsidRPr="000B1338" w:rsidRDefault="00E67856">
          <w:pPr>
            <w:pStyle w:val="TOC1"/>
            <w:tabs>
              <w:tab w:val="left" w:pos="660"/>
              <w:tab w:val="right" w:leader="dot" w:pos="9794"/>
            </w:tabs>
            <w:rPr>
              <w:rFonts w:asciiTheme="minorHAnsi" w:eastAsiaTheme="minorEastAsia" w:hAnsiTheme="minorHAnsi" w:cstheme="minorBidi"/>
              <w:noProof/>
              <w:color w:val="auto"/>
              <w:sz w:val="22"/>
              <w:szCs w:val="22"/>
            </w:rPr>
          </w:pPr>
          <w:hyperlink w:anchor="_Toc66437645" w:history="1">
            <w:r w:rsidR="00CA04ED" w:rsidRPr="000B1338">
              <w:rPr>
                <w:rStyle w:val="Hyperlink"/>
                <w:noProof/>
              </w:rPr>
              <w:t>D.</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TỔNG QUAN: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_Toc66437645 \h </w:instrText>
            </w:r>
            <w:r w:rsidR="00CA04ED" w:rsidRPr="000B1338">
              <w:rPr>
                <w:noProof/>
                <w:webHidden/>
              </w:rPr>
            </w:r>
            <w:r w:rsidR="00CA04ED" w:rsidRPr="000B1338">
              <w:rPr>
                <w:noProof/>
                <w:webHidden/>
              </w:rPr>
              <w:fldChar w:fldCharType="separate"/>
            </w:r>
            <w:r w:rsidR="00781067">
              <w:rPr>
                <w:noProof/>
                <w:webHidden/>
              </w:rPr>
              <w:t>20</w:t>
            </w:r>
            <w:r w:rsidR="00CA04ED" w:rsidRPr="000B1338">
              <w:rPr>
                <w:noProof/>
                <w:webHidden/>
              </w:rPr>
              <w:fldChar w:fldCharType="end"/>
            </w:r>
          </w:hyperlink>
        </w:p>
        <w:p w14:paraId="6738D7C4" w14:textId="0AB4A819" w:rsidR="00CA04ED" w:rsidRPr="000B1338" w:rsidRDefault="00E67856">
          <w:pPr>
            <w:pStyle w:val="TOC2"/>
            <w:rPr>
              <w:rFonts w:asciiTheme="minorHAnsi" w:eastAsiaTheme="minorEastAsia" w:hAnsiTheme="minorHAnsi" w:cstheme="minorBidi"/>
              <w:color w:val="auto"/>
              <w:sz w:val="22"/>
              <w:szCs w:val="22"/>
            </w:rPr>
          </w:pPr>
          <w:hyperlink w:anchor="_Toc66437646" w:history="1">
            <w:r w:rsidR="00CA04ED" w:rsidRPr="000B1338">
              <w:rPr>
                <w:rStyle w:val="Hyperlink"/>
              </w:rPr>
              <w:t>I.</w:t>
            </w:r>
            <w:r w:rsidR="00CA04ED" w:rsidRPr="000B1338">
              <w:rPr>
                <w:rFonts w:asciiTheme="minorHAnsi" w:eastAsiaTheme="minorEastAsia" w:hAnsiTheme="minorHAnsi" w:cstheme="minorBidi"/>
                <w:color w:val="auto"/>
                <w:sz w:val="22"/>
                <w:szCs w:val="22"/>
              </w:rPr>
              <w:tab/>
            </w:r>
            <w:r w:rsidR="00CA04ED" w:rsidRPr="000B1338">
              <w:rPr>
                <w:rStyle w:val="Hyperlink"/>
              </w:rPr>
              <w:t>Sơ đồ tổng quan:</w:t>
            </w:r>
            <w:r w:rsidR="00CA04ED" w:rsidRPr="000B1338">
              <w:rPr>
                <w:webHidden/>
              </w:rPr>
              <w:tab/>
            </w:r>
            <w:r w:rsidR="00CA04ED" w:rsidRPr="000B1338">
              <w:rPr>
                <w:webHidden/>
              </w:rPr>
              <w:fldChar w:fldCharType="begin"/>
            </w:r>
            <w:r w:rsidR="00CA04ED" w:rsidRPr="000B1338">
              <w:rPr>
                <w:webHidden/>
              </w:rPr>
              <w:instrText xml:space="preserve"> PAGEREF _Toc66437646 \h </w:instrText>
            </w:r>
            <w:r w:rsidR="00CA04ED" w:rsidRPr="000B1338">
              <w:rPr>
                <w:webHidden/>
              </w:rPr>
            </w:r>
            <w:r w:rsidR="00CA04ED" w:rsidRPr="000B1338">
              <w:rPr>
                <w:webHidden/>
              </w:rPr>
              <w:fldChar w:fldCharType="separate"/>
            </w:r>
            <w:r w:rsidR="00781067">
              <w:rPr>
                <w:webHidden/>
              </w:rPr>
              <w:t>20</w:t>
            </w:r>
            <w:r w:rsidR="00CA04ED" w:rsidRPr="000B1338">
              <w:rPr>
                <w:webHidden/>
              </w:rPr>
              <w:fldChar w:fldCharType="end"/>
            </w:r>
          </w:hyperlink>
        </w:p>
        <w:p w14:paraId="0ABA6F05" w14:textId="03E70F18" w:rsidR="00CA04ED" w:rsidRPr="000B1338" w:rsidRDefault="00E67856">
          <w:pPr>
            <w:pStyle w:val="TOC2"/>
            <w:rPr>
              <w:rFonts w:asciiTheme="minorHAnsi" w:eastAsiaTheme="minorEastAsia" w:hAnsiTheme="minorHAnsi" w:cstheme="minorBidi"/>
              <w:color w:val="auto"/>
              <w:sz w:val="22"/>
              <w:szCs w:val="22"/>
            </w:rPr>
          </w:pPr>
          <w:hyperlink w:anchor="_Toc66437647" w:history="1">
            <w:r w:rsidR="00CA04ED" w:rsidRPr="000B1338">
              <w:rPr>
                <w:rStyle w:val="Hyperlink"/>
              </w:rPr>
              <w:t>II.</w:t>
            </w:r>
            <w:r w:rsidR="00CA04ED" w:rsidRPr="000B1338">
              <w:rPr>
                <w:rFonts w:asciiTheme="minorHAnsi" w:eastAsiaTheme="minorEastAsia" w:hAnsiTheme="minorHAnsi" w:cstheme="minorBidi"/>
                <w:color w:val="auto"/>
                <w:sz w:val="22"/>
                <w:szCs w:val="22"/>
              </w:rPr>
              <w:tab/>
            </w:r>
            <w:r w:rsidR="00CA04ED" w:rsidRPr="000B1338">
              <w:rPr>
                <w:rStyle w:val="Hyperlink"/>
              </w:rPr>
              <w:t>Use-case diagram:</w:t>
            </w:r>
            <w:r w:rsidR="00CA04ED" w:rsidRPr="000B1338">
              <w:rPr>
                <w:webHidden/>
              </w:rPr>
              <w:tab/>
            </w:r>
            <w:r w:rsidR="00CA04ED" w:rsidRPr="000B1338">
              <w:rPr>
                <w:webHidden/>
              </w:rPr>
              <w:fldChar w:fldCharType="begin"/>
            </w:r>
            <w:r w:rsidR="00CA04ED" w:rsidRPr="000B1338">
              <w:rPr>
                <w:webHidden/>
              </w:rPr>
              <w:instrText xml:space="preserve"> PAGEREF _Toc66437647 \h </w:instrText>
            </w:r>
            <w:r w:rsidR="00CA04ED" w:rsidRPr="000B1338">
              <w:rPr>
                <w:webHidden/>
              </w:rPr>
            </w:r>
            <w:r w:rsidR="00CA04ED" w:rsidRPr="000B1338">
              <w:rPr>
                <w:webHidden/>
              </w:rPr>
              <w:fldChar w:fldCharType="separate"/>
            </w:r>
            <w:r w:rsidR="00781067">
              <w:rPr>
                <w:webHidden/>
              </w:rPr>
              <w:t>20</w:t>
            </w:r>
            <w:r w:rsidR="00CA04ED" w:rsidRPr="000B1338">
              <w:rPr>
                <w:webHidden/>
              </w:rPr>
              <w:fldChar w:fldCharType="end"/>
            </w:r>
          </w:hyperlink>
        </w:p>
        <w:p w14:paraId="2D41CD1D" w14:textId="3488FE88" w:rsidR="00CA04ED" w:rsidRPr="000B1338" w:rsidRDefault="00E67856">
          <w:pPr>
            <w:pStyle w:val="TOC2"/>
            <w:rPr>
              <w:rFonts w:asciiTheme="minorHAnsi" w:eastAsiaTheme="minorEastAsia" w:hAnsiTheme="minorHAnsi" w:cstheme="minorBidi"/>
              <w:color w:val="auto"/>
              <w:sz w:val="22"/>
              <w:szCs w:val="22"/>
            </w:rPr>
          </w:pPr>
          <w:hyperlink w:anchor="_Toc66437648" w:history="1">
            <w:r w:rsidR="00CA04ED" w:rsidRPr="000B1338">
              <w:rPr>
                <w:rStyle w:val="Hyperlink"/>
              </w:rPr>
              <w:t>III.</w:t>
            </w:r>
            <w:r w:rsidR="00CA04ED" w:rsidRPr="000B1338">
              <w:rPr>
                <w:rFonts w:asciiTheme="minorHAnsi" w:eastAsiaTheme="minorEastAsia" w:hAnsiTheme="minorHAnsi" w:cstheme="minorBidi"/>
                <w:color w:val="auto"/>
                <w:sz w:val="22"/>
                <w:szCs w:val="22"/>
              </w:rPr>
              <w:tab/>
            </w:r>
            <w:r w:rsidR="00CA04ED" w:rsidRPr="000B1338">
              <w:rPr>
                <w:rStyle w:val="Hyperlink"/>
              </w:rPr>
              <w:t>Danh sách các Use case:</w:t>
            </w:r>
            <w:r w:rsidR="00CA04ED" w:rsidRPr="000B1338">
              <w:rPr>
                <w:webHidden/>
              </w:rPr>
              <w:tab/>
            </w:r>
            <w:r w:rsidR="00CA04ED" w:rsidRPr="000B1338">
              <w:rPr>
                <w:webHidden/>
              </w:rPr>
              <w:fldChar w:fldCharType="begin"/>
            </w:r>
            <w:r w:rsidR="00CA04ED" w:rsidRPr="000B1338">
              <w:rPr>
                <w:webHidden/>
              </w:rPr>
              <w:instrText xml:space="preserve"> PAGEREF _Toc66437648 \h </w:instrText>
            </w:r>
            <w:r w:rsidR="00CA04ED" w:rsidRPr="000B1338">
              <w:rPr>
                <w:webHidden/>
              </w:rPr>
            </w:r>
            <w:r w:rsidR="00CA04ED" w:rsidRPr="000B1338">
              <w:rPr>
                <w:webHidden/>
              </w:rPr>
              <w:fldChar w:fldCharType="separate"/>
            </w:r>
            <w:r w:rsidR="00781067">
              <w:rPr>
                <w:webHidden/>
              </w:rPr>
              <w:t>21</w:t>
            </w:r>
            <w:r w:rsidR="00CA04ED" w:rsidRPr="000B1338">
              <w:rPr>
                <w:webHidden/>
              </w:rPr>
              <w:fldChar w:fldCharType="end"/>
            </w:r>
          </w:hyperlink>
        </w:p>
        <w:p w14:paraId="50669126" w14:textId="4AB53769" w:rsidR="00CA04ED" w:rsidRPr="000B1338" w:rsidRDefault="00E67856">
          <w:pPr>
            <w:pStyle w:val="TOC2"/>
            <w:rPr>
              <w:rFonts w:asciiTheme="minorHAnsi" w:eastAsiaTheme="minorEastAsia" w:hAnsiTheme="minorHAnsi" w:cstheme="minorBidi"/>
              <w:color w:val="auto"/>
              <w:sz w:val="22"/>
              <w:szCs w:val="22"/>
            </w:rPr>
          </w:pPr>
          <w:hyperlink w:anchor="_Toc66437649" w:history="1">
            <w:r w:rsidR="00CA04ED" w:rsidRPr="000B1338">
              <w:rPr>
                <w:rStyle w:val="Hyperlink"/>
              </w:rPr>
              <w:t>IV.</w:t>
            </w:r>
            <w:r w:rsidR="00CA04ED" w:rsidRPr="000B1338">
              <w:rPr>
                <w:rFonts w:asciiTheme="minorHAnsi" w:eastAsiaTheme="minorEastAsia" w:hAnsiTheme="minorHAnsi" w:cstheme="minorBidi"/>
                <w:color w:val="auto"/>
                <w:sz w:val="22"/>
                <w:szCs w:val="22"/>
              </w:rPr>
              <w:tab/>
            </w:r>
            <w:r w:rsidR="00CA04ED" w:rsidRPr="000B1338">
              <w:rPr>
                <w:rStyle w:val="Hyperlink"/>
              </w:rPr>
              <w:t>Ma trận quyền – Permission matrix:</w:t>
            </w:r>
            <w:r w:rsidR="00CA04ED" w:rsidRPr="000B1338">
              <w:rPr>
                <w:webHidden/>
              </w:rPr>
              <w:tab/>
            </w:r>
            <w:r w:rsidR="00CA04ED" w:rsidRPr="000B1338">
              <w:rPr>
                <w:webHidden/>
              </w:rPr>
              <w:fldChar w:fldCharType="begin"/>
            </w:r>
            <w:r w:rsidR="00CA04ED" w:rsidRPr="000B1338">
              <w:rPr>
                <w:webHidden/>
              </w:rPr>
              <w:instrText xml:space="preserve"> PAGEREF _Toc66437649 \h </w:instrText>
            </w:r>
            <w:r w:rsidR="00CA04ED" w:rsidRPr="000B1338">
              <w:rPr>
                <w:webHidden/>
              </w:rPr>
            </w:r>
            <w:r w:rsidR="00CA04ED" w:rsidRPr="000B1338">
              <w:rPr>
                <w:webHidden/>
              </w:rPr>
              <w:fldChar w:fldCharType="separate"/>
            </w:r>
            <w:r w:rsidR="00781067">
              <w:rPr>
                <w:webHidden/>
              </w:rPr>
              <w:t>23</w:t>
            </w:r>
            <w:r w:rsidR="00CA04ED" w:rsidRPr="000B1338">
              <w:rPr>
                <w:webHidden/>
              </w:rPr>
              <w:fldChar w:fldCharType="end"/>
            </w:r>
          </w:hyperlink>
        </w:p>
        <w:p w14:paraId="09DB40D1" w14:textId="2EDAB69B"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50" w:history="1">
            <w:r w:rsidR="00CA04ED" w:rsidRPr="000B1338">
              <w:rPr>
                <w:rStyle w:val="Hyperlink"/>
              </w:rPr>
              <w:t>V.</w:t>
            </w:r>
            <w:r w:rsidR="00CA04ED" w:rsidRPr="000B1338">
              <w:rPr>
                <w:rFonts w:asciiTheme="minorHAnsi" w:eastAsiaTheme="minorEastAsia" w:hAnsiTheme="minorHAnsi" w:cstheme="minorBidi"/>
                <w:color w:val="auto"/>
                <w:sz w:val="22"/>
                <w:szCs w:val="22"/>
              </w:rPr>
              <w:tab/>
            </w:r>
            <w:r w:rsidR="00CA04ED" w:rsidRPr="000B1338">
              <w:rPr>
                <w:rStyle w:val="Hyperlink"/>
              </w:rPr>
              <w:t>Các yêu cầu phi chức năng:</w:t>
            </w:r>
            <w:r w:rsidR="00CA04ED" w:rsidRPr="000B1338">
              <w:rPr>
                <w:webHidden/>
              </w:rPr>
              <w:tab/>
            </w:r>
            <w:r w:rsidR="00CA04ED" w:rsidRPr="000B1338">
              <w:rPr>
                <w:webHidden/>
              </w:rPr>
              <w:fldChar w:fldCharType="begin"/>
            </w:r>
            <w:r w:rsidR="00CA04ED" w:rsidRPr="000B1338">
              <w:rPr>
                <w:webHidden/>
              </w:rPr>
              <w:instrText xml:space="preserve"> PAGEREF _Toc66437650 \h </w:instrText>
            </w:r>
            <w:r w:rsidR="00CA04ED" w:rsidRPr="000B1338">
              <w:rPr>
                <w:webHidden/>
              </w:rPr>
            </w:r>
            <w:r w:rsidR="00CA04ED" w:rsidRPr="000B1338">
              <w:rPr>
                <w:webHidden/>
              </w:rPr>
              <w:fldChar w:fldCharType="separate"/>
            </w:r>
            <w:r w:rsidR="00781067">
              <w:rPr>
                <w:webHidden/>
              </w:rPr>
              <w:t>24</w:t>
            </w:r>
            <w:r w:rsidR="00CA04ED" w:rsidRPr="000B1338">
              <w:rPr>
                <w:webHidden/>
              </w:rPr>
              <w:fldChar w:fldCharType="end"/>
            </w:r>
          </w:hyperlink>
        </w:p>
        <w:p w14:paraId="3B523584" w14:textId="5D5F576F" w:rsidR="00CA04ED" w:rsidRPr="000B1338" w:rsidRDefault="00E67856" w:rsidP="000B1338">
          <w:pPr>
            <w:pStyle w:val="TOC1"/>
            <w:shd w:val="clear" w:color="auto" w:fill="FFFFFF" w:themeFill="background1"/>
            <w:tabs>
              <w:tab w:val="left" w:pos="660"/>
              <w:tab w:val="right" w:leader="dot" w:pos="9794"/>
            </w:tabs>
            <w:rPr>
              <w:rFonts w:asciiTheme="minorHAnsi" w:eastAsiaTheme="minorEastAsia" w:hAnsiTheme="minorHAnsi" w:cstheme="minorBidi"/>
              <w:noProof/>
              <w:color w:val="auto"/>
              <w:sz w:val="22"/>
              <w:szCs w:val="22"/>
            </w:rPr>
          </w:pPr>
          <w:hyperlink w:anchor="_Toc66437651" w:history="1">
            <w:r w:rsidR="00CA04ED" w:rsidRPr="000B1338">
              <w:rPr>
                <w:rStyle w:val="Hyperlink"/>
                <w:noProof/>
              </w:rPr>
              <w:t>E.</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ĐẶC TẢ CÁC CHỨC NĂNG:</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_Toc66437651 \h </w:instrText>
            </w:r>
            <w:r w:rsidR="00CA04ED" w:rsidRPr="000B1338">
              <w:rPr>
                <w:noProof/>
                <w:webHidden/>
              </w:rPr>
            </w:r>
            <w:r w:rsidR="00CA04ED" w:rsidRPr="000B1338">
              <w:rPr>
                <w:noProof/>
                <w:webHidden/>
              </w:rPr>
              <w:fldChar w:fldCharType="separate"/>
            </w:r>
            <w:r w:rsidR="00781067">
              <w:rPr>
                <w:noProof/>
                <w:webHidden/>
              </w:rPr>
              <w:t>25</w:t>
            </w:r>
            <w:r w:rsidR="00CA04ED" w:rsidRPr="000B1338">
              <w:rPr>
                <w:noProof/>
                <w:webHidden/>
              </w:rPr>
              <w:fldChar w:fldCharType="end"/>
            </w:r>
          </w:hyperlink>
        </w:p>
        <w:p w14:paraId="5BDBED81" w14:textId="72C5C6BA"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52" w:history="1">
            <w:r w:rsidR="00CA04ED" w:rsidRPr="000B1338">
              <w:rPr>
                <w:rStyle w:val="Hyperlink"/>
              </w:rPr>
              <w:t>I.</w:t>
            </w:r>
            <w:r w:rsidR="00CA04ED" w:rsidRPr="000B1338">
              <w:rPr>
                <w:rFonts w:asciiTheme="minorHAnsi" w:eastAsiaTheme="minorEastAsia" w:hAnsiTheme="minorHAnsi" w:cstheme="minorBidi"/>
                <w:color w:val="auto"/>
                <w:sz w:val="22"/>
                <w:szCs w:val="22"/>
              </w:rPr>
              <w:tab/>
            </w:r>
            <w:r w:rsidR="00CA04ED" w:rsidRPr="000B1338">
              <w:rPr>
                <w:rStyle w:val="Hyperlink"/>
              </w:rPr>
              <w:t>UC01: Tạo phiếu đăng ký:</w:t>
            </w:r>
            <w:r w:rsidR="00CA04ED" w:rsidRPr="000B1338">
              <w:rPr>
                <w:webHidden/>
              </w:rPr>
              <w:tab/>
            </w:r>
            <w:r w:rsidR="00CA04ED" w:rsidRPr="000B1338">
              <w:rPr>
                <w:webHidden/>
              </w:rPr>
              <w:fldChar w:fldCharType="begin"/>
            </w:r>
            <w:r w:rsidR="00CA04ED" w:rsidRPr="000B1338">
              <w:rPr>
                <w:webHidden/>
              </w:rPr>
              <w:instrText xml:space="preserve"> PAGEREF _Toc66437652 \h </w:instrText>
            </w:r>
            <w:r w:rsidR="00CA04ED" w:rsidRPr="000B1338">
              <w:rPr>
                <w:webHidden/>
              </w:rPr>
            </w:r>
            <w:r w:rsidR="00CA04ED" w:rsidRPr="000B1338">
              <w:rPr>
                <w:webHidden/>
              </w:rPr>
              <w:fldChar w:fldCharType="separate"/>
            </w:r>
            <w:r w:rsidR="00781067">
              <w:rPr>
                <w:webHidden/>
              </w:rPr>
              <w:t>25</w:t>
            </w:r>
            <w:r w:rsidR="00CA04ED" w:rsidRPr="000B1338">
              <w:rPr>
                <w:webHidden/>
              </w:rPr>
              <w:fldChar w:fldCharType="end"/>
            </w:r>
          </w:hyperlink>
        </w:p>
        <w:p w14:paraId="1F3364ED" w14:textId="62DC2A89"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53"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_Toc66437653 \h </w:instrText>
            </w:r>
            <w:r w:rsidR="00CA04ED" w:rsidRPr="000B1338">
              <w:rPr>
                <w:noProof/>
                <w:webHidden/>
              </w:rPr>
            </w:r>
            <w:r w:rsidR="00CA04ED" w:rsidRPr="000B1338">
              <w:rPr>
                <w:noProof/>
                <w:webHidden/>
              </w:rPr>
              <w:fldChar w:fldCharType="separate"/>
            </w:r>
            <w:r w:rsidR="00781067">
              <w:rPr>
                <w:noProof/>
                <w:webHidden/>
              </w:rPr>
              <w:t>25</w:t>
            </w:r>
            <w:r w:rsidR="00CA04ED" w:rsidRPr="000B1338">
              <w:rPr>
                <w:noProof/>
                <w:webHidden/>
              </w:rPr>
              <w:fldChar w:fldCharType="end"/>
            </w:r>
          </w:hyperlink>
        </w:p>
        <w:p w14:paraId="11B3A3A1" w14:textId="6F0FD539"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54" w:history="1">
            <w:r w:rsidR="00CA04ED" w:rsidRPr="000B1338">
              <w:rPr>
                <w:rStyle w:val="Hyperlink"/>
                <w:noProof/>
              </w:rPr>
              <w:t>2.</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_Toc66437654 \h </w:instrText>
            </w:r>
            <w:r w:rsidR="00CA04ED" w:rsidRPr="000B1338">
              <w:rPr>
                <w:noProof/>
                <w:webHidden/>
              </w:rPr>
            </w:r>
            <w:r w:rsidR="00CA04ED" w:rsidRPr="000B1338">
              <w:rPr>
                <w:noProof/>
                <w:webHidden/>
              </w:rPr>
              <w:fldChar w:fldCharType="separate"/>
            </w:r>
            <w:r w:rsidR="00781067">
              <w:rPr>
                <w:noProof/>
                <w:webHidden/>
              </w:rPr>
              <w:t>26</w:t>
            </w:r>
            <w:r w:rsidR="00CA04ED" w:rsidRPr="000B1338">
              <w:rPr>
                <w:noProof/>
                <w:webHidden/>
              </w:rPr>
              <w:fldChar w:fldCharType="end"/>
            </w:r>
          </w:hyperlink>
        </w:p>
        <w:p w14:paraId="33990E90" w14:textId="71708F5C"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55" w:history="1">
            <w:r w:rsidR="00CA04ED" w:rsidRPr="000B1338">
              <w:rPr>
                <w:rStyle w:val="Hyperlink"/>
                <w:noProof/>
              </w:rPr>
              <w:t>3.</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_Toc66437655 \h </w:instrText>
            </w:r>
            <w:r w:rsidR="00CA04ED" w:rsidRPr="000B1338">
              <w:rPr>
                <w:noProof/>
                <w:webHidden/>
              </w:rPr>
            </w:r>
            <w:r w:rsidR="00CA04ED" w:rsidRPr="000B1338">
              <w:rPr>
                <w:noProof/>
                <w:webHidden/>
              </w:rPr>
              <w:fldChar w:fldCharType="separate"/>
            </w:r>
            <w:r w:rsidR="00781067">
              <w:rPr>
                <w:noProof/>
                <w:webHidden/>
              </w:rPr>
              <w:t>26</w:t>
            </w:r>
            <w:r w:rsidR="00CA04ED" w:rsidRPr="000B1338">
              <w:rPr>
                <w:noProof/>
                <w:webHidden/>
              </w:rPr>
              <w:fldChar w:fldCharType="end"/>
            </w:r>
          </w:hyperlink>
        </w:p>
        <w:p w14:paraId="11D07133" w14:textId="47954FDF"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56" w:history="1">
            <w:r w:rsidR="00CA04ED" w:rsidRPr="000B1338">
              <w:rPr>
                <w:rStyle w:val="Hyperlink"/>
                <w:noProof/>
              </w:rPr>
              <w:t>4.</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_Toc66437656 \h </w:instrText>
            </w:r>
            <w:r w:rsidR="00CA04ED" w:rsidRPr="000B1338">
              <w:rPr>
                <w:noProof/>
                <w:webHidden/>
              </w:rPr>
            </w:r>
            <w:r w:rsidR="00CA04ED" w:rsidRPr="000B1338">
              <w:rPr>
                <w:noProof/>
                <w:webHidden/>
              </w:rPr>
              <w:fldChar w:fldCharType="separate"/>
            </w:r>
            <w:r w:rsidR="00781067">
              <w:rPr>
                <w:noProof/>
                <w:webHidden/>
              </w:rPr>
              <w:t>37</w:t>
            </w:r>
            <w:r w:rsidR="00CA04ED" w:rsidRPr="000B1338">
              <w:rPr>
                <w:noProof/>
                <w:webHidden/>
              </w:rPr>
              <w:fldChar w:fldCharType="end"/>
            </w:r>
          </w:hyperlink>
        </w:p>
        <w:p w14:paraId="04935E90" w14:textId="3AECC8FF"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57" w:history="1">
            <w:r w:rsidR="00CA04ED" w:rsidRPr="000B1338">
              <w:rPr>
                <w:rStyle w:val="Hyperlink"/>
              </w:rPr>
              <w:t>II.</w:t>
            </w:r>
            <w:r w:rsidR="00CA04ED" w:rsidRPr="000B1338">
              <w:rPr>
                <w:rFonts w:asciiTheme="minorHAnsi" w:eastAsiaTheme="minorEastAsia" w:hAnsiTheme="minorHAnsi" w:cstheme="minorBidi"/>
                <w:color w:val="auto"/>
                <w:sz w:val="22"/>
                <w:szCs w:val="22"/>
              </w:rPr>
              <w:tab/>
            </w:r>
            <w:r w:rsidR="00CA04ED" w:rsidRPr="000B1338">
              <w:rPr>
                <w:rStyle w:val="Hyperlink"/>
              </w:rPr>
              <w:t>UC02: Danh sách phiếu đăng ký:</w:t>
            </w:r>
            <w:r w:rsidR="00CA04ED" w:rsidRPr="000B1338">
              <w:rPr>
                <w:webHidden/>
              </w:rPr>
              <w:tab/>
            </w:r>
            <w:r w:rsidR="00CA04ED" w:rsidRPr="000B1338">
              <w:rPr>
                <w:webHidden/>
              </w:rPr>
              <w:fldChar w:fldCharType="begin"/>
            </w:r>
            <w:r w:rsidR="00CA04ED" w:rsidRPr="000B1338">
              <w:rPr>
                <w:webHidden/>
              </w:rPr>
              <w:instrText xml:space="preserve"> PAGEREF _Toc66437657 \h </w:instrText>
            </w:r>
            <w:r w:rsidR="00CA04ED" w:rsidRPr="000B1338">
              <w:rPr>
                <w:webHidden/>
              </w:rPr>
            </w:r>
            <w:r w:rsidR="00CA04ED" w:rsidRPr="000B1338">
              <w:rPr>
                <w:webHidden/>
              </w:rPr>
              <w:fldChar w:fldCharType="separate"/>
            </w:r>
            <w:r w:rsidR="00781067">
              <w:rPr>
                <w:webHidden/>
              </w:rPr>
              <w:t>38</w:t>
            </w:r>
            <w:r w:rsidR="00CA04ED" w:rsidRPr="000B1338">
              <w:rPr>
                <w:webHidden/>
              </w:rPr>
              <w:fldChar w:fldCharType="end"/>
            </w:r>
          </w:hyperlink>
        </w:p>
        <w:p w14:paraId="249F7429" w14:textId="5A836A2D"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58" w:history="1">
            <w:r w:rsidR="00CA04ED" w:rsidRPr="000B1338">
              <w:rPr>
                <w:rStyle w:val="Hyperlink"/>
                <w:noProof/>
              </w:rPr>
              <w:t>1.</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_Toc66437658 \h </w:instrText>
            </w:r>
            <w:r w:rsidR="00CA04ED" w:rsidRPr="000B1338">
              <w:rPr>
                <w:noProof/>
                <w:webHidden/>
              </w:rPr>
            </w:r>
            <w:r w:rsidR="00CA04ED" w:rsidRPr="000B1338">
              <w:rPr>
                <w:noProof/>
                <w:webHidden/>
              </w:rPr>
              <w:fldChar w:fldCharType="separate"/>
            </w:r>
            <w:r w:rsidR="00781067">
              <w:rPr>
                <w:noProof/>
                <w:webHidden/>
              </w:rPr>
              <w:t>38</w:t>
            </w:r>
            <w:r w:rsidR="00CA04ED" w:rsidRPr="000B1338">
              <w:rPr>
                <w:noProof/>
                <w:webHidden/>
              </w:rPr>
              <w:fldChar w:fldCharType="end"/>
            </w:r>
          </w:hyperlink>
        </w:p>
        <w:p w14:paraId="14380511" w14:textId="06A29012"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59" w:history="1">
            <w:r w:rsidR="00CA04ED" w:rsidRPr="000B1338">
              <w:rPr>
                <w:rStyle w:val="Hyperlink"/>
                <w:noProof/>
              </w:rPr>
              <w:t>2.</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_Toc66437659 \h </w:instrText>
            </w:r>
            <w:r w:rsidR="00CA04ED" w:rsidRPr="000B1338">
              <w:rPr>
                <w:noProof/>
                <w:webHidden/>
              </w:rPr>
            </w:r>
            <w:r w:rsidR="00CA04ED" w:rsidRPr="000B1338">
              <w:rPr>
                <w:noProof/>
                <w:webHidden/>
              </w:rPr>
              <w:fldChar w:fldCharType="separate"/>
            </w:r>
            <w:r w:rsidR="00781067">
              <w:rPr>
                <w:noProof/>
                <w:webHidden/>
              </w:rPr>
              <w:t>38</w:t>
            </w:r>
            <w:r w:rsidR="00CA04ED" w:rsidRPr="000B1338">
              <w:rPr>
                <w:noProof/>
                <w:webHidden/>
              </w:rPr>
              <w:fldChar w:fldCharType="end"/>
            </w:r>
          </w:hyperlink>
        </w:p>
        <w:p w14:paraId="44270B2F" w14:textId="61975651"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60" w:history="1">
            <w:r w:rsidR="00CA04ED" w:rsidRPr="000B1338">
              <w:rPr>
                <w:rStyle w:val="Hyperlink"/>
                <w:noProof/>
              </w:rPr>
              <w:t>3.</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_Toc66437660 \h </w:instrText>
            </w:r>
            <w:r w:rsidR="00CA04ED" w:rsidRPr="000B1338">
              <w:rPr>
                <w:noProof/>
                <w:webHidden/>
              </w:rPr>
            </w:r>
            <w:r w:rsidR="00CA04ED" w:rsidRPr="000B1338">
              <w:rPr>
                <w:noProof/>
                <w:webHidden/>
              </w:rPr>
              <w:fldChar w:fldCharType="separate"/>
            </w:r>
            <w:r w:rsidR="00781067">
              <w:rPr>
                <w:noProof/>
                <w:webHidden/>
              </w:rPr>
              <w:t>39</w:t>
            </w:r>
            <w:r w:rsidR="00CA04ED" w:rsidRPr="000B1338">
              <w:rPr>
                <w:noProof/>
                <w:webHidden/>
              </w:rPr>
              <w:fldChar w:fldCharType="end"/>
            </w:r>
          </w:hyperlink>
        </w:p>
        <w:p w14:paraId="28E4D1C8" w14:textId="2CB8F4FF"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61"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_Toc66437661 \h </w:instrText>
            </w:r>
            <w:r w:rsidR="00CA04ED" w:rsidRPr="000B1338">
              <w:rPr>
                <w:noProof/>
                <w:webHidden/>
              </w:rPr>
            </w:r>
            <w:r w:rsidR="00CA04ED" w:rsidRPr="000B1338">
              <w:rPr>
                <w:noProof/>
                <w:webHidden/>
              </w:rPr>
              <w:fldChar w:fldCharType="separate"/>
            </w:r>
            <w:r w:rsidR="00781067">
              <w:rPr>
                <w:noProof/>
                <w:webHidden/>
              </w:rPr>
              <w:t>50</w:t>
            </w:r>
            <w:r w:rsidR="00CA04ED" w:rsidRPr="000B1338">
              <w:rPr>
                <w:noProof/>
                <w:webHidden/>
              </w:rPr>
              <w:fldChar w:fldCharType="end"/>
            </w:r>
          </w:hyperlink>
        </w:p>
        <w:p w14:paraId="6D50B8F9" w14:textId="4661BE40"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62" w:history="1">
            <w:r w:rsidR="00CA04ED" w:rsidRPr="000B1338">
              <w:rPr>
                <w:rStyle w:val="Hyperlink"/>
              </w:rPr>
              <w:t>III.</w:t>
            </w:r>
            <w:r w:rsidR="00CA04ED" w:rsidRPr="000B1338">
              <w:rPr>
                <w:rFonts w:asciiTheme="minorHAnsi" w:eastAsiaTheme="minorEastAsia" w:hAnsiTheme="minorHAnsi" w:cstheme="minorBidi"/>
                <w:color w:val="auto"/>
                <w:sz w:val="22"/>
                <w:szCs w:val="22"/>
              </w:rPr>
              <w:tab/>
            </w:r>
            <w:r w:rsidR="00CA04ED" w:rsidRPr="000B1338">
              <w:rPr>
                <w:rStyle w:val="Hyperlink"/>
              </w:rPr>
              <w:t>UC03: Đề nghị khảo sát:</w:t>
            </w:r>
            <w:r w:rsidR="00CA04ED" w:rsidRPr="000B1338">
              <w:rPr>
                <w:webHidden/>
              </w:rPr>
              <w:tab/>
            </w:r>
            <w:r w:rsidR="00CA04ED" w:rsidRPr="000B1338">
              <w:rPr>
                <w:webHidden/>
              </w:rPr>
              <w:fldChar w:fldCharType="begin"/>
            </w:r>
            <w:r w:rsidR="00CA04ED" w:rsidRPr="000B1338">
              <w:rPr>
                <w:webHidden/>
              </w:rPr>
              <w:instrText xml:space="preserve"> PAGEREF _Toc66437662 \h </w:instrText>
            </w:r>
            <w:r w:rsidR="00CA04ED" w:rsidRPr="000B1338">
              <w:rPr>
                <w:webHidden/>
              </w:rPr>
            </w:r>
            <w:r w:rsidR="00CA04ED" w:rsidRPr="000B1338">
              <w:rPr>
                <w:webHidden/>
              </w:rPr>
              <w:fldChar w:fldCharType="separate"/>
            </w:r>
            <w:r w:rsidR="00781067">
              <w:rPr>
                <w:webHidden/>
              </w:rPr>
              <w:t>50</w:t>
            </w:r>
            <w:r w:rsidR="00CA04ED" w:rsidRPr="000B1338">
              <w:rPr>
                <w:webHidden/>
              </w:rPr>
              <w:fldChar w:fldCharType="end"/>
            </w:r>
          </w:hyperlink>
        </w:p>
        <w:p w14:paraId="4CD5280F" w14:textId="762C7193"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63"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_Toc66437663 \h </w:instrText>
            </w:r>
            <w:r w:rsidR="00CA04ED" w:rsidRPr="000B1338">
              <w:rPr>
                <w:noProof/>
                <w:webHidden/>
              </w:rPr>
            </w:r>
            <w:r w:rsidR="00CA04ED" w:rsidRPr="000B1338">
              <w:rPr>
                <w:noProof/>
                <w:webHidden/>
              </w:rPr>
              <w:fldChar w:fldCharType="separate"/>
            </w:r>
            <w:r w:rsidR="00781067">
              <w:rPr>
                <w:noProof/>
                <w:webHidden/>
              </w:rPr>
              <w:t>50</w:t>
            </w:r>
            <w:r w:rsidR="00CA04ED" w:rsidRPr="000B1338">
              <w:rPr>
                <w:noProof/>
                <w:webHidden/>
              </w:rPr>
              <w:fldChar w:fldCharType="end"/>
            </w:r>
          </w:hyperlink>
        </w:p>
        <w:p w14:paraId="286EAE2D" w14:textId="102B1C37"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64" w:history="1">
            <w:r w:rsidR="00CA04ED" w:rsidRPr="000B1338">
              <w:rPr>
                <w:rStyle w:val="Hyperlink"/>
                <w:noProof/>
              </w:rPr>
              <w:t>2.</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_Toc66437664 \h </w:instrText>
            </w:r>
            <w:r w:rsidR="00CA04ED" w:rsidRPr="000B1338">
              <w:rPr>
                <w:noProof/>
                <w:webHidden/>
              </w:rPr>
            </w:r>
            <w:r w:rsidR="00CA04ED" w:rsidRPr="000B1338">
              <w:rPr>
                <w:noProof/>
                <w:webHidden/>
              </w:rPr>
              <w:fldChar w:fldCharType="separate"/>
            </w:r>
            <w:r w:rsidR="00781067">
              <w:rPr>
                <w:noProof/>
                <w:webHidden/>
              </w:rPr>
              <w:t>51</w:t>
            </w:r>
            <w:r w:rsidR="00CA04ED" w:rsidRPr="000B1338">
              <w:rPr>
                <w:noProof/>
                <w:webHidden/>
              </w:rPr>
              <w:fldChar w:fldCharType="end"/>
            </w:r>
          </w:hyperlink>
        </w:p>
        <w:p w14:paraId="391CCF50" w14:textId="788EB174"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65"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_Toc66437665 \h </w:instrText>
            </w:r>
            <w:r w:rsidR="00CA04ED" w:rsidRPr="000B1338">
              <w:rPr>
                <w:noProof/>
                <w:webHidden/>
              </w:rPr>
            </w:r>
            <w:r w:rsidR="00CA04ED" w:rsidRPr="000B1338">
              <w:rPr>
                <w:noProof/>
                <w:webHidden/>
              </w:rPr>
              <w:fldChar w:fldCharType="separate"/>
            </w:r>
            <w:r w:rsidR="00781067">
              <w:rPr>
                <w:noProof/>
                <w:webHidden/>
              </w:rPr>
              <w:t>51</w:t>
            </w:r>
            <w:r w:rsidR="00CA04ED" w:rsidRPr="000B1338">
              <w:rPr>
                <w:noProof/>
                <w:webHidden/>
              </w:rPr>
              <w:fldChar w:fldCharType="end"/>
            </w:r>
          </w:hyperlink>
        </w:p>
        <w:p w14:paraId="2149F72C" w14:textId="08F522D1"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66"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_Toc66437666 \h </w:instrText>
            </w:r>
            <w:r w:rsidR="00CA04ED" w:rsidRPr="000B1338">
              <w:rPr>
                <w:noProof/>
                <w:webHidden/>
              </w:rPr>
            </w:r>
            <w:r w:rsidR="00CA04ED" w:rsidRPr="000B1338">
              <w:rPr>
                <w:noProof/>
                <w:webHidden/>
              </w:rPr>
              <w:fldChar w:fldCharType="separate"/>
            </w:r>
            <w:r w:rsidR="00781067">
              <w:rPr>
                <w:noProof/>
                <w:webHidden/>
              </w:rPr>
              <w:t>54</w:t>
            </w:r>
            <w:r w:rsidR="00CA04ED" w:rsidRPr="000B1338">
              <w:rPr>
                <w:noProof/>
                <w:webHidden/>
              </w:rPr>
              <w:fldChar w:fldCharType="end"/>
            </w:r>
          </w:hyperlink>
        </w:p>
        <w:p w14:paraId="2D9C14EC" w14:textId="65D3C848"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67" w:history="1">
            <w:r w:rsidR="00CA04ED" w:rsidRPr="000B1338">
              <w:rPr>
                <w:rStyle w:val="Hyperlink"/>
              </w:rPr>
              <w:t>IV.</w:t>
            </w:r>
            <w:r w:rsidR="00CA04ED" w:rsidRPr="000B1338">
              <w:rPr>
                <w:rFonts w:asciiTheme="minorHAnsi" w:eastAsiaTheme="minorEastAsia" w:hAnsiTheme="minorHAnsi" w:cstheme="minorBidi"/>
                <w:color w:val="auto"/>
                <w:sz w:val="22"/>
                <w:szCs w:val="22"/>
              </w:rPr>
              <w:tab/>
            </w:r>
            <w:r w:rsidR="00CA04ED" w:rsidRPr="000B1338">
              <w:rPr>
                <w:rStyle w:val="Hyperlink"/>
              </w:rPr>
              <w:t>UC04: Tồn khảo sát:</w:t>
            </w:r>
            <w:r w:rsidR="00CA04ED" w:rsidRPr="000B1338">
              <w:rPr>
                <w:webHidden/>
              </w:rPr>
              <w:tab/>
            </w:r>
            <w:r w:rsidR="00CA04ED" w:rsidRPr="000B1338">
              <w:rPr>
                <w:webHidden/>
              </w:rPr>
              <w:fldChar w:fldCharType="begin"/>
            </w:r>
            <w:r w:rsidR="00CA04ED" w:rsidRPr="000B1338">
              <w:rPr>
                <w:webHidden/>
              </w:rPr>
              <w:instrText xml:space="preserve"> PAGEREF _Toc66437667 \h </w:instrText>
            </w:r>
            <w:r w:rsidR="00CA04ED" w:rsidRPr="000B1338">
              <w:rPr>
                <w:webHidden/>
              </w:rPr>
            </w:r>
            <w:r w:rsidR="00CA04ED" w:rsidRPr="000B1338">
              <w:rPr>
                <w:webHidden/>
              </w:rPr>
              <w:fldChar w:fldCharType="separate"/>
            </w:r>
            <w:r w:rsidR="00781067">
              <w:rPr>
                <w:webHidden/>
              </w:rPr>
              <w:t>54</w:t>
            </w:r>
            <w:r w:rsidR="00CA04ED" w:rsidRPr="000B1338">
              <w:rPr>
                <w:webHidden/>
              </w:rPr>
              <w:fldChar w:fldCharType="end"/>
            </w:r>
          </w:hyperlink>
        </w:p>
        <w:p w14:paraId="57DB7594" w14:textId="000CEC36"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68" w:history="1">
            <w:r w:rsidR="00CA04ED" w:rsidRPr="000B1338">
              <w:rPr>
                <w:rStyle w:val="Hyperlink"/>
                <w:noProof/>
              </w:rPr>
              <w:t>1.</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_Toc66437668 \h </w:instrText>
            </w:r>
            <w:r w:rsidR="00CA04ED" w:rsidRPr="000B1338">
              <w:rPr>
                <w:noProof/>
                <w:webHidden/>
              </w:rPr>
            </w:r>
            <w:r w:rsidR="00CA04ED" w:rsidRPr="000B1338">
              <w:rPr>
                <w:noProof/>
                <w:webHidden/>
              </w:rPr>
              <w:fldChar w:fldCharType="separate"/>
            </w:r>
            <w:r w:rsidR="00781067">
              <w:rPr>
                <w:noProof/>
                <w:webHidden/>
              </w:rPr>
              <w:t>54</w:t>
            </w:r>
            <w:r w:rsidR="00CA04ED" w:rsidRPr="000B1338">
              <w:rPr>
                <w:noProof/>
                <w:webHidden/>
              </w:rPr>
              <w:fldChar w:fldCharType="end"/>
            </w:r>
          </w:hyperlink>
        </w:p>
        <w:p w14:paraId="193A926C" w14:textId="2F891C3F"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69"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_Toc66437669 \h </w:instrText>
            </w:r>
            <w:r w:rsidR="00CA04ED" w:rsidRPr="000B1338">
              <w:rPr>
                <w:noProof/>
                <w:webHidden/>
              </w:rPr>
            </w:r>
            <w:r w:rsidR="00CA04ED" w:rsidRPr="000B1338">
              <w:rPr>
                <w:noProof/>
                <w:webHidden/>
              </w:rPr>
              <w:fldChar w:fldCharType="separate"/>
            </w:r>
            <w:r w:rsidR="00781067">
              <w:rPr>
                <w:noProof/>
                <w:webHidden/>
              </w:rPr>
              <w:t>56</w:t>
            </w:r>
            <w:r w:rsidR="00CA04ED" w:rsidRPr="000B1338">
              <w:rPr>
                <w:noProof/>
                <w:webHidden/>
              </w:rPr>
              <w:fldChar w:fldCharType="end"/>
            </w:r>
          </w:hyperlink>
        </w:p>
        <w:p w14:paraId="77100309" w14:textId="31C7E4BC"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70"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_Toc66437670 \h </w:instrText>
            </w:r>
            <w:r w:rsidR="00CA04ED" w:rsidRPr="000B1338">
              <w:rPr>
                <w:noProof/>
                <w:webHidden/>
              </w:rPr>
            </w:r>
            <w:r w:rsidR="00CA04ED" w:rsidRPr="000B1338">
              <w:rPr>
                <w:noProof/>
                <w:webHidden/>
              </w:rPr>
              <w:fldChar w:fldCharType="separate"/>
            </w:r>
            <w:r w:rsidR="00781067">
              <w:rPr>
                <w:noProof/>
                <w:webHidden/>
              </w:rPr>
              <w:t>56</w:t>
            </w:r>
            <w:r w:rsidR="00CA04ED" w:rsidRPr="000B1338">
              <w:rPr>
                <w:noProof/>
                <w:webHidden/>
              </w:rPr>
              <w:fldChar w:fldCharType="end"/>
            </w:r>
          </w:hyperlink>
        </w:p>
        <w:p w14:paraId="3C516D40" w14:textId="546B4AAA"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71"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_Toc66437671 \h </w:instrText>
            </w:r>
            <w:r w:rsidR="00CA04ED" w:rsidRPr="000B1338">
              <w:rPr>
                <w:noProof/>
                <w:webHidden/>
              </w:rPr>
            </w:r>
            <w:r w:rsidR="00CA04ED" w:rsidRPr="000B1338">
              <w:rPr>
                <w:noProof/>
                <w:webHidden/>
              </w:rPr>
              <w:fldChar w:fldCharType="separate"/>
            </w:r>
            <w:r w:rsidR="00781067">
              <w:rPr>
                <w:noProof/>
                <w:webHidden/>
              </w:rPr>
              <w:t>64</w:t>
            </w:r>
            <w:r w:rsidR="00CA04ED" w:rsidRPr="000B1338">
              <w:rPr>
                <w:noProof/>
                <w:webHidden/>
              </w:rPr>
              <w:fldChar w:fldCharType="end"/>
            </w:r>
          </w:hyperlink>
        </w:p>
        <w:p w14:paraId="1AD90931" w14:textId="5B77C94E"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72" w:history="1">
            <w:r w:rsidR="00CA04ED" w:rsidRPr="000B1338">
              <w:rPr>
                <w:rStyle w:val="Hyperlink"/>
              </w:rPr>
              <w:t>V.</w:t>
            </w:r>
            <w:r w:rsidR="00CA04ED" w:rsidRPr="000B1338">
              <w:rPr>
                <w:rFonts w:asciiTheme="minorHAnsi" w:eastAsiaTheme="minorEastAsia" w:hAnsiTheme="minorHAnsi" w:cstheme="minorBidi"/>
                <w:color w:val="auto"/>
                <w:sz w:val="22"/>
                <w:szCs w:val="22"/>
              </w:rPr>
              <w:tab/>
            </w:r>
            <w:r w:rsidR="00CA04ED" w:rsidRPr="000B1338">
              <w:rPr>
                <w:rStyle w:val="Hyperlink"/>
              </w:rPr>
              <w:t>UC05: Khảo sát NOT OK:</w:t>
            </w:r>
            <w:r w:rsidR="00CA04ED" w:rsidRPr="000B1338">
              <w:rPr>
                <w:webHidden/>
              </w:rPr>
              <w:tab/>
            </w:r>
            <w:r w:rsidR="00CA04ED" w:rsidRPr="000B1338">
              <w:rPr>
                <w:webHidden/>
              </w:rPr>
              <w:fldChar w:fldCharType="begin"/>
            </w:r>
            <w:r w:rsidR="00CA04ED" w:rsidRPr="000B1338">
              <w:rPr>
                <w:webHidden/>
              </w:rPr>
              <w:instrText xml:space="preserve"> PAGEREF _Toc66437672 \h </w:instrText>
            </w:r>
            <w:r w:rsidR="00CA04ED" w:rsidRPr="000B1338">
              <w:rPr>
                <w:webHidden/>
              </w:rPr>
            </w:r>
            <w:r w:rsidR="00CA04ED" w:rsidRPr="000B1338">
              <w:rPr>
                <w:webHidden/>
              </w:rPr>
              <w:fldChar w:fldCharType="separate"/>
            </w:r>
            <w:r w:rsidR="00781067">
              <w:rPr>
                <w:webHidden/>
              </w:rPr>
              <w:t>64</w:t>
            </w:r>
            <w:r w:rsidR="00CA04ED" w:rsidRPr="000B1338">
              <w:rPr>
                <w:webHidden/>
              </w:rPr>
              <w:fldChar w:fldCharType="end"/>
            </w:r>
          </w:hyperlink>
        </w:p>
        <w:p w14:paraId="13426795" w14:textId="51D6E165"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73" w:history="1">
            <w:r w:rsidR="00CA04ED" w:rsidRPr="000B1338">
              <w:rPr>
                <w:rStyle w:val="Hyperlink"/>
                <w:noProof/>
              </w:rPr>
              <w:t>1.</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_Toc66437673 \h </w:instrText>
            </w:r>
            <w:r w:rsidR="00CA04ED" w:rsidRPr="000B1338">
              <w:rPr>
                <w:noProof/>
                <w:webHidden/>
              </w:rPr>
            </w:r>
            <w:r w:rsidR="00CA04ED" w:rsidRPr="000B1338">
              <w:rPr>
                <w:noProof/>
                <w:webHidden/>
              </w:rPr>
              <w:fldChar w:fldCharType="separate"/>
            </w:r>
            <w:r w:rsidR="00781067">
              <w:rPr>
                <w:noProof/>
                <w:webHidden/>
              </w:rPr>
              <w:t>64</w:t>
            </w:r>
            <w:r w:rsidR="00CA04ED" w:rsidRPr="000B1338">
              <w:rPr>
                <w:noProof/>
                <w:webHidden/>
              </w:rPr>
              <w:fldChar w:fldCharType="end"/>
            </w:r>
          </w:hyperlink>
        </w:p>
        <w:p w14:paraId="758C7D3E" w14:textId="60DDA432"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74" w:history="1">
            <w:r w:rsidR="00CA04ED" w:rsidRPr="000B1338">
              <w:rPr>
                <w:rStyle w:val="Hyperlink"/>
                <w:noProof/>
              </w:rPr>
              <w:t>2.</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_Toc66437674 \h </w:instrText>
            </w:r>
            <w:r w:rsidR="00CA04ED" w:rsidRPr="000B1338">
              <w:rPr>
                <w:noProof/>
                <w:webHidden/>
              </w:rPr>
            </w:r>
            <w:r w:rsidR="00CA04ED" w:rsidRPr="000B1338">
              <w:rPr>
                <w:noProof/>
                <w:webHidden/>
              </w:rPr>
              <w:fldChar w:fldCharType="separate"/>
            </w:r>
            <w:r w:rsidR="00781067">
              <w:rPr>
                <w:noProof/>
                <w:webHidden/>
              </w:rPr>
              <w:t>65</w:t>
            </w:r>
            <w:r w:rsidR="00CA04ED" w:rsidRPr="000B1338">
              <w:rPr>
                <w:noProof/>
                <w:webHidden/>
              </w:rPr>
              <w:fldChar w:fldCharType="end"/>
            </w:r>
          </w:hyperlink>
        </w:p>
        <w:p w14:paraId="29ADA39E" w14:textId="07018158"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75"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_Toc66437675 \h </w:instrText>
            </w:r>
            <w:r w:rsidR="00CA04ED" w:rsidRPr="000B1338">
              <w:rPr>
                <w:noProof/>
                <w:webHidden/>
              </w:rPr>
            </w:r>
            <w:r w:rsidR="00CA04ED" w:rsidRPr="000B1338">
              <w:rPr>
                <w:noProof/>
                <w:webHidden/>
              </w:rPr>
              <w:fldChar w:fldCharType="separate"/>
            </w:r>
            <w:r w:rsidR="00781067">
              <w:rPr>
                <w:noProof/>
                <w:webHidden/>
              </w:rPr>
              <w:t>65</w:t>
            </w:r>
            <w:r w:rsidR="00CA04ED" w:rsidRPr="000B1338">
              <w:rPr>
                <w:noProof/>
                <w:webHidden/>
              </w:rPr>
              <w:fldChar w:fldCharType="end"/>
            </w:r>
          </w:hyperlink>
        </w:p>
        <w:p w14:paraId="056AB40D" w14:textId="25F06F1B"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76" w:history="1">
            <w:r w:rsidR="00CA04ED" w:rsidRPr="000B1338">
              <w:rPr>
                <w:rStyle w:val="Hyperlink"/>
                <w:noProof/>
              </w:rPr>
              <w:t>4.</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_Toc66437676 \h </w:instrText>
            </w:r>
            <w:r w:rsidR="00CA04ED" w:rsidRPr="000B1338">
              <w:rPr>
                <w:noProof/>
                <w:webHidden/>
              </w:rPr>
            </w:r>
            <w:r w:rsidR="00CA04ED" w:rsidRPr="000B1338">
              <w:rPr>
                <w:noProof/>
                <w:webHidden/>
              </w:rPr>
              <w:fldChar w:fldCharType="separate"/>
            </w:r>
            <w:r w:rsidR="00781067">
              <w:rPr>
                <w:noProof/>
                <w:webHidden/>
              </w:rPr>
              <w:t>68</w:t>
            </w:r>
            <w:r w:rsidR="00CA04ED" w:rsidRPr="000B1338">
              <w:rPr>
                <w:noProof/>
                <w:webHidden/>
              </w:rPr>
              <w:fldChar w:fldCharType="end"/>
            </w:r>
          </w:hyperlink>
        </w:p>
        <w:p w14:paraId="698A0D6B" w14:textId="0CFBA142"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77" w:history="1">
            <w:r w:rsidR="00CA04ED" w:rsidRPr="000B1338">
              <w:rPr>
                <w:rStyle w:val="Hyperlink"/>
              </w:rPr>
              <w:t>VI.</w:t>
            </w:r>
            <w:r w:rsidR="00CA04ED" w:rsidRPr="000B1338">
              <w:rPr>
                <w:rFonts w:asciiTheme="minorHAnsi" w:eastAsiaTheme="minorEastAsia" w:hAnsiTheme="minorHAnsi" w:cstheme="minorBidi"/>
                <w:color w:val="auto"/>
                <w:sz w:val="22"/>
                <w:szCs w:val="22"/>
              </w:rPr>
              <w:tab/>
            </w:r>
            <w:r w:rsidR="00CA04ED" w:rsidRPr="000B1338">
              <w:rPr>
                <w:rStyle w:val="Hyperlink"/>
              </w:rPr>
              <w:t>UC06: Báo cáo khảo sát:</w:t>
            </w:r>
            <w:r w:rsidR="00CA04ED" w:rsidRPr="000B1338">
              <w:rPr>
                <w:webHidden/>
              </w:rPr>
              <w:tab/>
            </w:r>
            <w:r w:rsidR="00CA04ED" w:rsidRPr="000B1338">
              <w:rPr>
                <w:webHidden/>
              </w:rPr>
              <w:fldChar w:fldCharType="begin"/>
            </w:r>
            <w:r w:rsidR="00CA04ED" w:rsidRPr="000B1338">
              <w:rPr>
                <w:webHidden/>
              </w:rPr>
              <w:instrText xml:space="preserve"> PAGEREF _Toc66437677 \h </w:instrText>
            </w:r>
            <w:r w:rsidR="00CA04ED" w:rsidRPr="000B1338">
              <w:rPr>
                <w:webHidden/>
              </w:rPr>
            </w:r>
            <w:r w:rsidR="00CA04ED" w:rsidRPr="000B1338">
              <w:rPr>
                <w:webHidden/>
              </w:rPr>
              <w:fldChar w:fldCharType="separate"/>
            </w:r>
            <w:r w:rsidR="00781067">
              <w:rPr>
                <w:webHidden/>
              </w:rPr>
              <w:t>68</w:t>
            </w:r>
            <w:r w:rsidR="00CA04ED" w:rsidRPr="000B1338">
              <w:rPr>
                <w:webHidden/>
              </w:rPr>
              <w:fldChar w:fldCharType="end"/>
            </w:r>
          </w:hyperlink>
        </w:p>
        <w:p w14:paraId="7031B2A3" w14:textId="6508A258"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78" w:history="1">
            <w:r w:rsidR="00CA04ED" w:rsidRPr="000B1338">
              <w:rPr>
                <w:rStyle w:val="Hyperlink"/>
                <w:noProof/>
              </w:rPr>
              <w:t>1.</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_Toc66437678 \h </w:instrText>
            </w:r>
            <w:r w:rsidR="00CA04ED" w:rsidRPr="000B1338">
              <w:rPr>
                <w:noProof/>
                <w:webHidden/>
              </w:rPr>
            </w:r>
            <w:r w:rsidR="00CA04ED" w:rsidRPr="000B1338">
              <w:rPr>
                <w:noProof/>
                <w:webHidden/>
              </w:rPr>
              <w:fldChar w:fldCharType="separate"/>
            </w:r>
            <w:r w:rsidR="00781067">
              <w:rPr>
                <w:noProof/>
                <w:webHidden/>
              </w:rPr>
              <w:t>68</w:t>
            </w:r>
            <w:r w:rsidR="00CA04ED" w:rsidRPr="000B1338">
              <w:rPr>
                <w:noProof/>
                <w:webHidden/>
              </w:rPr>
              <w:fldChar w:fldCharType="end"/>
            </w:r>
          </w:hyperlink>
        </w:p>
        <w:p w14:paraId="3D9EFF37" w14:textId="633E4386"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79" w:history="1">
            <w:r w:rsidR="00CA04ED" w:rsidRPr="000B1338">
              <w:rPr>
                <w:rStyle w:val="Hyperlink"/>
                <w:noProof/>
              </w:rPr>
              <w:t>2.</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_Toc66437679 \h </w:instrText>
            </w:r>
            <w:r w:rsidR="00CA04ED" w:rsidRPr="000B1338">
              <w:rPr>
                <w:noProof/>
                <w:webHidden/>
              </w:rPr>
            </w:r>
            <w:r w:rsidR="00CA04ED" w:rsidRPr="000B1338">
              <w:rPr>
                <w:noProof/>
                <w:webHidden/>
              </w:rPr>
              <w:fldChar w:fldCharType="separate"/>
            </w:r>
            <w:r w:rsidR="00781067">
              <w:rPr>
                <w:noProof/>
                <w:webHidden/>
              </w:rPr>
              <w:t>69</w:t>
            </w:r>
            <w:r w:rsidR="00CA04ED" w:rsidRPr="000B1338">
              <w:rPr>
                <w:noProof/>
                <w:webHidden/>
              </w:rPr>
              <w:fldChar w:fldCharType="end"/>
            </w:r>
          </w:hyperlink>
        </w:p>
        <w:p w14:paraId="17B1BF51" w14:textId="3C0976DD"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80" w:history="1">
            <w:r w:rsidR="00CA04ED" w:rsidRPr="000B1338">
              <w:rPr>
                <w:rStyle w:val="Hyperlink"/>
                <w:noProof/>
              </w:rPr>
              <w:t>3.</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_Toc66437680 \h </w:instrText>
            </w:r>
            <w:r w:rsidR="00CA04ED" w:rsidRPr="000B1338">
              <w:rPr>
                <w:noProof/>
                <w:webHidden/>
              </w:rPr>
            </w:r>
            <w:r w:rsidR="00CA04ED" w:rsidRPr="000B1338">
              <w:rPr>
                <w:noProof/>
                <w:webHidden/>
              </w:rPr>
              <w:fldChar w:fldCharType="separate"/>
            </w:r>
            <w:r w:rsidR="00781067">
              <w:rPr>
                <w:noProof/>
                <w:webHidden/>
              </w:rPr>
              <w:t>69</w:t>
            </w:r>
            <w:r w:rsidR="00CA04ED" w:rsidRPr="000B1338">
              <w:rPr>
                <w:noProof/>
                <w:webHidden/>
              </w:rPr>
              <w:fldChar w:fldCharType="end"/>
            </w:r>
          </w:hyperlink>
        </w:p>
        <w:p w14:paraId="19055434" w14:textId="78C9C827"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81"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_Toc66437681 \h </w:instrText>
            </w:r>
            <w:r w:rsidR="00CA04ED" w:rsidRPr="000B1338">
              <w:rPr>
                <w:noProof/>
                <w:webHidden/>
              </w:rPr>
            </w:r>
            <w:r w:rsidR="00CA04ED" w:rsidRPr="000B1338">
              <w:rPr>
                <w:noProof/>
                <w:webHidden/>
              </w:rPr>
              <w:fldChar w:fldCharType="separate"/>
            </w:r>
            <w:r w:rsidR="00781067">
              <w:rPr>
                <w:noProof/>
                <w:webHidden/>
              </w:rPr>
              <w:t>73</w:t>
            </w:r>
            <w:r w:rsidR="00CA04ED" w:rsidRPr="000B1338">
              <w:rPr>
                <w:noProof/>
                <w:webHidden/>
              </w:rPr>
              <w:fldChar w:fldCharType="end"/>
            </w:r>
          </w:hyperlink>
        </w:p>
        <w:p w14:paraId="7C7C1731" w14:textId="449DC84F"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82" w:history="1">
            <w:r w:rsidR="00CA04ED" w:rsidRPr="000B1338">
              <w:rPr>
                <w:rStyle w:val="Hyperlink"/>
              </w:rPr>
              <w:t>VII.</w:t>
            </w:r>
            <w:r w:rsidR="00CA04ED" w:rsidRPr="000B1338">
              <w:rPr>
                <w:rFonts w:asciiTheme="minorHAnsi" w:eastAsiaTheme="minorEastAsia" w:hAnsiTheme="minorHAnsi" w:cstheme="minorBidi"/>
                <w:color w:val="auto"/>
                <w:sz w:val="22"/>
                <w:szCs w:val="22"/>
              </w:rPr>
              <w:tab/>
            </w:r>
            <w:r w:rsidR="00CA04ED" w:rsidRPr="000B1338">
              <w:rPr>
                <w:rStyle w:val="Hyperlink"/>
              </w:rPr>
              <w:t>UC09: Đề nghị triển khai:</w:t>
            </w:r>
            <w:r w:rsidR="00CA04ED" w:rsidRPr="000B1338">
              <w:rPr>
                <w:webHidden/>
              </w:rPr>
              <w:tab/>
            </w:r>
            <w:r w:rsidR="00CA04ED" w:rsidRPr="000B1338">
              <w:rPr>
                <w:webHidden/>
              </w:rPr>
              <w:fldChar w:fldCharType="begin"/>
            </w:r>
            <w:r w:rsidR="00CA04ED" w:rsidRPr="000B1338">
              <w:rPr>
                <w:webHidden/>
              </w:rPr>
              <w:instrText xml:space="preserve"> PAGEREF _Toc66437682 \h </w:instrText>
            </w:r>
            <w:r w:rsidR="00CA04ED" w:rsidRPr="000B1338">
              <w:rPr>
                <w:webHidden/>
              </w:rPr>
            </w:r>
            <w:r w:rsidR="00CA04ED" w:rsidRPr="000B1338">
              <w:rPr>
                <w:webHidden/>
              </w:rPr>
              <w:fldChar w:fldCharType="separate"/>
            </w:r>
            <w:r w:rsidR="00781067">
              <w:rPr>
                <w:webHidden/>
              </w:rPr>
              <w:t>73</w:t>
            </w:r>
            <w:r w:rsidR="00CA04ED" w:rsidRPr="000B1338">
              <w:rPr>
                <w:webHidden/>
              </w:rPr>
              <w:fldChar w:fldCharType="end"/>
            </w:r>
          </w:hyperlink>
        </w:p>
        <w:p w14:paraId="3F92BDDE" w14:textId="3316A88C"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83"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_Toc66437683 \h </w:instrText>
            </w:r>
            <w:r w:rsidR="00CA04ED" w:rsidRPr="000B1338">
              <w:rPr>
                <w:noProof/>
                <w:webHidden/>
              </w:rPr>
            </w:r>
            <w:r w:rsidR="00CA04ED" w:rsidRPr="000B1338">
              <w:rPr>
                <w:noProof/>
                <w:webHidden/>
              </w:rPr>
              <w:fldChar w:fldCharType="separate"/>
            </w:r>
            <w:r w:rsidR="00781067">
              <w:rPr>
                <w:noProof/>
                <w:webHidden/>
              </w:rPr>
              <w:t>73</w:t>
            </w:r>
            <w:r w:rsidR="00CA04ED" w:rsidRPr="000B1338">
              <w:rPr>
                <w:noProof/>
                <w:webHidden/>
              </w:rPr>
              <w:fldChar w:fldCharType="end"/>
            </w:r>
          </w:hyperlink>
        </w:p>
        <w:p w14:paraId="7B8ACC48" w14:textId="26C7BE39"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84"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_Toc66437684 \h </w:instrText>
            </w:r>
            <w:r w:rsidR="00CA04ED" w:rsidRPr="000B1338">
              <w:rPr>
                <w:noProof/>
                <w:webHidden/>
              </w:rPr>
            </w:r>
            <w:r w:rsidR="00CA04ED" w:rsidRPr="000B1338">
              <w:rPr>
                <w:noProof/>
                <w:webHidden/>
              </w:rPr>
              <w:fldChar w:fldCharType="separate"/>
            </w:r>
            <w:r w:rsidR="00781067">
              <w:rPr>
                <w:noProof/>
                <w:webHidden/>
              </w:rPr>
              <w:t>75</w:t>
            </w:r>
            <w:r w:rsidR="00CA04ED" w:rsidRPr="000B1338">
              <w:rPr>
                <w:noProof/>
                <w:webHidden/>
              </w:rPr>
              <w:fldChar w:fldCharType="end"/>
            </w:r>
          </w:hyperlink>
        </w:p>
        <w:p w14:paraId="16CBCFCF" w14:textId="49B41BB9"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85"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_Toc66437685 \h </w:instrText>
            </w:r>
            <w:r w:rsidR="00CA04ED" w:rsidRPr="000B1338">
              <w:rPr>
                <w:noProof/>
                <w:webHidden/>
              </w:rPr>
            </w:r>
            <w:r w:rsidR="00CA04ED" w:rsidRPr="000B1338">
              <w:rPr>
                <w:noProof/>
                <w:webHidden/>
              </w:rPr>
              <w:fldChar w:fldCharType="separate"/>
            </w:r>
            <w:r w:rsidR="00781067">
              <w:rPr>
                <w:noProof/>
                <w:webHidden/>
              </w:rPr>
              <w:t>75</w:t>
            </w:r>
            <w:r w:rsidR="00CA04ED" w:rsidRPr="000B1338">
              <w:rPr>
                <w:noProof/>
                <w:webHidden/>
              </w:rPr>
              <w:fldChar w:fldCharType="end"/>
            </w:r>
          </w:hyperlink>
        </w:p>
        <w:p w14:paraId="23EFF02C" w14:textId="79A5BBA6"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86"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_Toc66437686 \h </w:instrText>
            </w:r>
            <w:r w:rsidR="00CA04ED" w:rsidRPr="000B1338">
              <w:rPr>
                <w:noProof/>
                <w:webHidden/>
              </w:rPr>
            </w:r>
            <w:r w:rsidR="00CA04ED" w:rsidRPr="000B1338">
              <w:rPr>
                <w:noProof/>
                <w:webHidden/>
              </w:rPr>
              <w:fldChar w:fldCharType="separate"/>
            </w:r>
            <w:r w:rsidR="00781067">
              <w:rPr>
                <w:noProof/>
                <w:webHidden/>
              </w:rPr>
              <w:t>78</w:t>
            </w:r>
            <w:r w:rsidR="00CA04ED" w:rsidRPr="000B1338">
              <w:rPr>
                <w:noProof/>
                <w:webHidden/>
              </w:rPr>
              <w:fldChar w:fldCharType="end"/>
            </w:r>
          </w:hyperlink>
        </w:p>
        <w:p w14:paraId="46DD95C3" w14:textId="7A4BC03B" w:rsidR="00CA04ED" w:rsidRPr="000B1338" w:rsidRDefault="00E67856" w:rsidP="000B1338">
          <w:pPr>
            <w:pStyle w:val="TOC2"/>
            <w:shd w:val="clear" w:color="auto" w:fill="FFFFFF" w:themeFill="background1"/>
            <w:tabs>
              <w:tab w:val="left" w:pos="1100"/>
            </w:tabs>
            <w:rPr>
              <w:rFonts w:asciiTheme="minorHAnsi" w:eastAsiaTheme="minorEastAsia" w:hAnsiTheme="minorHAnsi" w:cstheme="minorBidi"/>
              <w:color w:val="auto"/>
              <w:sz w:val="22"/>
              <w:szCs w:val="22"/>
            </w:rPr>
          </w:pPr>
          <w:hyperlink w:anchor="_Toc66437687" w:history="1">
            <w:r w:rsidR="00CA04ED" w:rsidRPr="000B1338">
              <w:rPr>
                <w:rStyle w:val="Hyperlink"/>
              </w:rPr>
              <w:t>VIII.</w:t>
            </w:r>
            <w:r w:rsidR="00CA04ED" w:rsidRPr="000B1338">
              <w:rPr>
                <w:rFonts w:asciiTheme="minorHAnsi" w:eastAsiaTheme="minorEastAsia" w:hAnsiTheme="minorHAnsi" w:cstheme="minorBidi"/>
                <w:color w:val="auto"/>
                <w:sz w:val="22"/>
                <w:szCs w:val="22"/>
              </w:rPr>
              <w:tab/>
            </w:r>
            <w:r w:rsidR="00CA04ED" w:rsidRPr="000B1338">
              <w:rPr>
                <w:rStyle w:val="Hyperlink"/>
              </w:rPr>
              <w:t>UC10: Tồn triển khai:</w:t>
            </w:r>
            <w:r w:rsidR="00CA04ED" w:rsidRPr="000B1338">
              <w:rPr>
                <w:webHidden/>
              </w:rPr>
              <w:tab/>
            </w:r>
            <w:r w:rsidR="00CA04ED" w:rsidRPr="000B1338">
              <w:rPr>
                <w:webHidden/>
              </w:rPr>
              <w:fldChar w:fldCharType="begin"/>
            </w:r>
            <w:r w:rsidR="00CA04ED" w:rsidRPr="000B1338">
              <w:rPr>
                <w:webHidden/>
              </w:rPr>
              <w:instrText xml:space="preserve"> PAGEREF _Toc66437687 \h </w:instrText>
            </w:r>
            <w:r w:rsidR="00CA04ED" w:rsidRPr="000B1338">
              <w:rPr>
                <w:webHidden/>
              </w:rPr>
            </w:r>
            <w:r w:rsidR="00CA04ED" w:rsidRPr="000B1338">
              <w:rPr>
                <w:webHidden/>
              </w:rPr>
              <w:fldChar w:fldCharType="separate"/>
            </w:r>
            <w:r w:rsidR="00781067">
              <w:rPr>
                <w:webHidden/>
              </w:rPr>
              <w:t>79</w:t>
            </w:r>
            <w:r w:rsidR="00CA04ED" w:rsidRPr="000B1338">
              <w:rPr>
                <w:webHidden/>
              </w:rPr>
              <w:fldChar w:fldCharType="end"/>
            </w:r>
          </w:hyperlink>
        </w:p>
        <w:p w14:paraId="3DC72225" w14:textId="5EAEA29F"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88"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_Toc66437688 \h </w:instrText>
            </w:r>
            <w:r w:rsidR="00CA04ED" w:rsidRPr="000B1338">
              <w:rPr>
                <w:noProof/>
                <w:webHidden/>
              </w:rPr>
            </w:r>
            <w:r w:rsidR="00CA04ED" w:rsidRPr="000B1338">
              <w:rPr>
                <w:noProof/>
                <w:webHidden/>
              </w:rPr>
              <w:fldChar w:fldCharType="separate"/>
            </w:r>
            <w:r w:rsidR="00781067">
              <w:rPr>
                <w:noProof/>
                <w:webHidden/>
              </w:rPr>
              <w:t>79</w:t>
            </w:r>
            <w:r w:rsidR="00CA04ED" w:rsidRPr="000B1338">
              <w:rPr>
                <w:noProof/>
                <w:webHidden/>
              </w:rPr>
              <w:fldChar w:fldCharType="end"/>
            </w:r>
          </w:hyperlink>
        </w:p>
        <w:p w14:paraId="1B75CA26" w14:textId="109BD9EA"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89"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_Toc66437689 \h </w:instrText>
            </w:r>
            <w:r w:rsidR="00CA04ED" w:rsidRPr="000B1338">
              <w:rPr>
                <w:noProof/>
                <w:webHidden/>
              </w:rPr>
            </w:r>
            <w:r w:rsidR="00CA04ED" w:rsidRPr="000B1338">
              <w:rPr>
                <w:noProof/>
                <w:webHidden/>
              </w:rPr>
              <w:fldChar w:fldCharType="separate"/>
            </w:r>
            <w:r w:rsidR="00781067">
              <w:rPr>
                <w:noProof/>
                <w:webHidden/>
              </w:rPr>
              <w:t>80</w:t>
            </w:r>
            <w:r w:rsidR="00CA04ED" w:rsidRPr="000B1338">
              <w:rPr>
                <w:noProof/>
                <w:webHidden/>
              </w:rPr>
              <w:fldChar w:fldCharType="end"/>
            </w:r>
          </w:hyperlink>
        </w:p>
        <w:p w14:paraId="10D8CC14" w14:textId="164E9740" w:rsidR="00CA04ED" w:rsidRPr="000B1338" w:rsidRDefault="00E67856" w:rsidP="000B1338">
          <w:pPr>
            <w:pStyle w:val="TOC3"/>
            <w:shd w:val="clear" w:color="auto" w:fill="FFFFFF" w:themeFill="background1"/>
            <w:tabs>
              <w:tab w:val="left" w:pos="880"/>
              <w:tab w:val="right" w:leader="dot" w:pos="9794"/>
            </w:tabs>
            <w:rPr>
              <w:rFonts w:asciiTheme="minorHAnsi" w:eastAsiaTheme="minorEastAsia" w:hAnsiTheme="minorHAnsi" w:cstheme="minorBidi"/>
              <w:noProof/>
              <w:color w:val="auto"/>
              <w:sz w:val="22"/>
              <w:szCs w:val="22"/>
            </w:rPr>
          </w:pPr>
          <w:hyperlink w:anchor="_Toc66437690" w:history="1">
            <w:r w:rsidR="00CA04ED" w:rsidRPr="000B1338">
              <w:rPr>
                <w:rStyle w:val="Hyperlink"/>
                <w:noProof/>
              </w:rPr>
              <w:t>4.</w:t>
            </w:r>
            <w:r w:rsidR="00CA04ED" w:rsidRPr="000B1338">
              <w:rPr>
                <w:rFonts w:asciiTheme="minorHAnsi" w:eastAsiaTheme="minorEastAsia" w:hAnsiTheme="minorHAnsi" w:cstheme="minorBidi"/>
                <w:noProof/>
                <w:color w:val="auto"/>
                <w:sz w:val="22"/>
                <w:szCs w:val="22"/>
              </w:rPr>
              <w:tab/>
            </w:r>
            <w:r w:rsidR="00CA04ED" w:rsidRPr="000B1338">
              <w:rPr>
                <w:rStyle w:val="Hyperlink"/>
                <w:noProof/>
              </w:rPr>
              <w:t>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_Toc66437690 \h </w:instrText>
            </w:r>
            <w:r w:rsidR="00CA04ED" w:rsidRPr="000B1338">
              <w:rPr>
                <w:noProof/>
                <w:webHidden/>
              </w:rPr>
            </w:r>
            <w:r w:rsidR="00CA04ED" w:rsidRPr="000B1338">
              <w:rPr>
                <w:noProof/>
                <w:webHidden/>
              </w:rPr>
              <w:fldChar w:fldCharType="separate"/>
            </w:r>
            <w:r w:rsidR="00781067">
              <w:rPr>
                <w:noProof/>
                <w:webHidden/>
              </w:rPr>
              <w:t>80</w:t>
            </w:r>
            <w:r w:rsidR="00CA04ED" w:rsidRPr="000B1338">
              <w:rPr>
                <w:noProof/>
                <w:webHidden/>
              </w:rPr>
              <w:fldChar w:fldCharType="end"/>
            </w:r>
          </w:hyperlink>
        </w:p>
        <w:p w14:paraId="6819DE8D" w14:textId="776C7433"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91"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_Toc66437691 \h </w:instrText>
            </w:r>
            <w:r w:rsidR="00CA04ED" w:rsidRPr="000B1338">
              <w:rPr>
                <w:noProof/>
                <w:webHidden/>
              </w:rPr>
            </w:r>
            <w:r w:rsidR="00CA04ED" w:rsidRPr="000B1338">
              <w:rPr>
                <w:noProof/>
                <w:webHidden/>
              </w:rPr>
              <w:fldChar w:fldCharType="separate"/>
            </w:r>
            <w:r w:rsidR="00781067">
              <w:rPr>
                <w:noProof/>
                <w:webHidden/>
              </w:rPr>
              <w:t>92</w:t>
            </w:r>
            <w:r w:rsidR="00CA04ED" w:rsidRPr="000B1338">
              <w:rPr>
                <w:noProof/>
                <w:webHidden/>
              </w:rPr>
              <w:fldChar w:fldCharType="end"/>
            </w:r>
          </w:hyperlink>
        </w:p>
        <w:p w14:paraId="437BA568" w14:textId="6255D07E"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92" w:history="1">
            <w:r w:rsidR="00CA04ED" w:rsidRPr="000B1338">
              <w:rPr>
                <w:rStyle w:val="Hyperlink"/>
              </w:rPr>
              <w:t>IX.</w:t>
            </w:r>
            <w:r w:rsidR="00CA04ED" w:rsidRPr="000B1338">
              <w:rPr>
                <w:rFonts w:asciiTheme="minorHAnsi" w:eastAsiaTheme="minorEastAsia" w:hAnsiTheme="minorHAnsi" w:cstheme="minorBidi"/>
                <w:color w:val="auto"/>
                <w:sz w:val="22"/>
                <w:szCs w:val="22"/>
              </w:rPr>
              <w:tab/>
            </w:r>
            <w:r w:rsidR="00CA04ED" w:rsidRPr="000B1338">
              <w:rPr>
                <w:rStyle w:val="Hyperlink"/>
              </w:rPr>
              <w:t>UC11: Báo cáo triển khai:</w:t>
            </w:r>
            <w:r w:rsidR="00CA04ED" w:rsidRPr="000B1338">
              <w:rPr>
                <w:webHidden/>
              </w:rPr>
              <w:tab/>
            </w:r>
            <w:r w:rsidR="00CA04ED" w:rsidRPr="000B1338">
              <w:rPr>
                <w:webHidden/>
              </w:rPr>
              <w:fldChar w:fldCharType="begin"/>
            </w:r>
            <w:r w:rsidR="00CA04ED" w:rsidRPr="000B1338">
              <w:rPr>
                <w:webHidden/>
              </w:rPr>
              <w:instrText xml:space="preserve"> PAGEREF _Toc66437692 \h </w:instrText>
            </w:r>
            <w:r w:rsidR="00CA04ED" w:rsidRPr="000B1338">
              <w:rPr>
                <w:webHidden/>
              </w:rPr>
            </w:r>
            <w:r w:rsidR="00CA04ED" w:rsidRPr="000B1338">
              <w:rPr>
                <w:webHidden/>
              </w:rPr>
              <w:fldChar w:fldCharType="separate"/>
            </w:r>
            <w:r w:rsidR="00781067">
              <w:rPr>
                <w:webHidden/>
              </w:rPr>
              <w:t>92</w:t>
            </w:r>
            <w:r w:rsidR="00CA04ED" w:rsidRPr="000B1338">
              <w:rPr>
                <w:webHidden/>
              </w:rPr>
              <w:fldChar w:fldCharType="end"/>
            </w:r>
          </w:hyperlink>
        </w:p>
        <w:p w14:paraId="79856CFB" w14:textId="6C23EEC8"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93"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_Toc66437693 \h </w:instrText>
            </w:r>
            <w:r w:rsidR="00CA04ED" w:rsidRPr="000B1338">
              <w:rPr>
                <w:noProof/>
                <w:webHidden/>
              </w:rPr>
            </w:r>
            <w:r w:rsidR="00CA04ED" w:rsidRPr="000B1338">
              <w:rPr>
                <w:noProof/>
                <w:webHidden/>
              </w:rPr>
              <w:fldChar w:fldCharType="separate"/>
            </w:r>
            <w:r w:rsidR="00781067">
              <w:rPr>
                <w:noProof/>
                <w:webHidden/>
              </w:rPr>
              <w:t>92</w:t>
            </w:r>
            <w:r w:rsidR="00CA04ED" w:rsidRPr="000B1338">
              <w:rPr>
                <w:noProof/>
                <w:webHidden/>
              </w:rPr>
              <w:fldChar w:fldCharType="end"/>
            </w:r>
          </w:hyperlink>
        </w:p>
        <w:p w14:paraId="0EB2D019" w14:textId="5915FBCE"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94"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_Toc66437694 \h </w:instrText>
            </w:r>
            <w:r w:rsidR="00CA04ED" w:rsidRPr="000B1338">
              <w:rPr>
                <w:noProof/>
                <w:webHidden/>
              </w:rPr>
            </w:r>
            <w:r w:rsidR="00CA04ED" w:rsidRPr="000B1338">
              <w:rPr>
                <w:noProof/>
                <w:webHidden/>
              </w:rPr>
              <w:fldChar w:fldCharType="separate"/>
            </w:r>
            <w:r w:rsidR="00781067">
              <w:rPr>
                <w:noProof/>
                <w:webHidden/>
              </w:rPr>
              <w:t>93</w:t>
            </w:r>
            <w:r w:rsidR="00CA04ED" w:rsidRPr="000B1338">
              <w:rPr>
                <w:noProof/>
                <w:webHidden/>
              </w:rPr>
              <w:fldChar w:fldCharType="end"/>
            </w:r>
          </w:hyperlink>
        </w:p>
        <w:p w14:paraId="7CE60CBF" w14:textId="6CB81DAD"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95"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_Toc66437695 \h </w:instrText>
            </w:r>
            <w:r w:rsidR="00CA04ED" w:rsidRPr="000B1338">
              <w:rPr>
                <w:noProof/>
                <w:webHidden/>
              </w:rPr>
            </w:r>
            <w:r w:rsidR="00CA04ED" w:rsidRPr="000B1338">
              <w:rPr>
                <w:noProof/>
                <w:webHidden/>
              </w:rPr>
              <w:fldChar w:fldCharType="separate"/>
            </w:r>
            <w:r w:rsidR="00781067">
              <w:rPr>
                <w:noProof/>
                <w:webHidden/>
              </w:rPr>
              <w:t>93</w:t>
            </w:r>
            <w:r w:rsidR="00CA04ED" w:rsidRPr="000B1338">
              <w:rPr>
                <w:noProof/>
                <w:webHidden/>
              </w:rPr>
              <w:fldChar w:fldCharType="end"/>
            </w:r>
          </w:hyperlink>
        </w:p>
        <w:p w14:paraId="2083E809" w14:textId="29E31EB8"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96"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_Toc66437696 \h </w:instrText>
            </w:r>
            <w:r w:rsidR="00CA04ED" w:rsidRPr="000B1338">
              <w:rPr>
                <w:noProof/>
                <w:webHidden/>
              </w:rPr>
            </w:r>
            <w:r w:rsidR="00CA04ED" w:rsidRPr="000B1338">
              <w:rPr>
                <w:noProof/>
                <w:webHidden/>
              </w:rPr>
              <w:fldChar w:fldCharType="separate"/>
            </w:r>
            <w:r w:rsidR="00781067">
              <w:rPr>
                <w:noProof/>
                <w:webHidden/>
              </w:rPr>
              <w:t>98</w:t>
            </w:r>
            <w:r w:rsidR="00CA04ED" w:rsidRPr="000B1338">
              <w:rPr>
                <w:noProof/>
                <w:webHidden/>
              </w:rPr>
              <w:fldChar w:fldCharType="end"/>
            </w:r>
          </w:hyperlink>
        </w:p>
        <w:p w14:paraId="7F69636D" w14:textId="688DF551"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697" w:history="1">
            <w:r w:rsidR="00CA04ED" w:rsidRPr="000B1338">
              <w:rPr>
                <w:rStyle w:val="Hyperlink"/>
              </w:rPr>
              <w:t>X.</w:t>
            </w:r>
            <w:r w:rsidR="00CA04ED" w:rsidRPr="000B1338">
              <w:rPr>
                <w:rFonts w:asciiTheme="minorHAnsi" w:eastAsiaTheme="minorEastAsia" w:hAnsiTheme="minorHAnsi" w:cstheme="minorBidi"/>
                <w:color w:val="auto"/>
                <w:sz w:val="22"/>
                <w:szCs w:val="22"/>
              </w:rPr>
              <w:tab/>
            </w:r>
            <w:r w:rsidR="00CA04ED" w:rsidRPr="000B1338">
              <w:rPr>
                <w:rStyle w:val="Hyperlink"/>
              </w:rPr>
              <w:t>UC12: Triển khai NOT OK:</w:t>
            </w:r>
            <w:r w:rsidR="00CA04ED" w:rsidRPr="000B1338">
              <w:rPr>
                <w:webHidden/>
              </w:rPr>
              <w:tab/>
            </w:r>
            <w:r w:rsidR="00CA04ED" w:rsidRPr="000B1338">
              <w:rPr>
                <w:webHidden/>
              </w:rPr>
              <w:fldChar w:fldCharType="begin"/>
            </w:r>
            <w:r w:rsidR="00CA04ED" w:rsidRPr="000B1338">
              <w:rPr>
                <w:webHidden/>
              </w:rPr>
              <w:instrText xml:space="preserve"> PAGEREF _Toc66437697 \h </w:instrText>
            </w:r>
            <w:r w:rsidR="00CA04ED" w:rsidRPr="000B1338">
              <w:rPr>
                <w:webHidden/>
              </w:rPr>
            </w:r>
            <w:r w:rsidR="00CA04ED" w:rsidRPr="000B1338">
              <w:rPr>
                <w:webHidden/>
              </w:rPr>
              <w:fldChar w:fldCharType="separate"/>
            </w:r>
            <w:r w:rsidR="00781067">
              <w:rPr>
                <w:webHidden/>
              </w:rPr>
              <w:t>98</w:t>
            </w:r>
            <w:r w:rsidR="00CA04ED" w:rsidRPr="000B1338">
              <w:rPr>
                <w:webHidden/>
              </w:rPr>
              <w:fldChar w:fldCharType="end"/>
            </w:r>
          </w:hyperlink>
        </w:p>
        <w:p w14:paraId="09185BB7" w14:textId="5CACDEBB"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98"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_Toc66437698 \h </w:instrText>
            </w:r>
            <w:r w:rsidR="00CA04ED" w:rsidRPr="000B1338">
              <w:rPr>
                <w:noProof/>
                <w:webHidden/>
              </w:rPr>
            </w:r>
            <w:r w:rsidR="00CA04ED" w:rsidRPr="000B1338">
              <w:rPr>
                <w:noProof/>
                <w:webHidden/>
              </w:rPr>
              <w:fldChar w:fldCharType="separate"/>
            </w:r>
            <w:r w:rsidR="00781067">
              <w:rPr>
                <w:noProof/>
                <w:webHidden/>
              </w:rPr>
              <w:t>98</w:t>
            </w:r>
            <w:r w:rsidR="00CA04ED" w:rsidRPr="000B1338">
              <w:rPr>
                <w:noProof/>
                <w:webHidden/>
              </w:rPr>
              <w:fldChar w:fldCharType="end"/>
            </w:r>
          </w:hyperlink>
        </w:p>
        <w:p w14:paraId="06832C90" w14:textId="12083439"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699"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_Toc66437699 \h </w:instrText>
            </w:r>
            <w:r w:rsidR="00CA04ED" w:rsidRPr="000B1338">
              <w:rPr>
                <w:noProof/>
                <w:webHidden/>
              </w:rPr>
            </w:r>
            <w:r w:rsidR="00CA04ED" w:rsidRPr="000B1338">
              <w:rPr>
                <w:noProof/>
                <w:webHidden/>
              </w:rPr>
              <w:fldChar w:fldCharType="separate"/>
            </w:r>
            <w:r w:rsidR="00781067">
              <w:rPr>
                <w:noProof/>
                <w:webHidden/>
              </w:rPr>
              <w:t>99</w:t>
            </w:r>
            <w:r w:rsidR="00CA04ED" w:rsidRPr="000B1338">
              <w:rPr>
                <w:noProof/>
                <w:webHidden/>
              </w:rPr>
              <w:fldChar w:fldCharType="end"/>
            </w:r>
          </w:hyperlink>
        </w:p>
        <w:p w14:paraId="715142D0" w14:textId="1C473193"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00"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_Toc66437700 \h </w:instrText>
            </w:r>
            <w:r w:rsidR="00CA04ED" w:rsidRPr="000B1338">
              <w:rPr>
                <w:noProof/>
                <w:webHidden/>
              </w:rPr>
            </w:r>
            <w:r w:rsidR="00CA04ED" w:rsidRPr="000B1338">
              <w:rPr>
                <w:noProof/>
                <w:webHidden/>
              </w:rPr>
              <w:fldChar w:fldCharType="separate"/>
            </w:r>
            <w:r w:rsidR="00781067">
              <w:rPr>
                <w:noProof/>
                <w:webHidden/>
              </w:rPr>
              <w:t>99</w:t>
            </w:r>
            <w:r w:rsidR="00CA04ED" w:rsidRPr="000B1338">
              <w:rPr>
                <w:noProof/>
                <w:webHidden/>
              </w:rPr>
              <w:fldChar w:fldCharType="end"/>
            </w:r>
          </w:hyperlink>
        </w:p>
        <w:p w14:paraId="557D0FBC" w14:textId="747426A0"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01"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_Toc66437701 \h </w:instrText>
            </w:r>
            <w:r w:rsidR="00CA04ED" w:rsidRPr="000B1338">
              <w:rPr>
                <w:noProof/>
                <w:webHidden/>
              </w:rPr>
            </w:r>
            <w:r w:rsidR="00CA04ED" w:rsidRPr="000B1338">
              <w:rPr>
                <w:noProof/>
                <w:webHidden/>
              </w:rPr>
              <w:fldChar w:fldCharType="separate"/>
            </w:r>
            <w:r w:rsidR="00781067">
              <w:rPr>
                <w:noProof/>
                <w:webHidden/>
              </w:rPr>
              <w:t>100</w:t>
            </w:r>
            <w:r w:rsidR="00CA04ED" w:rsidRPr="000B1338">
              <w:rPr>
                <w:noProof/>
                <w:webHidden/>
              </w:rPr>
              <w:fldChar w:fldCharType="end"/>
            </w:r>
          </w:hyperlink>
        </w:p>
        <w:p w14:paraId="39D187F9" w14:textId="7DAA92D8"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702" w:history="1">
            <w:r w:rsidR="00CA04ED" w:rsidRPr="000B1338">
              <w:rPr>
                <w:rStyle w:val="Hyperlink"/>
              </w:rPr>
              <w:t>XI.</w:t>
            </w:r>
            <w:r w:rsidR="00CA04ED" w:rsidRPr="000B1338">
              <w:rPr>
                <w:rFonts w:asciiTheme="minorHAnsi" w:eastAsiaTheme="minorEastAsia" w:hAnsiTheme="minorHAnsi" w:cstheme="minorBidi"/>
                <w:color w:val="auto"/>
                <w:sz w:val="22"/>
                <w:szCs w:val="22"/>
              </w:rPr>
              <w:tab/>
            </w:r>
            <w:r w:rsidR="00CA04ED" w:rsidRPr="000B1338">
              <w:rPr>
                <w:rStyle w:val="Hyperlink"/>
              </w:rPr>
              <w:t>UC13: Cấu hình dịch vụ:</w:t>
            </w:r>
            <w:r w:rsidR="00CA04ED" w:rsidRPr="000B1338">
              <w:rPr>
                <w:webHidden/>
              </w:rPr>
              <w:tab/>
            </w:r>
            <w:r w:rsidR="00CA04ED" w:rsidRPr="000B1338">
              <w:rPr>
                <w:webHidden/>
              </w:rPr>
              <w:fldChar w:fldCharType="begin"/>
            </w:r>
            <w:r w:rsidR="00CA04ED" w:rsidRPr="000B1338">
              <w:rPr>
                <w:webHidden/>
              </w:rPr>
              <w:instrText xml:space="preserve"> PAGEREF _Toc66437702 \h </w:instrText>
            </w:r>
            <w:r w:rsidR="00CA04ED" w:rsidRPr="000B1338">
              <w:rPr>
                <w:webHidden/>
              </w:rPr>
            </w:r>
            <w:r w:rsidR="00CA04ED" w:rsidRPr="000B1338">
              <w:rPr>
                <w:webHidden/>
              </w:rPr>
              <w:fldChar w:fldCharType="separate"/>
            </w:r>
            <w:r w:rsidR="00781067">
              <w:rPr>
                <w:webHidden/>
              </w:rPr>
              <w:t>100</w:t>
            </w:r>
            <w:r w:rsidR="00CA04ED" w:rsidRPr="000B1338">
              <w:rPr>
                <w:webHidden/>
              </w:rPr>
              <w:fldChar w:fldCharType="end"/>
            </w:r>
          </w:hyperlink>
        </w:p>
        <w:p w14:paraId="365A2BC8" w14:textId="3F20EB3A"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03"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_Toc66437703 \h </w:instrText>
            </w:r>
            <w:r w:rsidR="00CA04ED" w:rsidRPr="000B1338">
              <w:rPr>
                <w:noProof/>
                <w:webHidden/>
              </w:rPr>
            </w:r>
            <w:r w:rsidR="00CA04ED" w:rsidRPr="000B1338">
              <w:rPr>
                <w:noProof/>
                <w:webHidden/>
              </w:rPr>
              <w:fldChar w:fldCharType="separate"/>
            </w:r>
            <w:r w:rsidR="00781067">
              <w:rPr>
                <w:noProof/>
                <w:webHidden/>
              </w:rPr>
              <w:t>100</w:t>
            </w:r>
            <w:r w:rsidR="00CA04ED" w:rsidRPr="000B1338">
              <w:rPr>
                <w:noProof/>
                <w:webHidden/>
              </w:rPr>
              <w:fldChar w:fldCharType="end"/>
            </w:r>
          </w:hyperlink>
        </w:p>
        <w:p w14:paraId="3C4E66B5" w14:textId="56ED8BCA"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04"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_Toc66437704 \h </w:instrText>
            </w:r>
            <w:r w:rsidR="00CA04ED" w:rsidRPr="000B1338">
              <w:rPr>
                <w:noProof/>
                <w:webHidden/>
              </w:rPr>
            </w:r>
            <w:r w:rsidR="00CA04ED" w:rsidRPr="000B1338">
              <w:rPr>
                <w:noProof/>
                <w:webHidden/>
              </w:rPr>
              <w:fldChar w:fldCharType="separate"/>
            </w:r>
            <w:r w:rsidR="00781067">
              <w:rPr>
                <w:noProof/>
                <w:webHidden/>
              </w:rPr>
              <w:t>101</w:t>
            </w:r>
            <w:r w:rsidR="00CA04ED" w:rsidRPr="000B1338">
              <w:rPr>
                <w:noProof/>
                <w:webHidden/>
              </w:rPr>
              <w:fldChar w:fldCharType="end"/>
            </w:r>
          </w:hyperlink>
        </w:p>
        <w:p w14:paraId="26C6F96F" w14:textId="39745499"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05"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_Toc66437705 \h </w:instrText>
            </w:r>
            <w:r w:rsidR="00CA04ED" w:rsidRPr="000B1338">
              <w:rPr>
                <w:noProof/>
                <w:webHidden/>
              </w:rPr>
            </w:r>
            <w:r w:rsidR="00CA04ED" w:rsidRPr="000B1338">
              <w:rPr>
                <w:noProof/>
                <w:webHidden/>
              </w:rPr>
              <w:fldChar w:fldCharType="separate"/>
            </w:r>
            <w:r w:rsidR="00781067">
              <w:rPr>
                <w:noProof/>
                <w:webHidden/>
              </w:rPr>
              <w:t>101</w:t>
            </w:r>
            <w:r w:rsidR="00CA04ED" w:rsidRPr="000B1338">
              <w:rPr>
                <w:noProof/>
                <w:webHidden/>
              </w:rPr>
              <w:fldChar w:fldCharType="end"/>
            </w:r>
          </w:hyperlink>
        </w:p>
        <w:p w14:paraId="3A5BDC55" w14:textId="70C6C27D"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06"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_Toc66437706 \h </w:instrText>
            </w:r>
            <w:r w:rsidR="00CA04ED" w:rsidRPr="000B1338">
              <w:rPr>
                <w:noProof/>
                <w:webHidden/>
              </w:rPr>
            </w:r>
            <w:r w:rsidR="00CA04ED" w:rsidRPr="000B1338">
              <w:rPr>
                <w:noProof/>
                <w:webHidden/>
              </w:rPr>
              <w:fldChar w:fldCharType="separate"/>
            </w:r>
            <w:r w:rsidR="00781067">
              <w:rPr>
                <w:noProof/>
                <w:webHidden/>
              </w:rPr>
              <w:t>106</w:t>
            </w:r>
            <w:r w:rsidR="00CA04ED" w:rsidRPr="000B1338">
              <w:rPr>
                <w:noProof/>
                <w:webHidden/>
              </w:rPr>
              <w:fldChar w:fldCharType="end"/>
            </w:r>
          </w:hyperlink>
        </w:p>
        <w:p w14:paraId="71208DE1" w14:textId="337ED0BB" w:rsidR="00CA04ED" w:rsidRPr="000B1338" w:rsidRDefault="00E67856" w:rsidP="000B1338">
          <w:pPr>
            <w:pStyle w:val="TOC2"/>
            <w:shd w:val="clear" w:color="auto" w:fill="FFFFFF" w:themeFill="background1"/>
            <w:rPr>
              <w:rFonts w:asciiTheme="minorHAnsi" w:eastAsiaTheme="minorEastAsia" w:hAnsiTheme="minorHAnsi" w:cstheme="minorBidi"/>
              <w:color w:val="auto"/>
              <w:sz w:val="22"/>
              <w:szCs w:val="22"/>
            </w:rPr>
          </w:pPr>
          <w:hyperlink w:anchor="_Toc66437707" w:history="1">
            <w:r w:rsidR="00CA04ED" w:rsidRPr="000B1338">
              <w:rPr>
                <w:rStyle w:val="Hyperlink"/>
              </w:rPr>
              <w:t>XII.</w:t>
            </w:r>
            <w:r w:rsidR="00CA04ED" w:rsidRPr="000B1338">
              <w:rPr>
                <w:rFonts w:asciiTheme="minorHAnsi" w:eastAsiaTheme="minorEastAsia" w:hAnsiTheme="minorHAnsi" w:cstheme="minorBidi"/>
                <w:color w:val="auto"/>
                <w:sz w:val="22"/>
                <w:szCs w:val="22"/>
              </w:rPr>
              <w:tab/>
            </w:r>
            <w:r w:rsidR="00CA04ED" w:rsidRPr="000B1338">
              <w:rPr>
                <w:rStyle w:val="Hyperlink"/>
              </w:rPr>
              <w:t>UC14: Profile kỹ thuật:</w:t>
            </w:r>
            <w:r w:rsidR="00CA04ED" w:rsidRPr="000B1338">
              <w:rPr>
                <w:webHidden/>
              </w:rPr>
              <w:tab/>
            </w:r>
            <w:r w:rsidR="00CA04ED" w:rsidRPr="000B1338">
              <w:rPr>
                <w:webHidden/>
              </w:rPr>
              <w:fldChar w:fldCharType="begin"/>
            </w:r>
            <w:r w:rsidR="00CA04ED" w:rsidRPr="000B1338">
              <w:rPr>
                <w:webHidden/>
              </w:rPr>
              <w:instrText xml:space="preserve"> PAGEREF _Toc66437707 \h </w:instrText>
            </w:r>
            <w:r w:rsidR="00CA04ED" w:rsidRPr="000B1338">
              <w:rPr>
                <w:webHidden/>
              </w:rPr>
            </w:r>
            <w:r w:rsidR="00CA04ED" w:rsidRPr="000B1338">
              <w:rPr>
                <w:webHidden/>
              </w:rPr>
              <w:fldChar w:fldCharType="separate"/>
            </w:r>
            <w:r w:rsidR="00781067">
              <w:rPr>
                <w:webHidden/>
              </w:rPr>
              <w:t>107</w:t>
            </w:r>
            <w:r w:rsidR="00CA04ED" w:rsidRPr="000B1338">
              <w:rPr>
                <w:webHidden/>
              </w:rPr>
              <w:fldChar w:fldCharType="end"/>
            </w:r>
          </w:hyperlink>
        </w:p>
        <w:p w14:paraId="08EFEB40" w14:textId="463C47C0"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08"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_Toc66437708 \h </w:instrText>
            </w:r>
            <w:r w:rsidR="00CA04ED" w:rsidRPr="000B1338">
              <w:rPr>
                <w:noProof/>
                <w:webHidden/>
              </w:rPr>
            </w:r>
            <w:r w:rsidR="00CA04ED" w:rsidRPr="000B1338">
              <w:rPr>
                <w:noProof/>
                <w:webHidden/>
              </w:rPr>
              <w:fldChar w:fldCharType="separate"/>
            </w:r>
            <w:r w:rsidR="00781067">
              <w:rPr>
                <w:noProof/>
                <w:webHidden/>
              </w:rPr>
              <w:t>107</w:t>
            </w:r>
            <w:r w:rsidR="00CA04ED" w:rsidRPr="000B1338">
              <w:rPr>
                <w:noProof/>
                <w:webHidden/>
              </w:rPr>
              <w:fldChar w:fldCharType="end"/>
            </w:r>
          </w:hyperlink>
        </w:p>
        <w:p w14:paraId="7720A920" w14:textId="46DA062C"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09"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_Toc66437709 \h </w:instrText>
            </w:r>
            <w:r w:rsidR="00CA04ED" w:rsidRPr="000B1338">
              <w:rPr>
                <w:noProof/>
                <w:webHidden/>
              </w:rPr>
            </w:r>
            <w:r w:rsidR="00CA04ED" w:rsidRPr="000B1338">
              <w:rPr>
                <w:noProof/>
                <w:webHidden/>
              </w:rPr>
              <w:fldChar w:fldCharType="separate"/>
            </w:r>
            <w:r w:rsidR="00781067">
              <w:rPr>
                <w:noProof/>
                <w:webHidden/>
              </w:rPr>
              <w:t>108</w:t>
            </w:r>
            <w:r w:rsidR="00CA04ED" w:rsidRPr="000B1338">
              <w:rPr>
                <w:noProof/>
                <w:webHidden/>
              </w:rPr>
              <w:fldChar w:fldCharType="end"/>
            </w:r>
          </w:hyperlink>
        </w:p>
        <w:p w14:paraId="3B051747" w14:textId="65FE0F0E"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10"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_Toc66437710 \h </w:instrText>
            </w:r>
            <w:r w:rsidR="00CA04ED" w:rsidRPr="000B1338">
              <w:rPr>
                <w:noProof/>
                <w:webHidden/>
              </w:rPr>
            </w:r>
            <w:r w:rsidR="00CA04ED" w:rsidRPr="000B1338">
              <w:rPr>
                <w:noProof/>
                <w:webHidden/>
              </w:rPr>
              <w:fldChar w:fldCharType="separate"/>
            </w:r>
            <w:r w:rsidR="00781067">
              <w:rPr>
                <w:noProof/>
                <w:webHidden/>
              </w:rPr>
              <w:t>109</w:t>
            </w:r>
            <w:r w:rsidR="00CA04ED" w:rsidRPr="000B1338">
              <w:rPr>
                <w:noProof/>
                <w:webHidden/>
              </w:rPr>
              <w:fldChar w:fldCharType="end"/>
            </w:r>
          </w:hyperlink>
        </w:p>
        <w:p w14:paraId="4D5AD2F0" w14:textId="00A3896B"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11"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_Toc66437711 \h </w:instrText>
            </w:r>
            <w:r w:rsidR="00CA04ED" w:rsidRPr="000B1338">
              <w:rPr>
                <w:noProof/>
                <w:webHidden/>
              </w:rPr>
            </w:r>
            <w:r w:rsidR="00CA04ED" w:rsidRPr="000B1338">
              <w:rPr>
                <w:noProof/>
                <w:webHidden/>
              </w:rPr>
              <w:fldChar w:fldCharType="separate"/>
            </w:r>
            <w:r w:rsidR="00781067">
              <w:rPr>
                <w:noProof/>
                <w:webHidden/>
              </w:rPr>
              <w:t>113</w:t>
            </w:r>
            <w:r w:rsidR="00CA04ED" w:rsidRPr="000B1338">
              <w:rPr>
                <w:noProof/>
                <w:webHidden/>
              </w:rPr>
              <w:fldChar w:fldCharType="end"/>
            </w:r>
          </w:hyperlink>
        </w:p>
        <w:p w14:paraId="305B1A5A" w14:textId="29B67F43" w:rsidR="00CA04ED" w:rsidRPr="000B1338" w:rsidRDefault="00E67856" w:rsidP="000B1338">
          <w:pPr>
            <w:pStyle w:val="TOC2"/>
            <w:shd w:val="clear" w:color="auto" w:fill="FFFFFF" w:themeFill="background1"/>
            <w:tabs>
              <w:tab w:val="left" w:pos="1100"/>
            </w:tabs>
            <w:rPr>
              <w:rFonts w:asciiTheme="minorHAnsi" w:eastAsiaTheme="minorEastAsia" w:hAnsiTheme="minorHAnsi" w:cstheme="minorBidi"/>
              <w:color w:val="auto"/>
              <w:sz w:val="22"/>
              <w:szCs w:val="22"/>
            </w:rPr>
          </w:pPr>
          <w:hyperlink w:anchor="_Toc66437712" w:history="1">
            <w:r w:rsidR="00CA04ED" w:rsidRPr="000B1338">
              <w:rPr>
                <w:rStyle w:val="Hyperlink"/>
              </w:rPr>
              <w:t>XIII.</w:t>
            </w:r>
            <w:r w:rsidR="00CA04ED" w:rsidRPr="000B1338">
              <w:rPr>
                <w:rFonts w:asciiTheme="minorHAnsi" w:eastAsiaTheme="minorEastAsia" w:hAnsiTheme="minorHAnsi" w:cstheme="minorBidi"/>
                <w:color w:val="auto"/>
                <w:sz w:val="22"/>
                <w:szCs w:val="22"/>
              </w:rPr>
              <w:tab/>
            </w:r>
            <w:r w:rsidR="00CA04ED" w:rsidRPr="000B1338">
              <w:rPr>
                <w:rStyle w:val="Hyperlink"/>
              </w:rPr>
              <w:t>UC15: Tạo checklist:</w:t>
            </w:r>
            <w:r w:rsidR="00CA04ED" w:rsidRPr="000B1338">
              <w:rPr>
                <w:webHidden/>
              </w:rPr>
              <w:tab/>
            </w:r>
            <w:r w:rsidR="00CA04ED" w:rsidRPr="000B1338">
              <w:rPr>
                <w:webHidden/>
              </w:rPr>
              <w:fldChar w:fldCharType="begin"/>
            </w:r>
            <w:r w:rsidR="00CA04ED" w:rsidRPr="000B1338">
              <w:rPr>
                <w:webHidden/>
              </w:rPr>
              <w:instrText xml:space="preserve"> PAGEREF _Toc66437712 \h </w:instrText>
            </w:r>
            <w:r w:rsidR="00CA04ED" w:rsidRPr="000B1338">
              <w:rPr>
                <w:webHidden/>
              </w:rPr>
            </w:r>
            <w:r w:rsidR="00CA04ED" w:rsidRPr="000B1338">
              <w:rPr>
                <w:webHidden/>
              </w:rPr>
              <w:fldChar w:fldCharType="separate"/>
            </w:r>
            <w:r w:rsidR="00781067">
              <w:rPr>
                <w:webHidden/>
              </w:rPr>
              <w:t>113</w:t>
            </w:r>
            <w:r w:rsidR="00CA04ED" w:rsidRPr="000B1338">
              <w:rPr>
                <w:webHidden/>
              </w:rPr>
              <w:fldChar w:fldCharType="end"/>
            </w:r>
          </w:hyperlink>
        </w:p>
        <w:p w14:paraId="320ECE61" w14:textId="1014ED54"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13"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_Toc66437713 \h </w:instrText>
            </w:r>
            <w:r w:rsidR="00CA04ED" w:rsidRPr="000B1338">
              <w:rPr>
                <w:noProof/>
                <w:webHidden/>
              </w:rPr>
            </w:r>
            <w:r w:rsidR="00CA04ED" w:rsidRPr="000B1338">
              <w:rPr>
                <w:noProof/>
                <w:webHidden/>
              </w:rPr>
              <w:fldChar w:fldCharType="separate"/>
            </w:r>
            <w:r w:rsidR="00781067">
              <w:rPr>
                <w:noProof/>
                <w:webHidden/>
              </w:rPr>
              <w:t>113</w:t>
            </w:r>
            <w:r w:rsidR="00CA04ED" w:rsidRPr="000B1338">
              <w:rPr>
                <w:noProof/>
                <w:webHidden/>
              </w:rPr>
              <w:fldChar w:fldCharType="end"/>
            </w:r>
          </w:hyperlink>
        </w:p>
        <w:p w14:paraId="7D10375A" w14:textId="1C3A8974"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14"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_Toc66437714 \h </w:instrText>
            </w:r>
            <w:r w:rsidR="00CA04ED" w:rsidRPr="000B1338">
              <w:rPr>
                <w:noProof/>
                <w:webHidden/>
              </w:rPr>
            </w:r>
            <w:r w:rsidR="00CA04ED" w:rsidRPr="000B1338">
              <w:rPr>
                <w:noProof/>
                <w:webHidden/>
              </w:rPr>
              <w:fldChar w:fldCharType="separate"/>
            </w:r>
            <w:r w:rsidR="00781067">
              <w:rPr>
                <w:noProof/>
                <w:webHidden/>
              </w:rPr>
              <w:t>114</w:t>
            </w:r>
            <w:r w:rsidR="00CA04ED" w:rsidRPr="000B1338">
              <w:rPr>
                <w:noProof/>
                <w:webHidden/>
              </w:rPr>
              <w:fldChar w:fldCharType="end"/>
            </w:r>
          </w:hyperlink>
        </w:p>
        <w:p w14:paraId="722868E9" w14:textId="07E5678F"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15"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_Toc66437715 \h </w:instrText>
            </w:r>
            <w:r w:rsidR="00CA04ED" w:rsidRPr="000B1338">
              <w:rPr>
                <w:noProof/>
                <w:webHidden/>
              </w:rPr>
            </w:r>
            <w:r w:rsidR="00CA04ED" w:rsidRPr="000B1338">
              <w:rPr>
                <w:noProof/>
                <w:webHidden/>
              </w:rPr>
              <w:fldChar w:fldCharType="separate"/>
            </w:r>
            <w:r w:rsidR="00781067">
              <w:rPr>
                <w:noProof/>
                <w:webHidden/>
              </w:rPr>
              <w:t>114</w:t>
            </w:r>
            <w:r w:rsidR="00CA04ED" w:rsidRPr="000B1338">
              <w:rPr>
                <w:noProof/>
                <w:webHidden/>
              </w:rPr>
              <w:fldChar w:fldCharType="end"/>
            </w:r>
          </w:hyperlink>
        </w:p>
        <w:p w14:paraId="134D9E2B" w14:textId="737A81C5"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16"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_Toc66437716 \h </w:instrText>
            </w:r>
            <w:r w:rsidR="00CA04ED" w:rsidRPr="000B1338">
              <w:rPr>
                <w:noProof/>
                <w:webHidden/>
              </w:rPr>
            </w:r>
            <w:r w:rsidR="00CA04ED" w:rsidRPr="000B1338">
              <w:rPr>
                <w:noProof/>
                <w:webHidden/>
              </w:rPr>
              <w:fldChar w:fldCharType="separate"/>
            </w:r>
            <w:r w:rsidR="00781067">
              <w:rPr>
                <w:noProof/>
                <w:webHidden/>
              </w:rPr>
              <w:t>120</w:t>
            </w:r>
            <w:r w:rsidR="00CA04ED" w:rsidRPr="000B1338">
              <w:rPr>
                <w:noProof/>
                <w:webHidden/>
              </w:rPr>
              <w:fldChar w:fldCharType="end"/>
            </w:r>
          </w:hyperlink>
        </w:p>
        <w:p w14:paraId="23B9A446" w14:textId="25BB463F" w:rsidR="00CA04ED" w:rsidRPr="000B1338" w:rsidRDefault="00E67856" w:rsidP="000B1338">
          <w:pPr>
            <w:pStyle w:val="TOC2"/>
            <w:shd w:val="clear" w:color="auto" w:fill="FFFFFF" w:themeFill="background1"/>
            <w:tabs>
              <w:tab w:val="left" w:pos="1100"/>
            </w:tabs>
            <w:rPr>
              <w:rFonts w:asciiTheme="minorHAnsi" w:eastAsiaTheme="minorEastAsia" w:hAnsiTheme="minorHAnsi" w:cstheme="minorBidi"/>
              <w:color w:val="auto"/>
              <w:sz w:val="22"/>
              <w:szCs w:val="22"/>
            </w:rPr>
          </w:pPr>
          <w:hyperlink w:anchor="_Toc66437717" w:history="1">
            <w:r w:rsidR="00CA04ED" w:rsidRPr="000B1338">
              <w:rPr>
                <w:rStyle w:val="Hyperlink"/>
              </w:rPr>
              <w:t>XIV.</w:t>
            </w:r>
            <w:r w:rsidR="00CA04ED" w:rsidRPr="000B1338">
              <w:rPr>
                <w:rFonts w:asciiTheme="minorHAnsi" w:eastAsiaTheme="minorEastAsia" w:hAnsiTheme="minorHAnsi" w:cstheme="minorBidi"/>
                <w:color w:val="auto"/>
                <w:sz w:val="22"/>
                <w:szCs w:val="22"/>
              </w:rPr>
              <w:tab/>
            </w:r>
            <w:r w:rsidR="00CA04ED" w:rsidRPr="000B1338">
              <w:rPr>
                <w:rStyle w:val="Hyperlink"/>
              </w:rPr>
              <w:t>UC16: Danh sách checklist:</w:t>
            </w:r>
            <w:r w:rsidR="00CA04ED" w:rsidRPr="000B1338">
              <w:rPr>
                <w:webHidden/>
              </w:rPr>
              <w:tab/>
            </w:r>
            <w:r w:rsidR="00CA04ED" w:rsidRPr="000B1338">
              <w:rPr>
                <w:webHidden/>
              </w:rPr>
              <w:fldChar w:fldCharType="begin"/>
            </w:r>
            <w:r w:rsidR="00CA04ED" w:rsidRPr="000B1338">
              <w:rPr>
                <w:webHidden/>
              </w:rPr>
              <w:instrText xml:space="preserve"> PAGEREF _Toc66437717 \h </w:instrText>
            </w:r>
            <w:r w:rsidR="00CA04ED" w:rsidRPr="000B1338">
              <w:rPr>
                <w:webHidden/>
              </w:rPr>
            </w:r>
            <w:r w:rsidR="00CA04ED" w:rsidRPr="000B1338">
              <w:rPr>
                <w:webHidden/>
              </w:rPr>
              <w:fldChar w:fldCharType="separate"/>
            </w:r>
            <w:r w:rsidR="00781067">
              <w:rPr>
                <w:webHidden/>
              </w:rPr>
              <w:t>120</w:t>
            </w:r>
            <w:r w:rsidR="00CA04ED" w:rsidRPr="000B1338">
              <w:rPr>
                <w:webHidden/>
              </w:rPr>
              <w:fldChar w:fldCharType="end"/>
            </w:r>
          </w:hyperlink>
        </w:p>
        <w:p w14:paraId="23DFE44D" w14:textId="5D23B2AE"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18"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_Toc66437718 \h </w:instrText>
            </w:r>
            <w:r w:rsidR="00CA04ED" w:rsidRPr="000B1338">
              <w:rPr>
                <w:noProof/>
                <w:webHidden/>
              </w:rPr>
            </w:r>
            <w:r w:rsidR="00CA04ED" w:rsidRPr="000B1338">
              <w:rPr>
                <w:noProof/>
                <w:webHidden/>
              </w:rPr>
              <w:fldChar w:fldCharType="separate"/>
            </w:r>
            <w:r w:rsidR="00781067">
              <w:rPr>
                <w:noProof/>
                <w:webHidden/>
              </w:rPr>
              <w:t>120</w:t>
            </w:r>
            <w:r w:rsidR="00CA04ED" w:rsidRPr="000B1338">
              <w:rPr>
                <w:noProof/>
                <w:webHidden/>
              </w:rPr>
              <w:fldChar w:fldCharType="end"/>
            </w:r>
          </w:hyperlink>
        </w:p>
        <w:p w14:paraId="5F4633C4" w14:textId="0D97486F"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19"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_Toc66437719 \h </w:instrText>
            </w:r>
            <w:r w:rsidR="00CA04ED" w:rsidRPr="000B1338">
              <w:rPr>
                <w:noProof/>
                <w:webHidden/>
              </w:rPr>
            </w:r>
            <w:r w:rsidR="00CA04ED" w:rsidRPr="000B1338">
              <w:rPr>
                <w:noProof/>
                <w:webHidden/>
              </w:rPr>
              <w:fldChar w:fldCharType="separate"/>
            </w:r>
            <w:r w:rsidR="00781067">
              <w:rPr>
                <w:noProof/>
                <w:webHidden/>
              </w:rPr>
              <w:t>121</w:t>
            </w:r>
            <w:r w:rsidR="00CA04ED" w:rsidRPr="000B1338">
              <w:rPr>
                <w:noProof/>
                <w:webHidden/>
              </w:rPr>
              <w:fldChar w:fldCharType="end"/>
            </w:r>
          </w:hyperlink>
        </w:p>
        <w:p w14:paraId="233CBF38" w14:textId="654C7D07"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20"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_Toc66437720 \h </w:instrText>
            </w:r>
            <w:r w:rsidR="00CA04ED" w:rsidRPr="000B1338">
              <w:rPr>
                <w:noProof/>
                <w:webHidden/>
              </w:rPr>
            </w:r>
            <w:r w:rsidR="00CA04ED" w:rsidRPr="000B1338">
              <w:rPr>
                <w:noProof/>
                <w:webHidden/>
              </w:rPr>
              <w:fldChar w:fldCharType="separate"/>
            </w:r>
            <w:r w:rsidR="00781067">
              <w:rPr>
                <w:noProof/>
                <w:webHidden/>
              </w:rPr>
              <w:t>121</w:t>
            </w:r>
            <w:r w:rsidR="00CA04ED" w:rsidRPr="000B1338">
              <w:rPr>
                <w:noProof/>
                <w:webHidden/>
              </w:rPr>
              <w:fldChar w:fldCharType="end"/>
            </w:r>
          </w:hyperlink>
        </w:p>
        <w:p w14:paraId="6C809917" w14:textId="47354B26"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21"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_Toc66437721 \h </w:instrText>
            </w:r>
            <w:r w:rsidR="00CA04ED" w:rsidRPr="000B1338">
              <w:rPr>
                <w:noProof/>
                <w:webHidden/>
              </w:rPr>
            </w:r>
            <w:r w:rsidR="00CA04ED" w:rsidRPr="000B1338">
              <w:rPr>
                <w:noProof/>
                <w:webHidden/>
              </w:rPr>
              <w:fldChar w:fldCharType="separate"/>
            </w:r>
            <w:r w:rsidR="00781067">
              <w:rPr>
                <w:noProof/>
                <w:webHidden/>
              </w:rPr>
              <w:t>132</w:t>
            </w:r>
            <w:r w:rsidR="00CA04ED" w:rsidRPr="000B1338">
              <w:rPr>
                <w:noProof/>
                <w:webHidden/>
              </w:rPr>
              <w:fldChar w:fldCharType="end"/>
            </w:r>
          </w:hyperlink>
        </w:p>
        <w:p w14:paraId="1C7DE7B7" w14:textId="66BDF8FE" w:rsidR="00CA04ED" w:rsidRPr="000B1338" w:rsidRDefault="00E67856" w:rsidP="000B1338">
          <w:pPr>
            <w:pStyle w:val="TOC2"/>
            <w:shd w:val="clear" w:color="auto" w:fill="FFFFFF" w:themeFill="background1"/>
            <w:tabs>
              <w:tab w:val="left" w:pos="1100"/>
            </w:tabs>
            <w:rPr>
              <w:rFonts w:asciiTheme="minorHAnsi" w:eastAsiaTheme="minorEastAsia" w:hAnsiTheme="minorHAnsi" w:cstheme="minorBidi"/>
              <w:color w:val="auto"/>
              <w:sz w:val="22"/>
              <w:szCs w:val="22"/>
            </w:rPr>
          </w:pPr>
          <w:hyperlink w:anchor="_Toc66437722" w:history="1">
            <w:r w:rsidR="00CA04ED" w:rsidRPr="000B1338">
              <w:rPr>
                <w:rStyle w:val="Hyperlink"/>
              </w:rPr>
              <w:t>XV.</w:t>
            </w:r>
            <w:r w:rsidR="00CA04ED" w:rsidRPr="000B1338">
              <w:rPr>
                <w:rFonts w:asciiTheme="minorHAnsi" w:eastAsiaTheme="minorEastAsia" w:hAnsiTheme="minorHAnsi" w:cstheme="minorBidi"/>
                <w:color w:val="auto"/>
                <w:sz w:val="22"/>
                <w:szCs w:val="22"/>
              </w:rPr>
              <w:tab/>
            </w:r>
            <w:r w:rsidR="00CA04ED" w:rsidRPr="000B1338">
              <w:rPr>
                <w:rStyle w:val="Hyperlink"/>
              </w:rPr>
              <w:t>UC17: Báo cáo hỗ trợ kỹ thuật:</w:t>
            </w:r>
            <w:r w:rsidR="00CA04ED" w:rsidRPr="000B1338">
              <w:rPr>
                <w:webHidden/>
              </w:rPr>
              <w:tab/>
            </w:r>
            <w:r w:rsidR="00CA04ED" w:rsidRPr="000B1338">
              <w:rPr>
                <w:webHidden/>
              </w:rPr>
              <w:fldChar w:fldCharType="begin"/>
            </w:r>
            <w:r w:rsidR="00CA04ED" w:rsidRPr="000B1338">
              <w:rPr>
                <w:webHidden/>
              </w:rPr>
              <w:instrText xml:space="preserve"> PAGEREF _Toc66437722 \h </w:instrText>
            </w:r>
            <w:r w:rsidR="00CA04ED" w:rsidRPr="000B1338">
              <w:rPr>
                <w:webHidden/>
              </w:rPr>
            </w:r>
            <w:r w:rsidR="00CA04ED" w:rsidRPr="000B1338">
              <w:rPr>
                <w:webHidden/>
              </w:rPr>
              <w:fldChar w:fldCharType="separate"/>
            </w:r>
            <w:r w:rsidR="00781067">
              <w:rPr>
                <w:webHidden/>
              </w:rPr>
              <w:t>132</w:t>
            </w:r>
            <w:r w:rsidR="00CA04ED" w:rsidRPr="000B1338">
              <w:rPr>
                <w:webHidden/>
              </w:rPr>
              <w:fldChar w:fldCharType="end"/>
            </w:r>
          </w:hyperlink>
        </w:p>
        <w:p w14:paraId="252F21BD" w14:textId="011586FC"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23"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_Toc66437723 \h </w:instrText>
            </w:r>
            <w:r w:rsidR="00CA04ED" w:rsidRPr="000B1338">
              <w:rPr>
                <w:noProof/>
                <w:webHidden/>
              </w:rPr>
            </w:r>
            <w:r w:rsidR="00CA04ED" w:rsidRPr="000B1338">
              <w:rPr>
                <w:noProof/>
                <w:webHidden/>
              </w:rPr>
              <w:fldChar w:fldCharType="separate"/>
            </w:r>
            <w:r w:rsidR="00781067">
              <w:rPr>
                <w:noProof/>
                <w:webHidden/>
              </w:rPr>
              <w:t>132</w:t>
            </w:r>
            <w:r w:rsidR="00CA04ED" w:rsidRPr="000B1338">
              <w:rPr>
                <w:noProof/>
                <w:webHidden/>
              </w:rPr>
              <w:fldChar w:fldCharType="end"/>
            </w:r>
          </w:hyperlink>
        </w:p>
        <w:p w14:paraId="1C2E035D" w14:textId="3037BBFF"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24"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_Toc66437724 \h </w:instrText>
            </w:r>
            <w:r w:rsidR="00CA04ED" w:rsidRPr="000B1338">
              <w:rPr>
                <w:noProof/>
                <w:webHidden/>
              </w:rPr>
            </w:r>
            <w:r w:rsidR="00CA04ED" w:rsidRPr="000B1338">
              <w:rPr>
                <w:noProof/>
                <w:webHidden/>
              </w:rPr>
              <w:fldChar w:fldCharType="separate"/>
            </w:r>
            <w:r w:rsidR="00781067">
              <w:rPr>
                <w:noProof/>
                <w:webHidden/>
              </w:rPr>
              <w:t>133</w:t>
            </w:r>
            <w:r w:rsidR="00CA04ED" w:rsidRPr="000B1338">
              <w:rPr>
                <w:noProof/>
                <w:webHidden/>
              </w:rPr>
              <w:fldChar w:fldCharType="end"/>
            </w:r>
          </w:hyperlink>
        </w:p>
        <w:p w14:paraId="2C43C700" w14:textId="122F82DC"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25" w:history="1">
            <w:r w:rsidR="00CA04ED" w:rsidRPr="000B1338">
              <w:rPr>
                <w:rStyle w:val="Hyperlink"/>
                <w:noProof/>
              </w:rPr>
              <w:t>3. Wireframe, Screen description:</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_Toc66437725 \h </w:instrText>
            </w:r>
            <w:r w:rsidR="00CA04ED" w:rsidRPr="000B1338">
              <w:rPr>
                <w:noProof/>
                <w:webHidden/>
              </w:rPr>
            </w:r>
            <w:r w:rsidR="00CA04ED" w:rsidRPr="000B1338">
              <w:rPr>
                <w:noProof/>
                <w:webHidden/>
              </w:rPr>
              <w:fldChar w:fldCharType="separate"/>
            </w:r>
            <w:r w:rsidR="00781067">
              <w:rPr>
                <w:noProof/>
                <w:webHidden/>
              </w:rPr>
              <w:t>133</w:t>
            </w:r>
            <w:r w:rsidR="00CA04ED" w:rsidRPr="000B1338">
              <w:rPr>
                <w:noProof/>
                <w:webHidden/>
              </w:rPr>
              <w:fldChar w:fldCharType="end"/>
            </w:r>
          </w:hyperlink>
        </w:p>
        <w:p w14:paraId="3F361807" w14:textId="1BAC9C99"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26" w:history="1">
            <w:r w:rsidR="00CA04ED" w:rsidRPr="000B1338">
              <w:rPr>
                <w:rStyle w:val="Hyperlink"/>
                <w:noProof/>
              </w:rPr>
              <w:t>4. Business rules (BR):</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_Toc66437726 \h </w:instrText>
            </w:r>
            <w:r w:rsidR="00CA04ED" w:rsidRPr="000B1338">
              <w:rPr>
                <w:noProof/>
                <w:webHidden/>
              </w:rPr>
            </w:r>
            <w:r w:rsidR="00CA04ED" w:rsidRPr="000B1338">
              <w:rPr>
                <w:noProof/>
                <w:webHidden/>
              </w:rPr>
              <w:fldChar w:fldCharType="separate"/>
            </w:r>
            <w:r w:rsidR="00781067">
              <w:rPr>
                <w:noProof/>
                <w:webHidden/>
              </w:rPr>
              <w:t>139</w:t>
            </w:r>
            <w:r w:rsidR="00CA04ED" w:rsidRPr="000B1338">
              <w:rPr>
                <w:noProof/>
                <w:webHidden/>
              </w:rPr>
              <w:fldChar w:fldCharType="end"/>
            </w:r>
          </w:hyperlink>
        </w:p>
        <w:p w14:paraId="194493E5" w14:textId="51030E51" w:rsidR="00CA04ED" w:rsidRPr="000B1338" w:rsidRDefault="00E67856" w:rsidP="000B1338">
          <w:pPr>
            <w:pStyle w:val="TOC2"/>
            <w:shd w:val="clear" w:color="auto" w:fill="FFFFFF" w:themeFill="background1"/>
            <w:tabs>
              <w:tab w:val="left" w:pos="1100"/>
            </w:tabs>
            <w:rPr>
              <w:rFonts w:asciiTheme="minorHAnsi" w:eastAsiaTheme="minorEastAsia" w:hAnsiTheme="minorHAnsi" w:cstheme="minorBidi"/>
              <w:color w:val="auto"/>
              <w:sz w:val="22"/>
              <w:szCs w:val="22"/>
            </w:rPr>
          </w:pPr>
          <w:hyperlink w:anchor="_Toc66437727" w:history="1">
            <w:r w:rsidR="00CA04ED" w:rsidRPr="000B1338">
              <w:rPr>
                <w:rStyle w:val="Hyperlink"/>
              </w:rPr>
              <w:t>XVI.</w:t>
            </w:r>
            <w:r w:rsidR="00CA04ED" w:rsidRPr="000B1338">
              <w:rPr>
                <w:rFonts w:asciiTheme="minorHAnsi" w:eastAsiaTheme="minorEastAsia" w:hAnsiTheme="minorHAnsi" w:cstheme="minorBidi"/>
                <w:color w:val="auto"/>
                <w:sz w:val="22"/>
                <w:szCs w:val="22"/>
              </w:rPr>
              <w:tab/>
            </w:r>
            <w:r w:rsidR="00CA04ED" w:rsidRPr="000B1338">
              <w:rPr>
                <w:rStyle w:val="Hyperlink"/>
              </w:rPr>
              <w:t>UC18: Nâng cấp – Hạ cấp:</w:t>
            </w:r>
            <w:r w:rsidR="00CA04ED" w:rsidRPr="000B1338">
              <w:rPr>
                <w:webHidden/>
              </w:rPr>
              <w:tab/>
            </w:r>
            <w:r w:rsidR="00CA04ED" w:rsidRPr="000B1338">
              <w:rPr>
                <w:webHidden/>
              </w:rPr>
              <w:fldChar w:fldCharType="begin"/>
            </w:r>
            <w:r w:rsidR="00CA04ED" w:rsidRPr="000B1338">
              <w:rPr>
                <w:webHidden/>
              </w:rPr>
              <w:instrText xml:space="preserve"> PAGEREF _Toc66437727 \h </w:instrText>
            </w:r>
            <w:r w:rsidR="00CA04ED" w:rsidRPr="000B1338">
              <w:rPr>
                <w:webHidden/>
              </w:rPr>
            </w:r>
            <w:r w:rsidR="00CA04ED" w:rsidRPr="000B1338">
              <w:rPr>
                <w:webHidden/>
              </w:rPr>
              <w:fldChar w:fldCharType="separate"/>
            </w:r>
            <w:r w:rsidR="00781067">
              <w:rPr>
                <w:webHidden/>
              </w:rPr>
              <w:t>139</w:t>
            </w:r>
            <w:r w:rsidR="00CA04ED" w:rsidRPr="000B1338">
              <w:rPr>
                <w:webHidden/>
              </w:rPr>
              <w:fldChar w:fldCharType="end"/>
            </w:r>
          </w:hyperlink>
        </w:p>
        <w:p w14:paraId="76EA7960" w14:textId="76D6D07C" w:rsidR="00CA04ED" w:rsidRPr="000B1338"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28" w:history="1">
            <w:r w:rsidR="00CA04ED" w:rsidRPr="000B1338">
              <w:rPr>
                <w:rStyle w:val="Hyperlink"/>
                <w:noProof/>
              </w:rPr>
              <w:t>1. Mô tả:</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_Toc66437728 \h </w:instrText>
            </w:r>
            <w:r w:rsidR="00CA04ED" w:rsidRPr="000B1338">
              <w:rPr>
                <w:noProof/>
                <w:webHidden/>
              </w:rPr>
            </w:r>
            <w:r w:rsidR="00CA04ED" w:rsidRPr="000B1338">
              <w:rPr>
                <w:noProof/>
                <w:webHidden/>
              </w:rPr>
              <w:fldChar w:fldCharType="separate"/>
            </w:r>
            <w:r w:rsidR="00781067">
              <w:rPr>
                <w:noProof/>
                <w:webHidden/>
              </w:rPr>
              <w:t>139</w:t>
            </w:r>
            <w:r w:rsidR="00CA04ED" w:rsidRPr="000B1338">
              <w:rPr>
                <w:noProof/>
                <w:webHidden/>
              </w:rPr>
              <w:fldChar w:fldCharType="end"/>
            </w:r>
          </w:hyperlink>
        </w:p>
        <w:p w14:paraId="1C3F5921" w14:textId="3B5160B9"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29" w:history="1">
            <w:r w:rsidR="00CA04ED" w:rsidRPr="000B1338">
              <w:rPr>
                <w:rStyle w:val="Hyperlink"/>
                <w:noProof/>
              </w:rPr>
              <w:t>2. Activity Diagram:</w:t>
            </w:r>
            <w:r w:rsidR="00CA04ED" w:rsidRPr="000B1338">
              <w:rPr>
                <w:noProof/>
                <w:webHidden/>
              </w:rPr>
              <w:tab/>
            </w:r>
            <w:r w:rsidR="00CA04ED" w:rsidRPr="000B1338">
              <w:rPr>
                <w:noProof/>
                <w:webHidden/>
              </w:rPr>
              <w:fldChar w:fldCharType="begin"/>
            </w:r>
            <w:r w:rsidR="00CA04ED" w:rsidRPr="000B1338">
              <w:rPr>
                <w:noProof/>
                <w:webHidden/>
              </w:rPr>
              <w:instrText xml:space="preserve"> PAGEREF _Toc66437729 \h </w:instrText>
            </w:r>
            <w:r w:rsidR="00CA04ED" w:rsidRPr="000B1338">
              <w:rPr>
                <w:noProof/>
                <w:webHidden/>
              </w:rPr>
            </w:r>
            <w:r w:rsidR="00CA04ED" w:rsidRPr="000B1338">
              <w:rPr>
                <w:noProof/>
                <w:webHidden/>
              </w:rPr>
              <w:fldChar w:fldCharType="separate"/>
            </w:r>
            <w:r w:rsidR="00781067">
              <w:rPr>
                <w:noProof/>
                <w:webHidden/>
              </w:rPr>
              <w:t>140</w:t>
            </w:r>
            <w:r w:rsidR="00CA04ED" w:rsidRPr="000B1338">
              <w:rPr>
                <w:noProof/>
                <w:webHidden/>
              </w:rPr>
              <w:fldChar w:fldCharType="end"/>
            </w:r>
          </w:hyperlink>
        </w:p>
        <w:p w14:paraId="454B0734" w14:textId="43FB1532"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30" w:history="1">
            <w:r w:rsidR="00CA04ED" w:rsidRPr="00DD676A">
              <w:rPr>
                <w:rStyle w:val="Hyperlink"/>
                <w:noProof/>
              </w:rPr>
              <w:t>3. Wireframe, Screen description:</w:t>
            </w:r>
            <w:r w:rsidR="00CA04ED">
              <w:rPr>
                <w:noProof/>
                <w:webHidden/>
              </w:rPr>
              <w:tab/>
            </w:r>
            <w:r w:rsidR="00CA04ED">
              <w:rPr>
                <w:noProof/>
                <w:webHidden/>
              </w:rPr>
              <w:fldChar w:fldCharType="begin"/>
            </w:r>
            <w:r w:rsidR="00CA04ED">
              <w:rPr>
                <w:noProof/>
                <w:webHidden/>
              </w:rPr>
              <w:instrText xml:space="preserve"> PAGEREF _Toc66437730 \h </w:instrText>
            </w:r>
            <w:r w:rsidR="00CA04ED">
              <w:rPr>
                <w:noProof/>
                <w:webHidden/>
              </w:rPr>
            </w:r>
            <w:r w:rsidR="00CA04ED">
              <w:rPr>
                <w:noProof/>
                <w:webHidden/>
              </w:rPr>
              <w:fldChar w:fldCharType="separate"/>
            </w:r>
            <w:r w:rsidR="00781067">
              <w:rPr>
                <w:noProof/>
                <w:webHidden/>
              </w:rPr>
              <w:t>141</w:t>
            </w:r>
            <w:r w:rsidR="00CA04ED">
              <w:rPr>
                <w:noProof/>
                <w:webHidden/>
              </w:rPr>
              <w:fldChar w:fldCharType="end"/>
            </w:r>
          </w:hyperlink>
        </w:p>
        <w:p w14:paraId="6A6022EA" w14:textId="6289B17D"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31" w:history="1">
            <w:r w:rsidR="00CA04ED" w:rsidRPr="00DD676A">
              <w:rPr>
                <w:rStyle w:val="Hyperlink"/>
                <w:noProof/>
              </w:rPr>
              <w:t>4. Business rules (BR):</w:t>
            </w:r>
            <w:r w:rsidR="00CA04ED">
              <w:rPr>
                <w:noProof/>
                <w:webHidden/>
              </w:rPr>
              <w:tab/>
            </w:r>
            <w:r w:rsidR="00CA04ED">
              <w:rPr>
                <w:noProof/>
                <w:webHidden/>
              </w:rPr>
              <w:fldChar w:fldCharType="begin"/>
            </w:r>
            <w:r w:rsidR="00CA04ED">
              <w:rPr>
                <w:noProof/>
                <w:webHidden/>
              </w:rPr>
              <w:instrText xml:space="preserve"> PAGEREF _Toc66437731 \h </w:instrText>
            </w:r>
            <w:r w:rsidR="00CA04ED">
              <w:rPr>
                <w:noProof/>
                <w:webHidden/>
              </w:rPr>
            </w:r>
            <w:r w:rsidR="00CA04ED">
              <w:rPr>
                <w:noProof/>
                <w:webHidden/>
              </w:rPr>
              <w:fldChar w:fldCharType="separate"/>
            </w:r>
            <w:r w:rsidR="00781067">
              <w:rPr>
                <w:noProof/>
                <w:webHidden/>
              </w:rPr>
              <w:t>147</w:t>
            </w:r>
            <w:r w:rsidR="00CA04ED">
              <w:rPr>
                <w:noProof/>
                <w:webHidden/>
              </w:rPr>
              <w:fldChar w:fldCharType="end"/>
            </w:r>
          </w:hyperlink>
        </w:p>
        <w:p w14:paraId="052860B9" w14:textId="3B149BCF" w:rsidR="00CA04ED" w:rsidRDefault="00E67856" w:rsidP="000B1338">
          <w:pPr>
            <w:pStyle w:val="TOC2"/>
            <w:shd w:val="clear" w:color="auto" w:fill="FFFFFF" w:themeFill="background1"/>
            <w:tabs>
              <w:tab w:val="left" w:pos="1100"/>
            </w:tabs>
            <w:rPr>
              <w:rFonts w:asciiTheme="minorHAnsi" w:eastAsiaTheme="minorEastAsia" w:hAnsiTheme="minorHAnsi" w:cstheme="minorBidi"/>
              <w:color w:val="auto"/>
              <w:sz w:val="22"/>
              <w:szCs w:val="22"/>
            </w:rPr>
          </w:pPr>
          <w:hyperlink w:anchor="_Toc66437732" w:history="1">
            <w:r w:rsidR="00CA04ED" w:rsidRPr="00DD676A">
              <w:rPr>
                <w:rStyle w:val="Hyperlink"/>
              </w:rPr>
              <w:t>XVII.</w:t>
            </w:r>
            <w:r w:rsidR="00CA04ED">
              <w:rPr>
                <w:rFonts w:asciiTheme="minorHAnsi" w:eastAsiaTheme="minorEastAsia" w:hAnsiTheme="minorHAnsi" w:cstheme="minorBidi"/>
                <w:color w:val="auto"/>
                <w:sz w:val="22"/>
                <w:szCs w:val="22"/>
              </w:rPr>
              <w:tab/>
            </w:r>
            <w:r w:rsidR="00CA04ED" w:rsidRPr="00DD676A">
              <w:rPr>
                <w:rStyle w:val="Hyperlink"/>
              </w:rPr>
              <w:t>UC19: Tạm ngưng:</w:t>
            </w:r>
            <w:r w:rsidR="00CA04ED">
              <w:rPr>
                <w:webHidden/>
              </w:rPr>
              <w:tab/>
            </w:r>
            <w:r w:rsidR="00CA04ED">
              <w:rPr>
                <w:webHidden/>
              </w:rPr>
              <w:fldChar w:fldCharType="begin"/>
            </w:r>
            <w:r w:rsidR="00CA04ED">
              <w:rPr>
                <w:webHidden/>
              </w:rPr>
              <w:instrText xml:space="preserve"> PAGEREF _Toc66437732 \h </w:instrText>
            </w:r>
            <w:r w:rsidR="00CA04ED">
              <w:rPr>
                <w:webHidden/>
              </w:rPr>
            </w:r>
            <w:r w:rsidR="00CA04ED">
              <w:rPr>
                <w:webHidden/>
              </w:rPr>
              <w:fldChar w:fldCharType="separate"/>
            </w:r>
            <w:r w:rsidR="00781067">
              <w:rPr>
                <w:webHidden/>
              </w:rPr>
              <w:t>147</w:t>
            </w:r>
            <w:r w:rsidR="00CA04ED">
              <w:rPr>
                <w:webHidden/>
              </w:rPr>
              <w:fldChar w:fldCharType="end"/>
            </w:r>
          </w:hyperlink>
        </w:p>
        <w:p w14:paraId="79135A64" w14:textId="3C2AE201"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33" w:history="1">
            <w:r w:rsidR="00CA04ED" w:rsidRPr="00DD676A">
              <w:rPr>
                <w:rStyle w:val="Hyperlink"/>
                <w:noProof/>
              </w:rPr>
              <w:t>1. Mô tả:</w:t>
            </w:r>
            <w:r w:rsidR="00CA04ED">
              <w:rPr>
                <w:noProof/>
                <w:webHidden/>
              </w:rPr>
              <w:tab/>
            </w:r>
            <w:r w:rsidR="00CA04ED">
              <w:rPr>
                <w:noProof/>
                <w:webHidden/>
              </w:rPr>
              <w:fldChar w:fldCharType="begin"/>
            </w:r>
            <w:r w:rsidR="00CA04ED">
              <w:rPr>
                <w:noProof/>
                <w:webHidden/>
              </w:rPr>
              <w:instrText xml:space="preserve"> PAGEREF _Toc66437733 \h </w:instrText>
            </w:r>
            <w:r w:rsidR="00CA04ED">
              <w:rPr>
                <w:noProof/>
                <w:webHidden/>
              </w:rPr>
            </w:r>
            <w:r w:rsidR="00CA04ED">
              <w:rPr>
                <w:noProof/>
                <w:webHidden/>
              </w:rPr>
              <w:fldChar w:fldCharType="separate"/>
            </w:r>
            <w:r w:rsidR="00781067">
              <w:rPr>
                <w:noProof/>
                <w:webHidden/>
              </w:rPr>
              <w:t>147</w:t>
            </w:r>
            <w:r w:rsidR="00CA04ED">
              <w:rPr>
                <w:noProof/>
                <w:webHidden/>
              </w:rPr>
              <w:fldChar w:fldCharType="end"/>
            </w:r>
          </w:hyperlink>
        </w:p>
        <w:p w14:paraId="767FAF94" w14:textId="5EEECA1B"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34" w:history="1">
            <w:r w:rsidR="00CA04ED" w:rsidRPr="00DD676A">
              <w:rPr>
                <w:rStyle w:val="Hyperlink"/>
                <w:noProof/>
              </w:rPr>
              <w:t>2. Activity Diagram:</w:t>
            </w:r>
            <w:r w:rsidR="00CA04ED">
              <w:rPr>
                <w:noProof/>
                <w:webHidden/>
              </w:rPr>
              <w:tab/>
            </w:r>
            <w:r w:rsidR="00CA04ED">
              <w:rPr>
                <w:noProof/>
                <w:webHidden/>
              </w:rPr>
              <w:fldChar w:fldCharType="begin"/>
            </w:r>
            <w:r w:rsidR="00CA04ED">
              <w:rPr>
                <w:noProof/>
                <w:webHidden/>
              </w:rPr>
              <w:instrText xml:space="preserve"> PAGEREF _Toc66437734 \h </w:instrText>
            </w:r>
            <w:r w:rsidR="00CA04ED">
              <w:rPr>
                <w:noProof/>
                <w:webHidden/>
              </w:rPr>
            </w:r>
            <w:r w:rsidR="00CA04ED">
              <w:rPr>
                <w:noProof/>
                <w:webHidden/>
              </w:rPr>
              <w:fldChar w:fldCharType="separate"/>
            </w:r>
            <w:r w:rsidR="00781067">
              <w:rPr>
                <w:noProof/>
                <w:webHidden/>
              </w:rPr>
              <w:t>148</w:t>
            </w:r>
            <w:r w:rsidR="00CA04ED">
              <w:rPr>
                <w:noProof/>
                <w:webHidden/>
              </w:rPr>
              <w:fldChar w:fldCharType="end"/>
            </w:r>
          </w:hyperlink>
        </w:p>
        <w:p w14:paraId="1B7FA758" w14:textId="01E4A36E"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35" w:history="1">
            <w:r w:rsidR="00CA04ED" w:rsidRPr="00DD676A">
              <w:rPr>
                <w:rStyle w:val="Hyperlink"/>
                <w:noProof/>
              </w:rPr>
              <w:t>3. Wireframe, Screen description:</w:t>
            </w:r>
            <w:r w:rsidR="00CA04ED">
              <w:rPr>
                <w:noProof/>
                <w:webHidden/>
              </w:rPr>
              <w:tab/>
            </w:r>
            <w:r w:rsidR="00CA04ED">
              <w:rPr>
                <w:noProof/>
                <w:webHidden/>
              </w:rPr>
              <w:fldChar w:fldCharType="begin"/>
            </w:r>
            <w:r w:rsidR="00CA04ED">
              <w:rPr>
                <w:noProof/>
                <w:webHidden/>
              </w:rPr>
              <w:instrText xml:space="preserve"> PAGEREF _Toc66437735 \h </w:instrText>
            </w:r>
            <w:r w:rsidR="00CA04ED">
              <w:rPr>
                <w:noProof/>
                <w:webHidden/>
              </w:rPr>
            </w:r>
            <w:r w:rsidR="00CA04ED">
              <w:rPr>
                <w:noProof/>
                <w:webHidden/>
              </w:rPr>
              <w:fldChar w:fldCharType="separate"/>
            </w:r>
            <w:r w:rsidR="00781067">
              <w:rPr>
                <w:noProof/>
                <w:webHidden/>
              </w:rPr>
              <w:t>148</w:t>
            </w:r>
            <w:r w:rsidR="00CA04ED">
              <w:rPr>
                <w:noProof/>
                <w:webHidden/>
              </w:rPr>
              <w:fldChar w:fldCharType="end"/>
            </w:r>
          </w:hyperlink>
        </w:p>
        <w:p w14:paraId="0B43A813" w14:textId="309DBC14"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36" w:history="1">
            <w:r w:rsidR="00CA04ED" w:rsidRPr="00DD676A">
              <w:rPr>
                <w:rStyle w:val="Hyperlink"/>
                <w:noProof/>
              </w:rPr>
              <w:t>4. Business rules (BR):</w:t>
            </w:r>
            <w:r w:rsidR="00CA04ED">
              <w:rPr>
                <w:noProof/>
                <w:webHidden/>
              </w:rPr>
              <w:tab/>
            </w:r>
            <w:r w:rsidR="00CA04ED">
              <w:rPr>
                <w:noProof/>
                <w:webHidden/>
              </w:rPr>
              <w:fldChar w:fldCharType="begin"/>
            </w:r>
            <w:r w:rsidR="00CA04ED">
              <w:rPr>
                <w:noProof/>
                <w:webHidden/>
              </w:rPr>
              <w:instrText xml:space="preserve"> PAGEREF _Toc66437736 \h </w:instrText>
            </w:r>
            <w:r w:rsidR="00CA04ED">
              <w:rPr>
                <w:noProof/>
                <w:webHidden/>
              </w:rPr>
            </w:r>
            <w:r w:rsidR="00CA04ED">
              <w:rPr>
                <w:noProof/>
                <w:webHidden/>
              </w:rPr>
              <w:fldChar w:fldCharType="separate"/>
            </w:r>
            <w:r w:rsidR="00781067">
              <w:rPr>
                <w:noProof/>
                <w:webHidden/>
              </w:rPr>
              <w:t>158</w:t>
            </w:r>
            <w:r w:rsidR="00CA04ED">
              <w:rPr>
                <w:noProof/>
                <w:webHidden/>
              </w:rPr>
              <w:fldChar w:fldCharType="end"/>
            </w:r>
          </w:hyperlink>
        </w:p>
        <w:p w14:paraId="3D9390DB" w14:textId="2A20F759" w:rsidR="00CA04ED" w:rsidRDefault="00E67856" w:rsidP="000B1338">
          <w:pPr>
            <w:pStyle w:val="TOC2"/>
            <w:shd w:val="clear" w:color="auto" w:fill="FFFFFF" w:themeFill="background1"/>
            <w:tabs>
              <w:tab w:val="left" w:pos="1320"/>
            </w:tabs>
            <w:rPr>
              <w:rFonts w:asciiTheme="minorHAnsi" w:eastAsiaTheme="minorEastAsia" w:hAnsiTheme="minorHAnsi" w:cstheme="minorBidi"/>
              <w:color w:val="auto"/>
              <w:sz w:val="22"/>
              <w:szCs w:val="22"/>
            </w:rPr>
          </w:pPr>
          <w:hyperlink w:anchor="_Toc66437737" w:history="1">
            <w:r w:rsidR="00CA04ED" w:rsidRPr="00DD676A">
              <w:rPr>
                <w:rStyle w:val="Hyperlink"/>
              </w:rPr>
              <w:t>XVIII.</w:t>
            </w:r>
            <w:r w:rsidR="00CA04ED">
              <w:rPr>
                <w:rFonts w:asciiTheme="minorHAnsi" w:eastAsiaTheme="minorEastAsia" w:hAnsiTheme="minorHAnsi" w:cstheme="minorBidi"/>
                <w:color w:val="auto"/>
                <w:sz w:val="22"/>
                <w:szCs w:val="22"/>
              </w:rPr>
              <w:tab/>
            </w:r>
            <w:r w:rsidR="00CA04ED" w:rsidRPr="00DD676A">
              <w:rPr>
                <w:rStyle w:val="Hyperlink"/>
              </w:rPr>
              <w:t>UC20: Khôi phục:</w:t>
            </w:r>
            <w:r w:rsidR="00CA04ED">
              <w:rPr>
                <w:webHidden/>
              </w:rPr>
              <w:tab/>
            </w:r>
            <w:r w:rsidR="00CA04ED">
              <w:rPr>
                <w:webHidden/>
              </w:rPr>
              <w:fldChar w:fldCharType="begin"/>
            </w:r>
            <w:r w:rsidR="00CA04ED">
              <w:rPr>
                <w:webHidden/>
              </w:rPr>
              <w:instrText xml:space="preserve"> PAGEREF _Toc66437737 \h </w:instrText>
            </w:r>
            <w:r w:rsidR="00CA04ED">
              <w:rPr>
                <w:webHidden/>
              </w:rPr>
            </w:r>
            <w:r w:rsidR="00CA04ED">
              <w:rPr>
                <w:webHidden/>
              </w:rPr>
              <w:fldChar w:fldCharType="separate"/>
            </w:r>
            <w:r w:rsidR="00781067">
              <w:rPr>
                <w:webHidden/>
              </w:rPr>
              <w:t>158</w:t>
            </w:r>
            <w:r w:rsidR="00CA04ED">
              <w:rPr>
                <w:webHidden/>
              </w:rPr>
              <w:fldChar w:fldCharType="end"/>
            </w:r>
          </w:hyperlink>
        </w:p>
        <w:p w14:paraId="612904FD" w14:textId="09920D0F"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38" w:history="1">
            <w:r w:rsidR="00CA04ED" w:rsidRPr="00DD676A">
              <w:rPr>
                <w:rStyle w:val="Hyperlink"/>
                <w:noProof/>
              </w:rPr>
              <w:t>1. Mô tả:</w:t>
            </w:r>
            <w:r w:rsidR="00CA04ED">
              <w:rPr>
                <w:noProof/>
                <w:webHidden/>
              </w:rPr>
              <w:tab/>
            </w:r>
            <w:r w:rsidR="00CA04ED">
              <w:rPr>
                <w:noProof/>
                <w:webHidden/>
              </w:rPr>
              <w:fldChar w:fldCharType="begin"/>
            </w:r>
            <w:r w:rsidR="00CA04ED">
              <w:rPr>
                <w:noProof/>
                <w:webHidden/>
              </w:rPr>
              <w:instrText xml:space="preserve"> PAGEREF _Toc66437738 \h </w:instrText>
            </w:r>
            <w:r w:rsidR="00CA04ED">
              <w:rPr>
                <w:noProof/>
                <w:webHidden/>
              </w:rPr>
            </w:r>
            <w:r w:rsidR="00CA04ED">
              <w:rPr>
                <w:noProof/>
                <w:webHidden/>
              </w:rPr>
              <w:fldChar w:fldCharType="separate"/>
            </w:r>
            <w:r w:rsidR="00781067">
              <w:rPr>
                <w:noProof/>
                <w:webHidden/>
              </w:rPr>
              <w:t>158</w:t>
            </w:r>
            <w:r w:rsidR="00CA04ED">
              <w:rPr>
                <w:noProof/>
                <w:webHidden/>
              </w:rPr>
              <w:fldChar w:fldCharType="end"/>
            </w:r>
          </w:hyperlink>
        </w:p>
        <w:p w14:paraId="7DB1392B" w14:textId="2FBE8C91"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39" w:history="1">
            <w:r w:rsidR="00CA04ED" w:rsidRPr="00DD676A">
              <w:rPr>
                <w:rStyle w:val="Hyperlink"/>
                <w:noProof/>
              </w:rPr>
              <w:t>2. Activity Diagram:</w:t>
            </w:r>
            <w:r w:rsidR="00CA04ED">
              <w:rPr>
                <w:noProof/>
                <w:webHidden/>
              </w:rPr>
              <w:tab/>
            </w:r>
            <w:r w:rsidR="00CA04ED">
              <w:rPr>
                <w:noProof/>
                <w:webHidden/>
              </w:rPr>
              <w:fldChar w:fldCharType="begin"/>
            </w:r>
            <w:r w:rsidR="00CA04ED">
              <w:rPr>
                <w:noProof/>
                <w:webHidden/>
              </w:rPr>
              <w:instrText xml:space="preserve"> PAGEREF _Toc66437739 \h </w:instrText>
            </w:r>
            <w:r w:rsidR="00CA04ED">
              <w:rPr>
                <w:noProof/>
                <w:webHidden/>
              </w:rPr>
            </w:r>
            <w:r w:rsidR="00CA04ED">
              <w:rPr>
                <w:noProof/>
                <w:webHidden/>
              </w:rPr>
              <w:fldChar w:fldCharType="separate"/>
            </w:r>
            <w:r w:rsidR="00781067">
              <w:rPr>
                <w:noProof/>
                <w:webHidden/>
              </w:rPr>
              <w:t>159</w:t>
            </w:r>
            <w:r w:rsidR="00CA04ED">
              <w:rPr>
                <w:noProof/>
                <w:webHidden/>
              </w:rPr>
              <w:fldChar w:fldCharType="end"/>
            </w:r>
          </w:hyperlink>
        </w:p>
        <w:p w14:paraId="12EB2FF8" w14:textId="353619EC"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40" w:history="1">
            <w:r w:rsidR="00CA04ED" w:rsidRPr="00DD676A">
              <w:rPr>
                <w:rStyle w:val="Hyperlink"/>
                <w:noProof/>
              </w:rPr>
              <w:t>3. Wireframe, Screen description:</w:t>
            </w:r>
            <w:r w:rsidR="00CA04ED">
              <w:rPr>
                <w:noProof/>
                <w:webHidden/>
              </w:rPr>
              <w:tab/>
            </w:r>
            <w:r w:rsidR="00CA04ED">
              <w:rPr>
                <w:noProof/>
                <w:webHidden/>
              </w:rPr>
              <w:fldChar w:fldCharType="begin"/>
            </w:r>
            <w:r w:rsidR="00CA04ED">
              <w:rPr>
                <w:noProof/>
                <w:webHidden/>
              </w:rPr>
              <w:instrText xml:space="preserve"> PAGEREF _Toc66437740 \h </w:instrText>
            </w:r>
            <w:r w:rsidR="00CA04ED">
              <w:rPr>
                <w:noProof/>
                <w:webHidden/>
              </w:rPr>
            </w:r>
            <w:r w:rsidR="00CA04ED">
              <w:rPr>
                <w:noProof/>
                <w:webHidden/>
              </w:rPr>
              <w:fldChar w:fldCharType="separate"/>
            </w:r>
            <w:r w:rsidR="00781067">
              <w:rPr>
                <w:noProof/>
                <w:webHidden/>
              </w:rPr>
              <w:t>160</w:t>
            </w:r>
            <w:r w:rsidR="00CA04ED">
              <w:rPr>
                <w:noProof/>
                <w:webHidden/>
              </w:rPr>
              <w:fldChar w:fldCharType="end"/>
            </w:r>
          </w:hyperlink>
        </w:p>
        <w:p w14:paraId="639BEE9F" w14:textId="000214A2"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41" w:history="1">
            <w:r w:rsidR="00CA04ED" w:rsidRPr="00DD676A">
              <w:rPr>
                <w:rStyle w:val="Hyperlink"/>
                <w:noProof/>
              </w:rPr>
              <w:t>4. Business rules (BR):</w:t>
            </w:r>
            <w:r w:rsidR="00CA04ED">
              <w:rPr>
                <w:noProof/>
                <w:webHidden/>
              </w:rPr>
              <w:tab/>
            </w:r>
            <w:r w:rsidR="00CA04ED">
              <w:rPr>
                <w:noProof/>
                <w:webHidden/>
              </w:rPr>
              <w:fldChar w:fldCharType="begin"/>
            </w:r>
            <w:r w:rsidR="00CA04ED">
              <w:rPr>
                <w:noProof/>
                <w:webHidden/>
              </w:rPr>
              <w:instrText xml:space="preserve"> PAGEREF _Toc66437741 \h </w:instrText>
            </w:r>
            <w:r w:rsidR="00CA04ED">
              <w:rPr>
                <w:noProof/>
                <w:webHidden/>
              </w:rPr>
            </w:r>
            <w:r w:rsidR="00CA04ED">
              <w:rPr>
                <w:noProof/>
                <w:webHidden/>
              </w:rPr>
              <w:fldChar w:fldCharType="separate"/>
            </w:r>
            <w:r w:rsidR="00781067">
              <w:rPr>
                <w:noProof/>
                <w:webHidden/>
              </w:rPr>
              <w:t>169</w:t>
            </w:r>
            <w:r w:rsidR="00CA04ED">
              <w:rPr>
                <w:noProof/>
                <w:webHidden/>
              </w:rPr>
              <w:fldChar w:fldCharType="end"/>
            </w:r>
          </w:hyperlink>
        </w:p>
        <w:p w14:paraId="701E2612" w14:textId="6C34E0BD" w:rsidR="00CA04ED" w:rsidRDefault="00E67856" w:rsidP="000B1338">
          <w:pPr>
            <w:pStyle w:val="TOC2"/>
            <w:shd w:val="clear" w:color="auto" w:fill="FFFFFF" w:themeFill="background1"/>
            <w:tabs>
              <w:tab w:val="left" w:pos="1100"/>
            </w:tabs>
            <w:rPr>
              <w:rFonts w:asciiTheme="minorHAnsi" w:eastAsiaTheme="minorEastAsia" w:hAnsiTheme="minorHAnsi" w:cstheme="minorBidi"/>
              <w:color w:val="auto"/>
              <w:sz w:val="22"/>
              <w:szCs w:val="22"/>
            </w:rPr>
          </w:pPr>
          <w:hyperlink w:anchor="_Toc66437742" w:history="1">
            <w:r w:rsidR="00CA04ED" w:rsidRPr="00DD676A">
              <w:rPr>
                <w:rStyle w:val="Hyperlink"/>
              </w:rPr>
              <w:t>XIX.</w:t>
            </w:r>
            <w:r w:rsidR="00CA04ED">
              <w:rPr>
                <w:rFonts w:asciiTheme="minorHAnsi" w:eastAsiaTheme="minorEastAsia" w:hAnsiTheme="minorHAnsi" w:cstheme="minorBidi"/>
                <w:color w:val="auto"/>
                <w:sz w:val="22"/>
                <w:szCs w:val="22"/>
              </w:rPr>
              <w:tab/>
            </w:r>
            <w:r w:rsidR="00CA04ED" w:rsidRPr="00DD676A">
              <w:rPr>
                <w:rStyle w:val="Hyperlink"/>
              </w:rPr>
              <w:t>UC21: Thanh lý:</w:t>
            </w:r>
            <w:r w:rsidR="00CA04ED">
              <w:rPr>
                <w:webHidden/>
              </w:rPr>
              <w:tab/>
            </w:r>
            <w:r w:rsidR="00CA04ED">
              <w:rPr>
                <w:webHidden/>
              </w:rPr>
              <w:fldChar w:fldCharType="begin"/>
            </w:r>
            <w:r w:rsidR="00CA04ED">
              <w:rPr>
                <w:webHidden/>
              </w:rPr>
              <w:instrText xml:space="preserve"> PAGEREF _Toc66437742 \h </w:instrText>
            </w:r>
            <w:r w:rsidR="00CA04ED">
              <w:rPr>
                <w:webHidden/>
              </w:rPr>
            </w:r>
            <w:r w:rsidR="00CA04ED">
              <w:rPr>
                <w:webHidden/>
              </w:rPr>
              <w:fldChar w:fldCharType="separate"/>
            </w:r>
            <w:r w:rsidR="00781067">
              <w:rPr>
                <w:webHidden/>
              </w:rPr>
              <w:t>169</w:t>
            </w:r>
            <w:r w:rsidR="00CA04ED">
              <w:rPr>
                <w:webHidden/>
              </w:rPr>
              <w:fldChar w:fldCharType="end"/>
            </w:r>
          </w:hyperlink>
        </w:p>
        <w:p w14:paraId="4FA77859" w14:textId="3589505A"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43" w:history="1">
            <w:r w:rsidR="00CA04ED" w:rsidRPr="00DD676A">
              <w:rPr>
                <w:rStyle w:val="Hyperlink"/>
                <w:noProof/>
              </w:rPr>
              <w:t>1. Mô tả:</w:t>
            </w:r>
            <w:r w:rsidR="00CA04ED">
              <w:rPr>
                <w:noProof/>
                <w:webHidden/>
              </w:rPr>
              <w:tab/>
            </w:r>
            <w:r w:rsidR="00CA04ED">
              <w:rPr>
                <w:noProof/>
                <w:webHidden/>
              </w:rPr>
              <w:fldChar w:fldCharType="begin"/>
            </w:r>
            <w:r w:rsidR="00CA04ED">
              <w:rPr>
                <w:noProof/>
                <w:webHidden/>
              </w:rPr>
              <w:instrText xml:space="preserve"> PAGEREF _Toc66437743 \h </w:instrText>
            </w:r>
            <w:r w:rsidR="00CA04ED">
              <w:rPr>
                <w:noProof/>
                <w:webHidden/>
              </w:rPr>
            </w:r>
            <w:r w:rsidR="00CA04ED">
              <w:rPr>
                <w:noProof/>
                <w:webHidden/>
              </w:rPr>
              <w:fldChar w:fldCharType="separate"/>
            </w:r>
            <w:r w:rsidR="00781067">
              <w:rPr>
                <w:noProof/>
                <w:webHidden/>
              </w:rPr>
              <w:t>169</w:t>
            </w:r>
            <w:r w:rsidR="00CA04ED">
              <w:rPr>
                <w:noProof/>
                <w:webHidden/>
              </w:rPr>
              <w:fldChar w:fldCharType="end"/>
            </w:r>
          </w:hyperlink>
        </w:p>
        <w:p w14:paraId="66C0D941" w14:textId="713D36A5"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44" w:history="1">
            <w:r w:rsidR="00CA04ED" w:rsidRPr="00DD676A">
              <w:rPr>
                <w:rStyle w:val="Hyperlink"/>
                <w:noProof/>
              </w:rPr>
              <w:t>2. Activity Diagram:</w:t>
            </w:r>
            <w:r w:rsidR="00CA04ED">
              <w:rPr>
                <w:noProof/>
                <w:webHidden/>
              </w:rPr>
              <w:tab/>
            </w:r>
            <w:r w:rsidR="00CA04ED">
              <w:rPr>
                <w:noProof/>
                <w:webHidden/>
              </w:rPr>
              <w:fldChar w:fldCharType="begin"/>
            </w:r>
            <w:r w:rsidR="00CA04ED">
              <w:rPr>
                <w:noProof/>
                <w:webHidden/>
              </w:rPr>
              <w:instrText xml:space="preserve"> PAGEREF _Toc66437744 \h </w:instrText>
            </w:r>
            <w:r w:rsidR="00CA04ED">
              <w:rPr>
                <w:noProof/>
                <w:webHidden/>
              </w:rPr>
            </w:r>
            <w:r w:rsidR="00CA04ED">
              <w:rPr>
                <w:noProof/>
                <w:webHidden/>
              </w:rPr>
              <w:fldChar w:fldCharType="separate"/>
            </w:r>
            <w:r w:rsidR="00781067">
              <w:rPr>
                <w:noProof/>
                <w:webHidden/>
              </w:rPr>
              <w:t>170</w:t>
            </w:r>
            <w:r w:rsidR="00CA04ED">
              <w:rPr>
                <w:noProof/>
                <w:webHidden/>
              </w:rPr>
              <w:fldChar w:fldCharType="end"/>
            </w:r>
          </w:hyperlink>
        </w:p>
        <w:p w14:paraId="0F5B742C" w14:textId="70B5CA36"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45" w:history="1">
            <w:r w:rsidR="00CA04ED" w:rsidRPr="00DD676A">
              <w:rPr>
                <w:rStyle w:val="Hyperlink"/>
                <w:noProof/>
              </w:rPr>
              <w:t>3. Wireframe, Screen description:</w:t>
            </w:r>
            <w:r w:rsidR="00CA04ED">
              <w:rPr>
                <w:noProof/>
                <w:webHidden/>
              </w:rPr>
              <w:tab/>
            </w:r>
            <w:r w:rsidR="00CA04ED">
              <w:rPr>
                <w:noProof/>
                <w:webHidden/>
              </w:rPr>
              <w:fldChar w:fldCharType="begin"/>
            </w:r>
            <w:r w:rsidR="00CA04ED">
              <w:rPr>
                <w:noProof/>
                <w:webHidden/>
              </w:rPr>
              <w:instrText xml:space="preserve"> PAGEREF _Toc66437745 \h </w:instrText>
            </w:r>
            <w:r w:rsidR="00CA04ED">
              <w:rPr>
                <w:noProof/>
                <w:webHidden/>
              </w:rPr>
            </w:r>
            <w:r w:rsidR="00CA04ED">
              <w:rPr>
                <w:noProof/>
                <w:webHidden/>
              </w:rPr>
              <w:fldChar w:fldCharType="separate"/>
            </w:r>
            <w:r w:rsidR="00781067">
              <w:rPr>
                <w:noProof/>
                <w:webHidden/>
              </w:rPr>
              <w:t>171</w:t>
            </w:r>
            <w:r w:rsidR="00CA04ED">
              <w:rPr>
                <w:noProof/>
                <w:webHidden/>
              </w:rPr>
              <w:fldChar w:fldCharType="end"/>
            </w:r>
          </w:hyperlink>
        </w:p>
        <w:p w14:paraId="4284827E" w14:textId="7996D313"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46" w:history="1">
            <w:r w:rsidR="00CA04ED" w:rsidRPr="00DD676A">
              <w:rPr>
                <w:rStyle w:val="Hyperlink"/>
                <w:noProof/>
              </w:rPr>
              <w:t>4. Business rules (BR):</w:t>
            </w:r>
            <w:r w:rsidR="00CA04ED">
              <w:rPr>
                <w:noProof/>
                <w:webHidden/>
              </w:rPr>
              <w:tab/>
            </w:r>
            <w:r w:rsidR="00CA04ED">
              <w:rPr>
                <w:noProof/>
                <w:webHidden/>
              </w:rPr>
              <w:fldChar w:fldCharType="begin"/>
            </w:r>
            <w:r w:rsidR="00CA04ED">
              <w:rPr>
                <w:noProof/>
                <w:webHidden/>
              </w:rPr>
              <w:instrText xml:space="preserve"> PAGEREF _Toc66437746 \h </w:instrText>
            </w:r>
            <w:r w:rsidR="00CA04ED">
              <w:rPr>
                <w:noProof/>
                <w:webHidden/>
              </w:rPr>
            </w:r>
            <w:r w:rsidR="00CA04ED">
              <w:rPr>
                <w:noProof/>
                <w:webHidden/>
              </w:rPr>
              <w:fldChar w:fldCharType="separate"/>
            </w:r>
            <w:r w:rsidR="00781067">
              <w:rPr>
                <w:noProof/>
                <w:webHidden/>
              </w:rPr>
              <w:t>182</w:t>
            </w:r>
            <w:r w:rsidR="00CA04ED">
              <w:rPr>
                <w:noProof/>
                <w:webHidden/>
              </w:rPr>
              <w:fldChar w:fldCharType="end"/>
            </w:r>
          </w:hyperlink>
        </w:p>
        <w:p w14:paraId="708EF2B0" w14:textId="09D66B24" w:rsidR="00CA04ED" w:rsidRDefault="00E67856" w:rsidP="000B1338">
          <w:pPr>
            <w:pStyle w:val="TOC2"/>
            <w:shd w:val="clear" w:color="auto" w:fill="FFFFFF" w:themeFill="background1"/>
            <w:tabs>
              <w:tab w:val="left" w:pos="1100"/>
            </w:tabs>
            <w:rPr>
              <w:rFonts w:asciiTheme="minorHAnsi" w:eastAsiaTheme="minorEastAsia" w:hAnsiTheme="minorHAnsi" w:cstheme="minorBidi"/>
              <w:color w:val="auto"/>
              <w:sz w:val="22"/>
              <w:szCs w:val="22"/>
            </w:rPr>
          </w:pPr>
          <w:hyperlink w:anchor="_Toc66437747" w:history="1">
            <w:r w:rsidR="00CA04ED" w:rsidRPr="000B1338">
              <w:rPr>
                <w:rStyle w:val="Hyperlink"/>
              </w:rPr>
              <w:t>XX.</w:t>
            </w:r>
            <w:r w:rsidR="00CA04ED" w:rsidRPr="000B1338">
              <w:rPr>
                <w:rFonts w:asciiTheme="minorHAnsi" w:eastAsiaTheme="minorEastAsia" w:hAnsiTheme="minorHAnsi" w:cstheme="minorBidi"/>
                <w:color w:val="auto"/>
                <w:sz w:val="22"/>
                <w:szCs w:val="22"/>
              </w:rPr>
              <w:tab/>
            </w:r>
            <w:r w:rsidR="00CA04ED" w:rsidRPr="000B1338">
              <w:rPr>
                <w:rStyle w:val="Hyperlink"/>
              </w:rPr>
              <w:t>UC25: Chuyển địa điểm:</w:t>
            </w:r>
            <w:r w:rsidR="00CA04ED" w:rsidRPr="000B1338">
              <w:rPr>
                <w:webHidden/>
              </w:rPr>
              <w:tab/>
            </w:r>
            <w:r w:rsidR="00CA04ED" w:rsidRPr="000B1338">
              <w:rPr>
                <w:webHidden/>
              </w:rPr>
              <w:fldChar w:fldCharType="begin"/>
            </w:r>
            <w:r w:rsidR="00CA04ED" w:rsidRPr="000B1338">
              <w:rPr>
                <w:webHidden/>
              </w:rPr>
              <w:instrText xml:space="preserve"> PAGEREF _Toc66437747 \h </w:instrText>
            </w:r>
            <w:r w:rsidR="00CA04ED" w:rsidRPr="000B1338">
              <w:rPr>
                <w:webHidden/>
              </w:rPr>
            </w:r>
            <w:r w:rsidR="00CA04ED" w:rsidRPr="000B1338">
              <w:rPr>
                <w:webHidden/>
              </w:rPr>
              <w:fldChar w:fldCharType="separate"/>
            </w:r>
            <w:r w:rsidR="00781067">
              <w:rPr>
                <w:webHidden/>
              </w:rPr>
              <w:t>182</w:t>
            </w:r>
            <w:r w:rsidR="00CA04ED" w:rsidRPr="000B1338">
              <w:rPr>
                <w:webHidden/>
              </w:rPr>
              <w:fldChar w:fldCharType="end"/>
            </w:r>
          </w:hyperlink>
        </w:p>
        <w:p w14:paraId="37013EC0" w14:textId="7B8F74E7"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48" w:history="1">
            <w:r w:rsidR="00CA04ED" w:rsidRPr="00DD676A">
              <w:rPr>
                <w:rStyle w:val="Hyperlink"/>
                <w:noProof/>
              </w:rPr>
              <w:t>1. Mô tả:</w:t>
            </w:r>
            <w:r w:rsidR="00CA04ED">
              <w:rPr>
                <w:noProof/>
                <w:webHidden/>
              </w:rPr>
              <w:tab/>
            </w:r>
            <w:r w:rsidR="00CA04ED">
              <w:rPr>
                <w:noProof/>
                <w:webHidden/>
              </w:rPr>
              <w:fldChar w:fldCharType="begin"/>
            </w:r>
            <w:r w:rsidR="00CA04ED">
              <w:rPr>
                <w:noProof/>
                <w:webHidden/>
              </w:rPr>
              <w:instrText xml:space="preserve"> PAGEREF _Toc66437748 \h </w:instrText>
            </w:r>
            <w:r w:rsidR="00CA04ED">
              <w:rPr>
                <w:noProof/>
                <w:webHidden/>
              </w:rPr>
            </w:r>
            <w:r w:rsidR="00CA04ED">
              <w:rPr>
                <w:noProof/>
                <w:webHidden/>
              </w:rPr>
              <w:fldChar w:fldCharType="separate"/>
            </w:r>
            <w:r w:rsidR="00781067">
              <w:rPr>
                <w:noProof/>
                <w:webHidden/>
              </w:rPr>
              <w:t>182</w:t>
            </w:r>
            <w:r w:rsidR="00CA04ED">
              <w:rPr>
                <w:noProof/>
                <w:webHidden/>
              </w:rPr>
              <w:fldChar w:fldCharType="end"/>
            </w:r>
          </w:hyperlink>
        </w:p>
        <w:p w14:paraId="45D12C7B" w14:textId="025D8771"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49" w:history="1">
            <w:r w:rsidR="00CA04ED" w:rsidRPr="00DD676A">
              <w:rPr>
                <w:rStyle w:val="Hyperlink"/>
                <w:noProof/>
              </w:rPr>
              <w:t>2. Activity Diagram:</w:t>
            </w:r>
            <w:r w:rsidR="00CA04ED">
              <w:rPr>
                <w:noProof/>
                <w:webHidden/>
              </w:rPr>
              <w:tab/>
            </w:r>
            <w:r w:rsidR="00CA04ED">
              <w:rPr>
                <w:noProof/>
                <w:webHidden/>
              </w:rPr>
              <w:fldChar w:fldCharType="begin"/>
            </w:r>
            <w:r w:rsidR="00CA04ED">
              <w:rPr>
                <w:noProof/>
                <w:webHidden/>
              </w:rPr>
              <w:instrText xml:space="preserve"> PAGEREF _Toc66437749 \h </w:instrText>
            </w:r>
            <w:r w:rsidR="00CA04ED">
              <w:rPr>
                <w:noProof/>
                <w:webHidden/>
              </w:rPr>
            </w:r>
            <w:r w:rsidR="00CA04ED">
              <w:rPr>
                <w:noProof/>
                <w:webHidden/>
              </w:rPr>
              <w:fldChar w:fldCharType="separate"/>
            </w:r>
            <w:r w:rsidR="00781067">
              <w:rPr>
                <w:noProof/>
                <w:webHidden/>
              </w:rPr>
              <w:t>184</w:t>
            </w:r>
            <w:r w:rsidR="00CA04ED">
              <w:rPr>
                <w:noProof/>
                <w:webHidden/>
              </w:rPr>
              <w:fldChar w:fldCharType="end"/>
            </w:r>
          </w:hyperlink>
        </w:p>
        <w:p w14:paraId="04A457A2" w14:textId="7C418342" w:rsidR="00CA04ED" w:rsidRDefault="00E67856" w:rsidP="000B1338">
          <w:pPr>
            <w:pStyle w:val="TOC3"/>
            <w:shd w:val="clear" w:color="auto" w:fill="FFFFFF" w:themeFill="background1"/>
            <w:tabs>
              <w:tab w:val="right" w:leader="dot" w:pos="9794"/>
            </w:tabs>
            <w:rPr>
              <w:rFonts w:asciiTheme="minorHAnsi" w:eastAsiaTheme="minorEastAsia" w:hAnsiTheme="minorHAnsi" w:cstheme="minorBidi"/>
              <w:noProof/>
              <w:color w:val="auto"/>
              <w:sz w:val="22"/>
              <w:szCs w:val="22"/>
            </w:rPr>
          </w:pPr>
          <w:hyperlink w:anchor="_Toc66437750" w:history="1">
            <w:r w:rsidR="00CA04ED" w:rsidRPr="00DD676A">
              <w:rPr>
                <w:rStyle w:val="Hyperlink"/>
                <w:noProof/>
              </w:rPr>
              <w:t>3. Wireframe, Screen description:</w:t>
            </w:r>
            <w:r w:rsidR="00CA04ED">
              <w:rPr>
                <w:noProof/>
                <w:webHidden/>
              </w:rPr>
              <w:tab/>
            </w:r>
            <w:r w:rsidR="00CA04ED">
              <w:rPr>
                <w:noProof/>
                <w:webHidden/>
              </w:rPr>
              <w:fldChar w:fldCharType="begin"/>
            </w:r>
            <w:r w:rsidR="00CA04ED">
              <w:rPr>
                <w:noProof/>
                <w:webHidden/>
              </w:rPr>
              <w:instrText xml:space="preserve"> PAGEREF _Toc66437750 \h </w:instrText>
            </w:r>
            <w:r w:rsidR="00CA04ED">
              <w:rPr>
                <w:noProof/>
                <w:webHidden/>
              </w:rPr>
            </w:r>
            <w:r w:rsidR="00CA04ED">
              <w:rPr>
                <w:noProof/>
                <w:webHidden/>
              </w:rPr>
              <w:fldChar w:fldCharType="separate"/>
            </w:r>
            <w:r w:rsidR="00781067">
              <w:rPr>
                <w:noProof/>
                <w:webHidden/>
              </w:rPr>
              <w:t>184</w:t>
            </w:r>
            <w:r w:rsidR="00CA04ED">
              <w:rPr>
                <w:noProof/>
                <w:webHidden/>
              </w:rPr>
              <w:fldChar w:fldCharType="end"/>
            </w:r>
          </w:hyperlink>
        </w:p>
        <w:p w14:paraId="2FC29960" w14:textId="7FC88375" w:rsidR="00CA04ED" w:rsidRDefault="00E67856">
          <w:pPr>
            <w:pStyle w:val="TOC3"/>
            <w:tabs>
              <w:tab w:val="right" w:leader="dot" w:pos="9794"/>
            </w:tabs>
            <w:rPr>
              <w:rFonts w:asciiTheme="minorHAnsi" w:eastAsiaTheme="minorEastAsia" w:hAnsiTheme="minorHAnsi" w:cstheme="minorBidi"/>
              <w:noProof/>
              <w:color w:val="auto"/>
              <w:sz w:val="22"/>
              <w:szCs w:val="22"/>
            </w:rPr>
          </w:pPr>
          <w:hyperlink w:anchor="_Toc66437751" w:history="1">
            <w:r w:rsidR="00CA04ED" w:rsidRPr="00DD676A">
              <w:rPr>
                <w:rStyle w:val="Hyperlink"/>
                <w:noProof/>
              </w:rPr>
              <w:t>4. Business rules (BR):</w:t>
            </w:r>
            <w:r w:rsidR="00CA04ED">
              <w:rPr>
                <w:noProof/>
                <w:webHidden/>
              </w:rPr>
              <w:tab/>
            </w:r>
            <w:r w:rsidR="00CA04ED">
              <w:rPr>
                <w:noProof/>
                <w:webHidden/>
              </w:rPr>
              <w:fldChar w:fldCharType="begin"/>
            </w:r>
            <w:r w:rsidR="00CA04ED">
              <w:rPr>
                <w:noProof/>
                <w:webHidden/>
              </w:rPr>
              <w:instrText xml:space="preserve"> PAGEREF _Toc66437751 \h </w:instrText>
            </w:r>
            <w:r w:rsidR="00CA04ED">
              <w:rPr>
                <w:noProof/>
                <w:webHidden/>
              </w:rPr>
            </w:r>
            <w:r w:rsidR="00CA04ED">
              <w:rPr>
                <w:noProof/>
                <w:webHidden/>
              </w:rPr>
              <w:fldChar w:fldCharType="separate"/>
            </w:r>
            <w:r w:rsidR="00781067">
              <w:rPr>
                <w:noProof/>
                <w:webHidden/>
              </w:rPr>
              <w:t>192</w:t>
            </w:r>
            <w:r w:rsidR="00CA04ED">
              <w:rPr>
                <w:noProof/>
                <w:webHidden/>
              </w:rPr>
              <w:fldChar w:fldCharType="end"/>
            </w:r>
          </w:hyperlink>
        </w:p>
        <w:p w14:paraId="5782C234" w14:textId="181F2E4C" w:rsidR="00CA04ED" w:rsidRDefault="00E67856">
          <w:pPr>
            <w:pStyle w:val="TOC2"/>
            <w:tabs>
              <w:tab w:val="left" w:pos="1100"/>
            </w:tabs>
            <w:rPr>
              <w:rFonts w:asciiTheme="minorHAnsi" w:eastAsiaTheme="minorEastAsia" w:hAnsiTheme="minorHAnsi" w:cstheme="minorBidi"/>
              <w:color w:val="auto"/>
              <w:sz w:val="22"/>
              <w:szCs w:val="22"/>
            </w:rPr>
          </w:pPr>
          <w:hyperlink w:anchor="_Toc66437752" w:history="1">
            <w:r w:rsidR="00CA04ED" w:rsidRPr="00DD676A">
              <w:rPr>
                <w:rStyle w:val="Hyperlink"/>
              </w:rPr>
              <w:t>XXI.</w:t>
            </w:r>
            <w:r w:rsidR="00CA04ED">
              <w:rPr>
                <w:rFonts w:asciiTheme="minorHAnsi" w:eastAsiaTheme="minorEastAsia" w:hAnsiTheme="minorHAnsi" w:cstheme="minorBidi"/>
                <w:color w:val="auto"/>
                <w:sz w:val="22"/>
                <w:szCs w:val="22"/>
              </w:rPr>
              <w:tab/>
            </w:r>
            <w:r w:rsidR="00CA04ED" w:rsidRPr="00DD676A">
              <w:rPr>
                <w:rStyle w:val="Hyperlink"/>
              </w:rPr>
              <w:t>UC26: Cài đặt cấu hình dịch vụ:</w:t>
            </w:r>
            <w:r w:rsidR="00CA04ED">
              <w:rPr>
                <w:webHidden/>
              </w:rPr>
              <w:tab/>
            </w:r>
            <w:r w:rsidR="00CA04ED">
              <w:rPr>
                <w:webHidden/>
              </w:rPr>
              <w:fldChar w:fldCharType="begin"/>
            </w:r>
            <w:r w:rsidR="00CA04ED">
              <w:rPr>
                <w:webHidden/>
              </w:rPr>
              <w:instrText xml:space="preserve"> PAGEREF _Toc66437752 \h </w:instrText>
            </w:r>
            <w:r w:rsidR="00CA04ED">
              <w:rPr>
                <w:webHidden/>
              </w:rPr>
            </w:r>
            <w:r w:rsidR="00CA04ED">
              <w:rPr>
                <w:webHidden/>
              </w:rPr>
              <w:fldChar w:fldCharType="separate"/>
            </w:r>
            <w:r w:rsidR="00781067">
              <w:rPr>
                <w:webHidden/>
              </w:rPr>
              <w:t>193</w:t>
            </w:r>
            <w:r w:rsidR="00CA04ED">
              <w:rPr>
                <w:webHidden/>
              </w:rPr>
              <w:fldChar w:fldCharType="end"/>
            </w:r>
          </w:hyperlink>
        </w:p>
        <w:p w14:paraId="4E6125EC" w14:textId="4DBFB5C2" w:rsidR="00CA04ED" w:rsidRDefault="00E67856">
          <w:pPr>
            <w:pStyle w:val="TOC3"/>
            <w:tabs>
              <w:tab w:val="right" w:leader="dot" w:pos="9794"/>
            </w:tabs>
            <w:rPr>
              <w:rFonts w:asciiTheme="minorHAnsi" w:eastAsiaTheme="minorEastAsia" w:hAnsiTheme="minorHAnsi" w:cstheme="minorBidi"/>
              <w:noProof/>
              <w:color w:val="auto"/>
              <w:sz w:val="22"/>
              <w:szCs w:val="22"/>
            </w:rPr>
          </w:pPr>
          <w:hyperlink w:anchor="_Toc66437753" w:history="1">
            <w:r w:rsidR="00CA04ED" w:rsidRPr="00DD676A">
              <w:rPr>
                <w:rStyle w:val="Hyperlink"/>
                <w:noProof/>
              </w:rPr>
              <w:t>1. Mô tả:</w:t>
            </w:r>
            <w:r w:rsidR="00CA04ED">
              <w:rPr>
                <w:noProof/>
                <w:webHidden/>
              </w:rPr>
              <w:tab/>
            </w:r>
            <w:r w:rsidR="00CA04ED">
              <w:rPr>
                <w:noProof/>
                <w:webHidden/>
              </w:rPr>
              <w:fldChar w:fldCharType="begin"/>
            </w:r>
            <w:r w:rsidR="00CA04ED">
              <w:rPr>
                <w:noProof/>
                <w:webHidden/>
              </w:rPr>
              <w:instrText xml:space="preserve"> PAGEREF _Toc66437753 \h </w:instrText>
            </w:r>
            <w:r w:rsidR="00CA04ED">
              <w:rPr>
                <w:noProof/>
                <w:webHidden/>
              </w:rPr>
            </w:r>
            <w:r w:rsidR="00CA04ED">
              <w:rPr>
                <w:noProof/>
                <w:webHidden/>
              </w:rPr>
              <w:fldChar w:fldCharType="separate"/>
            </w:r>
            <w:r w:rsidR="00781067">
              <w:rPr>
                <w:noProof/>
                <w:webHidden/>
              </w:rPr>
              <w:t>193</w:t>
            </w:r>
            <w:r w:rsidR="00CA04ED">
              <w:rPr>
                <w:noProof/>
                <w:webHidden/>
              </w:rPr>
              <w:fldChar w:fldCharType="end"/>
            </w:r>
          </w:hyperlink>
        </w:p>
        <w:p w14:paraId="7FF8B130" w14:textId="52E07E52" w:rsidR="00CA04ED" w:rsidRDefault="00E67856">
          <w:pPr>
            <w:pStyle w:val="TOC3"/>
            <w:tabs>
              <w:tab w:val="right" w:leader="dot" w:pos="9794"/>
            </w:tabs>
            <w:rPr>
              <w:rFonts w:asciiTheme="minorHAnsi" w:eastAsiaTheme="minorEastAsia" w:hAnsiTheme="minorHAnsi" w:cstheme="minorBidi"/>
              <w:noProof/>
              <w:color w:val="auto"/>
              <w:sz w:val="22"/>
              <w:szCs w:val="22"/>
            </w:rPr>
          </w:pPr>
          <w:hyperlink w:anchor="_Toc66437754" w:history="1">
            <w:r w:rsidR="00CA04ED" w:rsidRPr="00DD676A">
              <w:rPr>
                <w:rStyle w:val="Hyperlink"/>
                <w:noProof/>
              </w:rPr>
              <w:t>2. Activity Diagram:</w:t>
            </w:r>
            <w:r w:rsidR="00CA04ED">
              <w:rPr>
                <w:noProof/>
                <w:webHidden/>
              </w:rPr>
              <w:tab/>
            </w:r>
            <w:r w:rsidR="00CA04ED">
              <w:rPr>
                <w:noProof/>
                <w:webHidden/>
              </w:rPr>
              <w:fldChar w:fldCharType="begin"/>
            </w:r>
            <w:r w:rsidR="00CA04ED">
              <w:rPr>
                <w:noProof/>
                <w:webHidden/>
              </w:rPr>
              <w:instrText xml:space="preserve"> PAGEREF _Toc66437754 \h </w:instrText>
            </w:r>
            <w:r w:rsidR="00CA04ED">
              <w:rPr>
                <w:noProof/>
                <w:webHidden/>
              </w:rPr>
            </w:r>
            <w:r w:rsidR="00CA04ED">
              <w:rPr>
                <w:noProof/>
                <w:webHidden/>
              </w:rPr>
              <w:fldChar w:fldCharType="separate"/>
            </w:r>
            <w:r w:rsidR="00781067">
              <w:rPr>
                <w:noProof/>
                <w:webHidden/>
              </w:rPr>
              <w:t>194</w:t>
            </w:r>
            <w:r w:rsidR="00CA04ED">
              <w:rPr>
                <w:noProof/>
                <w:webHidden/>
              </w:rPr>
              <w:fldChar w:fldCharType="end"/>
            </w:r>
          </w:hyperlink>
        </w:p>
        <w:p w14:paraId="02B27235" w14:textId="7F151EEB" w:rsidR="00CA04ED" w:rsidRDefault="00E67856">
          <w:pPr>
            <w:pStyle w:val="TOC3"/>
            <w:tabs>
              <w:tab w:val="right" w:leader="dot" w:pos="9794"/>
            </w:tabs>
            <w:rPr>
              <w:rFonts w:asciiTheme="minorHAnsi" w:eastAsiaTheme="minorEastAsia" w:hAnsiTheme="minorHAnsi" w:cstheme="minorBidi"/>
              <w:noProof/>
              <w:color w:val="auto"/>
              <w:sz w:val="22"/>
              <w:szCs w:val="22"/>
            </w:rPr>
          </w:pPr>
          <w:hyperlink w:anchor="_Toc66437755" w:history="1">
            <w:r w:rsidR="00CA04ED" w:rsidRPr="00DD676A">
              <w:rPr>
                <w:rStyle w:val="Hyperlink"/>
                <w:noProof/>
              </w:rPr>
              <w:t>3. Wireframe, Screen description:</w:t>
            </w:r>
            <w:r w:rsidR="00CA04ED">
              <w:rPr>
                <w:noProof/>
                <w:webHidden/>
              </w:rPr>
              <w:tab/>
            </w:r>
            <w:r w:rsidR="00CA04ED">
              <w:rPr>
                <w:noProof/>
                <w:webHidden/>
              </w:rPr>
              <w:fldChar w:fldCharType="begin"/>
            </w:r>
            <w:r w:rsidR="00CA04ED">
              <w:rPr>
                <w:noProof/>
                <w:webHidden/>
              </w:rPr>
              <w:instrText xml:space="preserve"> PAGEREF _Toc66437755 \h </w:instrText>
            </w:r>
            <w:r w:rsidR="00CA04ED">
              <w:rPr>
                <w:noProof/>
                <w:webHidden/>
              </w:rPr>
            </w:r>
            <w:r w:rsidR="00CA04ED">
              <w:rPr>
                <w:noProof/>
                <w:webHidden/>
              </w:rPr>
              <w:fldChar w:fldCharType="separate"/>
            </w:r>
            <w:r w:rsidR="00781067">
              <w:rPr>
                <w:noProof/>
                <w:webHidden/>
              </w:rPr>
              <w:t>194</w:t>
            </w:r>
            <w:r w:rsidR="00CA04ED">
              <w:rPr>
                <w:noProof/>
                <w:webHidden/>
              </w:rPr>
              <w:fldChar w:fldCharType="end"/>
            </w:r>
          </w:hyperlink>
        </w:p>
        <w:p w14:paraId="12D400CC" w14:textId="6149C7A7" w:rsidR="00CA04ED" w:rsidRDefault="00E67856">
          <w:pPr>
            <w:pStyle w:val="TOC3"/>
            <w:tabs>
              <w:tab w:val="right" w:leader="dot" w:pos="9794"/>
            </w:tabs>
            <w:rPr>
              <w:rFonts w:asciiTheme="minorHAnsi" w:eastAsiaTheme="minorEastAsia" w:hAnsiTheme="minorHAnsi" w:cstheme="minorBidi"/>
              <w:noProof/>
              <w:color w:val="auto"/>
              <w:sz w:val="22"/>
              <w:szCs w:val="22"/>
            </w:rPr>
          </w:pPr>
          <w:hyperlink w:anchor="_Toc66437756" w:history="1">
            <w:r w:rsidR="00CA04ED" w:rsidRPr="00DD676A">
              <w:rPr>
                <w:rStyle w:val="Hyperlink"/>
                <w:noProof/>
              </w:rPr>
              <w:t>4. Business rules (BR):</w:t>
            </w:r>
            <w:r w:rsidR="00CA04ED">
              <w:rPr>
                <w:noProof/>
                <w:webHidden/>
              </w:rPr>
              <w:tab/>
            </w:r>
            <w:r w:rsidR="00CA04ED">
              <w:rPr>
                <w:noProof/>
                <w:webHidden/>
              </w:rPr>
              <w:fldChar w:fldCharType="begin"/>
            </w:r>
            <w:r w:rsidR="00CA04ED">
              <w:rPr>
                <w:noProof/>
                <w:webHidden/>
              </w:rPr>
              <w:instrText xml:space="preserve"> PAGEREF _Toc66437756 \h </w:instrText>
            </w:r>
            <w:r w:rsidR="00CA04ED">
              <w:rPr>
                <w:noProof/>
                <w:webHidden/>
              </w:rPr>
            </w:r>
            <w:r w:rsidR="00CA04ED">
              <w:rPr>
                <w:noProof/>
                <w:webHidden/>
              </w:rPr>
              <w:fldChar w:fldCharType="separate"/>
            </w:r>
            <w:r w:rsidR="00781067">
              <w:rPr>
                <w:noProof/>
                <w:webHidden/>
              </w:rPr>
              <w:t>197</w:t>
            </w:r>
            <w:r w:rsidR="00CA04ED">
              <w:rPr>
                <w:noProof/>
                <w:webHidden/>
              </w:rPr>
              <w:fldChar w:fldCharType="end"/>
            </w:r>
          </w:hyperlink>
        </w:p>
        <w:p w14:paraId="6A2F45A9" w14:textId="6CD5368F" w:rsidR="00CA04ED" w:rsidRDefault="00E67856">
          <w:pPr>
            <w:pStyle w:val="TOC1"/>
            <w:tabs>
              <w:tab w:val="left" w:pos="440"/>
              <w:tab w:val="right" w:leader="dot" w:pos="9794"/>
            </w:tabs>
            <w:rPr>
              <w:rFonts w:asciiTheme="minorHAnsi" w:eastAsiaTheme="minorEastAsia" w:hAnsiTheme="minorHAnsi" w:cstheme="minorBidi"/>
              <w:noProof/>
              <w:color w:val="auto"/>
              <w:sz w:val="22"/>
              <w:szCs w:val="22"/>
            </w:rPr>
          </w:pPr>
          <w:hyperlink w:anchor="_Toc66437757" w:history="1">
            <w:r w:rsidR="00CA04ED" w:rsidRPr="00DD676A">
              <w:rPr>
                <w:rStyle w:val="Hyperlink"/>
                <w:noProof/>
              </w:rPr>
              <w:t>F.</w:t>
            </w:r>
            <w:r w:rsidR="00CA04ED">
              <w:rPr>
                <w:rFonts w:asciiTheme="minorHAnsi" w:eastAsiaTheme="minorEastAsia" w:hAnsiTheme="minorHAnsi" w:cstheme="minorBidi"/>
                <w:noProof/>
                <w:color w:val="auto"/>
                <w:sz w:val="22"/>
                <w:szCs w:val="22"/>
              </w:rPr>
              <w:tab/>
            </w:r>
            <w:r w:rsidR="00CA04ED" w:rsidRPr="00DD676A">
              <w:rPr>
                <w:rStyle w:val="Hyperlink"/>
                <w:noProof/>
              </w:rPr>
              <w:t>DELIVERY:</w:t>
            </w:r>
            <w:r w:rsidR="00CA04ED">
              <w:rPr>
                <w:noProof/>
                <w:webHidden/>
              </w:rPr>
              <w:tab/>
            </w:r>
            <w:r w:rsidR="00CA04ED">
              <w:rPr>
                <w:noProof/>
                <w:webHidden/>
              </w:rPr>
              <w:fldChar w:fldCharType="begin"/>
            </w:r>
            <w:r w:rsidR="00CA04ED">
              <w:rPr>
                <w:noProof/>
                <w:webHidden/>
              </w:rPr>
              <w:instrText xml:space="preserve"> PAGEREF _Toc66437757 \h </w:instrText>
            </w:r>
            <w:r w:rsidR="00CA04ED">
              <w:rPr>
                <w:noProof/>
                <w:webHidden/>
              </w:rPr>
            </w:r>
            <w:r w:rsidR="00CA04ED">
              <w:rPr>
                <w:noProof/>
                <w:webHidden/>
              </w:rPr>
              <w:fldChar w:fldCharType="separate"/>
            </w:r>
            <w:r w:rsidR="00781067">
              <w:rPr>
                <w:noProof/>
                <w:webHidden/>
              </w:rPr>
              <w:t>198</w:t>
            </w:r>
            <w:r w:rsidR="00CA04ED">
              <w:rPr>
                <w:noProof/>
                <w:webHidden/>
              </w:rPr>
              <w:fldChar w:fldCharType="end"/>
            </w:r>
          </w:hyperlink>
        </w:p>
        <w:p w14:paraId="3290540A" w14:textId="34F256BF" w:rsidR="00CA04ED" w:rsidRDefault="00E67856">
          <w:pPr>
            <w:pStyle w:val="TOC3"/>
            <w:tabs>
              <w:tab w:val="left" w:pos="880"/>
              <w:tab w:val="right" w:leader="dot" w:pos="9794"/>
            </w:tabs>
            <w:rPr>
              <w:rFonts w:asciiTheme="minorHAnsi" w:eastAsiaTheme="minorEastAsia" w:hAnsiTheme="minorHAnsi" w:cstheme="minorBidi"/>
              <w:noProof/>
              <w:color w:val="auto"/>
              <w:sz w:val="22"/>
              <w:szCs w:val="22"/>
            </w:rPr>
          </w:pPr>
          <w:hyperlink w:anchor="_Toc66437758" w:history="1">
            <w:r w:rsidR="00CA04ED" w:rsidRPr="00DD676A">
              <w:rPr>
                <w:rStyle w:val="Hyperlink"/>
                <w:noProof/>
              </w:rPr>
              <w:t>1.</w:t>
            </w:r>
            <w:r w:rsidR="00CA04ED">
              <w:rPr>
                <w:rFonts w:asciiTheme="minorHAnsi" w:eastAsiaTheme="minorEastAsia" w:hAnsiTheme="minorHAnsi" w:cstheme="minorBidi"/>
                <w:noProof/>
                <w:color w:val="auto"/>
                <w:sz w:val="22"/>
                <w:szCs w:val="22"/>
              </w:rPr>
              <w:tab/>
            </w:r>
            <w:r w:rsidR="00CA04ED" w:rsidRPr="00DD676A">
              <w:rPr>
                <w:rStyle w:val="Hyperlink"/>
                <w:noProof/>
              </w:rPr>
              <w:t>Kế hoạch Pilot/Go-live:</w:t>
            </w:r>
            <w:r w:rsidR="00CA04ED">
              <w:rPr>
                <w:noProof/>
                <w:webHidden/>
              </w:rPr>
              <w:tab/>
            </w:r>
            <w:r w:rsidR="00CA04ED">
              <w:rPr>
                <w:noProof/>
                <w:webHidden/>
              </w:rPr>
              <w:fldChar w:fldCharType="begin"/>
            </w:r>
            <w:r w:rsidR="00CA04ED">
              <w:rPr>
                <w:noProof/>
                <w:webHidden/>
              </w:rPr>
              <w:instrText xml:space="preserve"> PAGEREF _Toc66437758 \h </w:instrText>
            </w:r>
            <w:r w:rsidR="00CA04ED">
              <w:rPr>
                <w:noProof/>
                <w:webHidden/>
              </w:rPr>
            </w:r>
            <w:r w:rsidR="00CA04ED">
              <w:rPr>
                <w:noProof/>
                <w:webHidden/>
              </w:rPr>
              <w:fldChar w:fldCharType="separate"/>
            </w:r>
            <w:r w:rsidR="00781067">
              <w:rPr>
                <w:noProof/>
                <w:webHidden/>
              </w:rPr>
              <w:t>198</w:t>
            </w:r>
            <w:r w:rsidR="00CA04ED">
              <w:rPr>
                <w:noProof/>
                <w:webHidden/>
              </w:rPr>
              <w:fldChar w:fldCharType="end"/>
            </w:r>
          </w:hyperlink>
        </w:p>
        <w:p w14:paraId="65F4CFD5" w14:textId="4602A7B3" w:rsidR="00CA04ED" w:rsidRDefault="00E67856">
          <w:pPr>
            <w:pStyle w:val="TOC3"/>
            <w:tabs>
              <w:tab w:val="left" w:pos="880"/>
              <w:tab w:val="right" w:leader="dot" w:pos="9794"/>
            </w:tabs>
            <w:rPr>
              <w:rFonts w:asciiTheme="minorHAnsi" w:eastAsiaTheme="minorEastAsia" w:hAnsiTheme="minorHAnsi" w:cstheme="minorBidi"/>
              <w:noProof/>
              <w:color w:val="auto"/>
              <w:sz w:val="22"/>
              <w:szCs w:val="22"/>
            </w:rPr>
          </w:pPr>
          <w:hyperlink w:anchor="_Toc66437759" w:history="1">
            <w:r w:rsidR="00CA04ED" w:rsidRPr="00DD676A">
              <w:rPr>
                <w:rStyle w:val="Hyperlink"/>
                <w:noProof/>
              </w:rPr>
              <w:t>2.</w:t>
            </w:r>
            <w:r w:rsidR="00CA04ED">
              <w:rPr>
                <w:rFonts w:asciiTheme="minorHAnsi" w:eastAsiaTheme="minorEastAsia" w:hAnsiTheme="minorHAnsi" w:cstheme="minorBidi"/>
                <w:noProof/>
                <w:color w:val="auto"/>
                <w:sz w:val="22"/>
                <w:szCs w:val="22"/>
              </w:rPr>
              <w:tab/>
            </w:r>
            <w:r w:rsidR="00CA04ED" w:rsidRPr="00DD676A">
              <w:rPr>
                <w:rStyle w:val="Hyperlink"/>
                <w:noProof/>
              </w:rPr>
              <w:t>Delivery:</w:t>
            </w:r>
            <w:r w:rsidR="00CA04ED">
              <w:rPr>
                <w:noProof/>
                <w:webHidden/>
              </w:rPr>
              <w:tab/>
            </w:r>
            <w:r w:rsidR="00CA04ED">
              <w:rPr>
                <w:noProof/>
                <w:webHidden/>
              </w:rPr>
              <w:fldChar w:fldCharType="begin"/>
            </w:r>
            <w:r w:rsidR="00CA04ED">
              <w:rPr>
                <w:noProof/>
                <w:webHidden/>
              </w:rPr>
              <w:instrText xml:space="preserve"> PAGEREF _Toc66437759 \h </w:instrText>
            </w:r>
            <w:r w:rsidR="00CA04ED">
              <w:rPr>
                <w:noProof/>
                <w:webHidden/>
              </w:rPr>
            </w:r>
            <w:r w:rsidR="00CA04ED">
              <w:rPr>
                <w:noProof/>
                <w:webHidden/>
              </w:rPr>
              <w:fldChar w:fldCharType="separate"/>
            </w:r>
            <w:r w:rsidR="00781067">
              <w:rPr>
                <w:noProof/>
                <w:webHidden/>
              </w:rPr>
              <w:t>198</w:t>
            </w:r>
            <w:r w:rsidR="00CA04ED">
              <w:rPr>
                <w:noProof/>
                <w:webHidden/>
              </w:rPr>
              <w:fldChar w:fldCharType="end"/>
            </w:r>
          </w:hyperlink>
        </w:p>
        <w:p w14:paraId="7BD6142A" w14:textId="63FE001E" w:rsidR="00CA04ED" w:rsidRDefault="00E67856">
          <w:pPr>
            <w:pStyle w:val="TOC1"/>
            <w:tabs>
              <w:tab w:val="left" w:pos="660"/>
              <w:tab w:val="right" w:leader="dot" w:pos="9794"/>
            </w:tabs>
            <w:rPr>
              <w:rFonts w:asciiTheme="minorHAnsi" w:eastAsiaTheme="minorEastAsia" w:hAnsiTheme="minorHAnsi" w:cstheme="minorBidi"/>
              <w:noProof/>
              <w:color w:val="auto"/>
              <w:sz w:val="22"/>
              <w:szCs w:val="22"/>
            </w:rPr>
          </w:pPr>
          <w:hyperlink w:anchor="_Toc66437760" w:history="1">
            <w:r w:rsidR="00CA04ED" w:rsidRPr="00DD676A">
              <w:rPr>
                <w:rStyle w:val="Hyperlink"/>
                <w:noProof/>
              </w:rPr>
              <w:t>G.</w:t>
            </w:r>
            <w:r w:rsidR="00CA04ED">
              <w:rPr>
                <w:rFonts w:asciiTheme="minorHAnsi" w:eastAsiaTheme="minorEastAsia" w:hAnsiTheme="minorHAnsi" w:cstheme="minorBidi"/>
                <w:noProof/>
                <w:color w:val="auto"/>
                <w:sz w:val="22"/>
                <w:szCs w:val="22"/>
              </w:rPr>
              <w:tab/>
            </w:r>
            <w:r w:rsidR="00CA04ED" w:rsidRPr="00DD676A">
              <w:rPr>
                <w:rStyle w:val="Hyperlink"/>
                <w:noProof/>
              </w:rPr>
              <w:t>HƯỚNG DẪN SỬ DỤNG TEMPLATE:</w:t>
            </w:r>
            <w:r w:rsidR="00CA04ED">
              <w:rPr>
                <w:noProof/>
                <w:webHidden/>
              </w:rPr>
              <w:tab/>
            </w:r>
            <w:r w:rsidR="00CA04ED">
              <w:rPr>
                <w:noProof/>
                <w:webHidden/>
              </w:rPr>
              <w:fldChar w:fldCharType="begin"/>
            </w:r>
            <w:r w:rsidR="00CA04ED">
              <w:rPr>
                <w:noProof/>
                <w:webHidden/>
              </w:rPr>
              <w:instrText xml:space="preserve"> PAGEREF _Toc66437760 \h </w:instrText>
            </w:r>
            <w:r w:rsidR="00CA04ED">
              <w:rPr>
                <w:noProof/>
                <w:webHidden/>
              </w:rPr>
            </w:r>
            <w:r w:rsidR="00CA04ED">
              <w:rPr>
                <w:noProof/>
                <w:webHidden/>
              </w:rPr>
              <w:fldChar w:fldCharType="separate"/>
            </w:r>
            <w:r w:rsidR="00781067">
              <w:rPr>
                <w:noProof/>
                <w:webHidden/>
              </w:rPr>
              <w:t>198</w:t>
            </w:r>
            <w:r w:rsidR="00CA04ED">
              <w:rPr>
                <w:noProof/>
                <w:webHidden/>
              </w:rPr>
              <w:fldChar w:fldCharType="end"/>
            </w:r>
          </w:hyperlink>
        </w:p>
        <w:p w14:paraId="07547A01" w14:textId="5ED07DC7" w:rsidR="00E83149" w:rsidRPr="00DF3A4D" w:rsidRDefault="00E83149" w:rsidP="00EC0C6A">
          <w:pPr>
            <w:pStyle w:val="TOCHeading"/>
            <w:numPr>
              <w:ilvl w:val="0"/>
              <w:numId w:val="0"/>
            </w:numPr>
            <w:tabs>
              <w:tab w:val="center" w:pos="4802"/>
              <w:tab w:val="left" w:pos="8010"/>
            </w:tabs>
            <w:spacing w:line="360" w:lineRule="auto"/>
            <w:jc w:val="center"/>
            <w:rPr>
              <w:rFonts w:eastAsiaTheme="minorHAnsi" w:cs="Times New Roman"/>
              <w:b w:val="0"/>
              <w:bCs w:val="0"/>
              <w:color w:val="auto"/>
              <w:sz w:val="24"/>
              <w:szCs w:val="24"/>
              <w:lang w:eastAsia="en-US"/>
            </w:rPr>
          </w:pPr>
          <w:r w:rsidRPr="00A80A4B">
            <w:rPr>
              <w:rFonts w:cs="Times New Roman"/>
              <w:bCs w:val="0"/>
              <w:noProof/>
              <w:color w:val="2F5496" w:themeColor="accent5" w:themeShade="BF"/>
              <w:sz w:val="26"/>
              <w:szCs w:val="26"/>
            </w:rPr>
            <w:fldChar w:fldCharType="end"/>
          </w:r>
        </w:p>
        <w:p w14:paraId="5043CB0F" w14:textId="77777777" w:rsidR="00E83149" w:rsidRPr="00DF3A4D" w:rsidRDefault="00E83149" w:rsidP="00EC0C6A">
          <w:pPr>
            <w:jc w:val="center"/>
            <w:rPr>
              <w:szCs w:val="24"/>
            </w:rPr>
          </w:pPr>
          <w:r w:rsidRPr="00DF3A4D">
            <w:rPr>
              <w:b/>
              <w:bCs/>
              <w:szCs w:val="24"/>
            </w:rPr>
            <w:br w:type="page"/>
          </w:r>
        </w:p>
      </w:sdtContent>
    </w:sdt>
    <w:p w14:paraId="32B362AF" w14:textId="77777777" w:rsidR="00DF57E0" w:rsidRPr="00DF3A4D" w:rsidRDefault="00DF57E0" w:rsidP="009149E1">
      <w:pPr>
        <w:pStyle w:val="Heading1"/>
        <w:rPr>
          <w:rFonts w:cs="Times New Roman"/>
          <w:lang w:val="vi-VN"/>
        </w:rPr>
      </w:pPr>
      <w:bookmarkStart w:id="0" w:name="_Toc66437616"/>
      <w:r w:rsidRPr="00DF3A4D">
        <w:rPr>
          <w:rFonts w:cs="Times New Roman"/>
        </w:rPr>
        <w:lastRenderedPageBreak/>
        <w:t>GIỚI THIỆU:</w:t>
      </w:r>
      <w:bookmarkEnd w:id="0"/>
    </w:p>
    <w:p w14:paraId="64A066D6" w14:textId="77777777" w:rsidR="00FC627A" w:rsidRPr="00DF3A4D" w:rsidRDefault="00FC627A" w:rsidP="00F60CC4">
      <w:pPr>
        <w:pStyle w:val="Heading2"/>
      </w:pPr>
      <w:bookmarkStart w:id="1" w:name="_Toc66437617"/>
      <w:r w:rsidRPr="00DF3A4D">
        <w:t>Mục đích tài liệu:</w:t>
      </w:r>
      <w:bookmarkEnd w:id="1"/>
      <w:r w:rsidRPr="00DF3A4D">
        <w:t xml:space="preserve"> </w:t>
      </w:r>
    </w:p>
    <w:p w14:paraId="32394BD0" w14:textId="77777777" w:rsidR="00FC627A" w:rsidRPr="00DF3A4D" w:rsidRDefault="00FC627A" w:rsidP="00846F62">
      <w:pPr>
        <w:pStyle w:val="ListParagraph"/>
        <w:numPr>
          <w:ilvl w:val="0"/>
          <w:numId w:val="4"/>
        </w:numPr>
        <w:spacing w:before="120" w:after="120" w:line="360" w:lineRule="auto"/>
        <w:contextualSpacing w:val="0"/>
        <w:jc w:val="both"/>
        <w:rPr>
          <w:szCs w:val="24"/>
        </w:rPr>
      </w:pPr>
      <w:r w:rsidRPr="00DF3A4D">
        <w:rPr>
          <w:szCs w:val="24"/>
        </w:rPr>
        <w:t xml:space="preserve">Tài liệu mô tả </w:t>
      </w:r>
      <w:r w:rsidR="008D4378" w:rsidRPr="00DF3A4D">
        <w:rPr>
          <w:szCs w:val="24"/>
        </w:rPr>
        <w:t>và phác thảo yêu cầu của</w:t>
      </w:r>
      <w:r w:rsidR="00E63C42" w:rsidRPr="00DF3A4D">
        <w:rPr>
          <w:szCs w:val="24"/>
        </w:rPr>
        <w:t xml:space="preserve"> người dùng cuối</w:t>
      </w:r>
      <w:r w:rsidRPr="00DF3A4D">
        <w:rPr>
          <w:szCs w:val="24"/>
        </w:rPr>
        <w:t>.</w:t>
      </w:r>
      <w:r w:rsidR="00592780" w:rsidRPr="00DF3A4D">
        <w:rPr>
          <w:szCs w:val="24"/>
        </w:rPr>
        <w:t xml:space="preserve"> Giúp </w:t>
      </w:r>
      <w:r w:rsidR="00D66711" w:rsidRPr="00DF3A4D">
        <w:rPr>
          <w:szCs w:val="24"/>
        </w:rPr>
        <w:t>đơn vị yêu cầu</w:t>
      </w:r>
      <w:r w:rsidR="00592780" w:rsidRPr="00DF3A4D">
        <w:rPr>
          <w:szCs w:val="24"/>
        </w:rPr>
        <w:t xml:space="preserve"> và các thành viên dự án xác định đúng </w:t>
      </w:r>
      <w:r w:rsidR="00D66711" w:rsidRPr="00DF3A4D">
        <w:rPr>
          <w:szCs w:val="24"/>
        </w:rPr>
        <w:t xml:space="preserve">và đủ </w:t>
      </w:r>
      <w:r w:rsidR="00592780" w:rsidRPr="00DF3A4D">
        <w:rPr>
          <w:szCs w:val="24"/>
        </w:rPr>
        <w:t>yêu cầu</w:t>
      </w:r>
      <w:r w:rsidR="00D66711" w:rsidRPr="00DF3A4D">
        <w:rPr>
          <w:szCs w:val="24"/>
        </w:rPr>
        <w:t>.</w:t>
      </w:r>
    </w:p>
    <w:p w14:paraId="33DD70E8" w14:textId="77777777" w:rsidR="009B0337" w:rsidRPr="00873CBA" w:rsidRDefault="009B0337" w:rsidP="00873CBA">
      <w:pPr>
        <w:pStyle w:val="ListParagraph"/>
        <w:numPr>
          <w:ilvl w:val="0"/>
          <w:numId w:val="4"/>
        </w:numPr>
        <w:spacing w:before="120" w:after="120" w:line="360" w:lineRule="auto"/>
        <w:contextualSpacing w:val="0"/>
        <w:jc w:val="both"/>
        <w:rPr>
          <w:szCs w:val="24"/>
        </w:rPr>
      </w:pPr>
      <w:r w:rsidRPr="00873CBA">
        <w:rPr>
          <w:szCs w:val="24"/>
        </w:rPr>
        <w:t>Tài liệu này là cơ sở và đầu vào cho các quá trình:</w:t>
      </w:r>
    </w:p>
    <w:p w14:paraId="7D2487BB" w14:textId="77777777" w:rsidR="00022422" w:rsidRPr="00873CBA" w:rsidRDefault="00022422" w:rsidP="00B87A01">
      <w:pPr>
        <w:pStyle w:val="ListParagraph"/>
        <w:numPr>
          <w:ilvl w:val="1"/>
          <w:numId w:val="4"/>
        </w:numPr>
        <w:spacing w:before="120" w:after="120" w:line="360" w:lineRule="auto"/>
        <w:contextualSpacing w:val="0"/>
        <w:jc w:val="both"/>
        <w:rPr>
          <w:szCs w:val="24"/>
        </w:rPr>
      </w:pPr>
      <w:r w:rsidRPr="00873CBA">
        <w:rPr>
          <w:szCs w:val="24"/>
        </w:rPr>
        <w:t xml:space="preserve">Tập </w:t>
      </w:r>
      <w:r w:rsidR="003008A2" w:rsidRPr="00873CBA">
        <w:rPr>
          <w:szCs w:val="24"/>
        </w:rPr>
        <w:t xml:space="preserve">hợp, phân tích yêu cầu, </w:t>
      </w:r>
      <w:r w:rsidRPr="00873CBA">
        <w:rPr>
          <w:szCs w:val="24"/>
        </w:rPr>
        <w:t>đưa ra đặc tả yêu cầu phần mềm.</w:t>
      </w:r>
    </w:p>
    <w:p w14:paraId="4A9F84C0" w14:textId="77777777" w:rsidR="00022422" w:rsidRPr="00873CBA" w:rsidRDefault="00022422" w:rsidP="00B87A01">
      <w:pPr>
        <w:pStyle w:val="ListParagraph"/>
        <w:numPr>
          <w:ilvl w:val="1"/>
          <w:numId w:val="4"/>
        </w:numPr>
        <w:spacing w:before="120" w:after="120" w:line="360" w:lineRule="auto"/>
        <w:contextualSpacing w:val="0"/>
        <w:jc w:val="both"/>
        <w:rPr>
          <w:szCs w:val="24"/>
        </w:rPr>
      </w:pPr>
      <w:r w:rsidRPr="00873CBA">
        <w:rPr>
          <w:szCs w:val="24"/>
        </w:rPr>
        <w:t>Phân tích thiết kế, lập trình.</w:t>
      </w:r>
    </w:p>
    <w:p w14:paraId="2AFA5F92" w14:textId="77777777" w:rsidR="00FC627A" w:rsidRPr="00873CBA" w:rsidRDefault="00022422" w:rsidP="00B87A01">
      <w:pPr>
        <w:pStyle w:val="ListParagraph"/>
        <w:numPr>
          <w:ilvl w:val="1"/>
          <w:numId w:val="4"/>
        </w:numPr>
        <w:spacing w:before="120" w:after="120" w:line="360" w:lineRule="auto"/>
        <w:contextualSpacing w:val="0"/>
        <w:jc w:val="both"/>
        <w:rPr>
          <w:szCs w:val="24"/>
        </w:rPr>
      </w:pPr>
      <w:r w:rsidRPr="00873CBA">
        <w:rPr>
          <w:szCs w:val="24"/>
        </w:rPr>
        <w:t>Kiểm thử phần mềm</w:t>
      </w:r>
      <w:r w:rsidR="00FC627A" w:rsidRPr="00873CBA">
        <w:rPr>
          <w:szCs w:val="24"/>
        </w:rPr>
        <w:t>.</w:t>
      </w:r>
    </w:p>
    <w:p w14:paraId="60FAE95D" w14:textId="77777777" w:rsidR="00DF57E0" w:rsidRPr="00DF3A4D" w:rsidRDefault="00DF57E0" w:rsidP="00F60CC4">
      <w:pPr>
        <w:pStyle w:val="Heading2"/>
      </w:pPr>
      <w:bookmarkStart w:id="2" w:name="_Toc66437618"/>
      <w:r w:rsidRPr="00DF3A4D">
        <w:t>Hiện trạng</w:t>
      </w:r>
      <w:r w:rsidR="00877623">
        <w:t>:</w:t>
      </w:r>
      <w:bookmarkEnd w:id="2"/>
    </w:p>
    <w:p w14:paraId="4820B9A5" w14:textId="018F65E7" w:rsidR="00994F80" w:rsidRPr="000F25ED" w:rsidRDefault="000F25ED" w:rsidP="000F25ED">
      <w:pPr>
        <w:pStyle w:val="ListParagraph"/>
        <w:numPr>
          <w:ilvl w:val="0"/>
          <w:numId w:val="4"/>
        </w:numPr>
        <w:spacing w:before="120" w:after="120" w:line="360" w:lineRule="auto"/>
        <w:contextualSpacing w:val="0"/>
        <w:jc w:val="both"/>
        <w:rPr>
          <w:szCs w:val="24"/>
        </w:rPr>
      </w:pPr>
      <w:r w:rsidRPr="000F25ED">
        <w:rPr>
          <w:szCs w:val="24"/>
        </w:rPr>
        <w:t>Hiện trạng dự án đang hoàn thiện, các nghiệp vụ chưa đủ chức năng xử lý.</w:t>
      </w:r>
    </w:p>
    <w:p w14:paraId="05C92160" w14:textId="769FAB26" w:rsidR="00CF0E49" w:rsidRDefault="000F25ED" w:rsidP="000F25ED">
      <w:pPr>
        <w:pStyle w:val="ListParagraph"/>
        <w:numPr>
          <w:ilvl w:val="0"/>
          <w:numId w:val="4"/>
        </w:numPr>
        <w:spacing w:before="120" w:after="120" w:line="360" w:lineRule="auto"/>
        <w:contextualSpacing w:val="0"/>
        <w:jc w:val="both"/>
        <w:rPr>
          <w:szCs w:val="24"/>
        </w:rPr>
      </w:pPr>
      <w:r w:rsidRPr="000F25ED">
        <w:rPr>
          <w:szCs w:val="24"/>
        </w:rPr>
        <w:t xml:space="preserve">Thiếu thông tin xử lý, thông tin khách hàng, thủ công còn nhiều, chưa đúng với mục tiêu ban đầu dự án. </w:t>
      </w:r>
    </w:p>
    <w:p w14:paraId="6BD2F9E5" w14:textId="75883521" w:rsidR="00380B41" w:rsidRPr="000F25ED" w:rsidRDefault="00380B41" w:rsidP="000F25ED">
      <w:pPr>
        <w:pStyle w:val="ListParagraph"/>
        <w:numPr>
          <w:ilvl w:val="0"/>
          <w:numId w:val="4"/>
        </w:numPr>
        <w:spacing w:before="120" w:after="120" w:line="360" w:lineRule="auto"/>
        <w:contextualSpacing w:val="0"/>
        <w:jc w:val="both"/>
        <w:rPr>
          <w:szCs w:val="24"/>
        </w:rPr>
      </w:pPr>
      <w:r>
        <w:rPr>
          <w:szCs w:val="24"/>
        </w:rPr>
        <w:t>Đang chạy theo hình thức HD cha – con.</w:t>
      </w:r>
    </w:p>
    <w:p w14:paraId="4E1DB441" w14:textId="77777777" w:rsidR="0023484F" w:rsidRPr="00DF3A4D" w:rsidRDefault="00B32C7C" w:rsidP="00380B41">
      <w:pPr>
        <w:pStyle w:val="Heading2"/>
        <w:ind w:left="630"/>
      </w:pPr>
      <w:bookmarkStart w:id="3" w:name="_Toc66437619"/>
      <w:r w:rsidRPr="00DF3A4D">
        <w:t>Phạm vi dự án</w:t>
      </w:r>
      <w:r w:rsidR="0023484F" w:rsidRPr="00DF3A4D">
        <w:t>:</w:t>
      </w:r>
      <w:bookmarkEnd w:id="3"/>
    </w:p>
    <w:p w14:paraId="07459315" w14:textId="2115EADD" w:rsidR="00877623" w:rsidRPr="00401DED" w:rsidRDefault="000F25ED" w:rsidP="00401DED">
      <w:pPr>
        <w:pStyle w:val="ListParagraph"/>
        <w:numPr>
          <w:ilvl w:val="0"/>
          <w:numId w:val="4"/>
        </w:numPr>
        <w:spacing w:before="120" w:after="120" w:line="360" w:lineRule="auto"/>
        <w:contextualSpacing w:val="0"/>
        <w:jc w:val="both"/>
        <w:rPr>
          <w:szCs w:val="24"/>
        </w:rPr>
      </w:pPr>
      <w:r w:rsidRPr="00401DED">
        <w:rPr>
          <w:szCs w:val="24"/>
        </w:rPr>
        <w:t>Cải thiện tốc độ xử lý nghiệp vụ.</w:t>
      </w:r>
    </w:p>
    <w:p w14:paraId="7BC71FA5" w14:textId="54690DBD" w:rsidR="000F25ED" w:rsidRDefault="000F25ED" w:rsidP="00401DED">
      <w:pPr>
        <w:pStyle w:val="ListParagraph"/>
        <w:numPr>
          <w:ilvl w:val="0"/>
          <w:numId w:val="4"/>
        </w:numPr>
        <w:spacing w:before="120" w:after="120" w:line="360" w:lineRule="auto"/>
        <w:contextualSpacing w:val="0"/>
        <w:jc w:val="both"/>
        <w:rPr>
          <w:szCs w:val="24"/>
        </w:rPr>
      </w:pPr>
      <w:r w:rsidRPr="00401DED">
        <w:rPr>
          <w:szCs w:val="24"/>
        </w:rPr>
        <w:t>Xây dựng chức năng dịch vụ mới.</w:t>
      </w:r>
    </w:p>
    <w:p w14:paraId="056B2482" w14:textId="7A6449E4" w:rsidR="00380B41" w:rsidRPr="00401DED" w:rsidRDefault="00380B41" w:rsidP="00401DED">
      <w:pPr>
        <w:pStyle w:val="ListParagraph"/>
        <w:numPr>
          <w:ilvl w:val="0"/>
          <w:numId w:val="4"/>
        </w:numPr>
        <w:spacing w:before="120" w:after="120" w:line="360" w:lineRule="auto"/>
        <w:contextualSpacing w:val="0"/>
        <w:jc w:val="both"/>
        <w:rPr>
          <w:szCs w:val="24"/>
        </w:rPr>
      </w:pPr>
      <w:r>
        <w:rPr>
          <w:szCs w:val="24"/>
        </w:rPr>
        <w:t>Thay đổi cấu trúc HD cha con sang cấu trúc HD - PLHD</w:t>
      </w:r>
    </w:p>
    <w:p w14:paraId="06336E84" w14:textId="7E236596" w:rsidR="005E2387" w:rsidRDefault="005E2387" w:rsidP="00F60CC4">
      <w:pPr>
        <w:pStyle w:val="Heading2"/>
      </w:pPr>
      <w:bookmarkStart w:id="4" w:name="_Toc66437620"/>
      <w:r>
        <w:t>Tiêu chuẩn nghiệm thu:</w:t>
      </w:r>
      <w:bookmarkEnd w:id="4"/>
    </w:p>
    <w:tbl>
      <w:tblPr>
        <w:tblW w:w="8536" w:type="dxa"/>
        <w:tblInd w:w="26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775"/>
        <w:gridCol w:w="4484"/>
        <w:gridCol w:w="3277"/>
      </w:tblGrid>
      <w:tr w:rsidR="003E20EE" w:rsidRPr="00DF3A4D" w14:paraId="3930DD7A" w14:textId="49F96983" w:rsidTr="003E20EE">
        <w:trPr>
          <w:trHeight w:val="372"/>
          <w:tblHeader/>
        </w:trPr>
        <w:tc>
          <w:tcPr>
            <w:tcW w:w="775" w:type="dxa"/>
            <w:shd w:val="clear" w:color="auto" w:fill="4472C4" w:themeFill="accent5"/>
          </w:tcPr>
          <w:p w14:paraId="6CAF9F76" w14:textId="77777777" w:rsidR="003E20EE" w:rsidRPr="00DF3A4D" w:rsidRDefault="003E20EE" w:rsidP="00821017">
            <w:pPr>
              <w:pStyle w:val="Bang"/>
              <w:jc w:val="center"/>
              <w:rPr>
                <w:b/>
                <w:color w:val="FFFFFF" w:themeColor="background1"/>
                <w:sz w:val="24"/>
                <w:szCs w:val="24"/>
              </w:rPr>
            </w:pPr>
            <w:r w:rsidRPr="00DF3A4D">
              <w:rPr>
                <w:b/>
                <w:color w:val="FFFFFF" w:themeColor="background1"/>
                <w:sz w:val="24"/>
                <w:szCs w:val="24"/>
              </w:rPr>
              <w:t>STT</w:t>
            </w:r>
          </w:p>
        </w:tc>
        <w:tc>
          <w:tcPr>
            <w:tcW w:w="4484" w:type="dxa"/>
            <w:shd w:val="clear" w:color="auto" w:fill="4472C4" w:themeFill="accent5"/>
          </w:tcPr>
          <w:p w14:paraId="2885669B" w14:textId="2F6F9967" w:rsidR="003E20EE" w:rsidRPr="00DF3A4D" w:rsidRDefault="003E20EE" w:rsidP="00821017">
            <w:pPr>
              <w:pStyle w:val="Bang"/>
              <w:jc w:val="center"/>
              <w:rPr>
                <w:b/>
                <w:color w:val="FFFFFF" w:themeColor="background1"/>
                <w:sz w:val="24"/>
                <w:szCs w:val="24"/>
              </w:rPr>
            </w:pPr>
            <w:r>
              <w:rPr>
                <w:b/>
                <w:color w:val="FFFFFF" w:themeColor="background1"/>
                <w:sz w:val="24"/>
                <w:szCs w:val="24"/>
              </w:rPr>
              <w:t>HẠNG MỤC</w:t>
            </w:r>
          </w:p>
        </w:tc>
        <w:tc>
          <w:tcPr>
            <w:tcW w:w="3277" w:type="dxa"/>
            <w:shd w:val="clear" w:color="auto" w:fill="4472C4" w:themeFill="accent5"/>
          </w:tcPr>
          <w:p w14:paraId="20BE2226" w14:textId="0BB7E72E" w:rsidR="003E20EE" w:rsidRPr="00DF3A4D" w:rsidRDefault="003E20EE" w:rsidP="00821017">
            <w:pPr>
              <w:pStyle w:val="Bang"/>
              <w:jc w:val="center"/>
              <w:rPr>
                <w:b/>
                <w:color w:val="FFFFFF" w:themeColor="background1"/>
                <w:sz w:val="24"/>
                <w:szCs w:val="24"/>
              </w:rPr>
            </w:pPr>
            <w:r>
              <w:rPr>
                <w:b/>
                <w:color w:val="FFFFFF" w:themeColor="background1"/>
                <w:sz w:val="24"/>
                <w:szCs w:val="24"/>
              </w:rPr>
              <w:t>ĐIỀU KIỆN NGHIỆM THU</w:t>
            </w:r>
          </w:p>
        </w:tc>
      </w:tr>
      <w:tr w:rsidR="003E20EE" w:rsidRPr="00DF3A4D" w14:paraId="2A497A43" w14:textId="55A9F776" w:rsidTr="003E20EE">
        <w:trPr>
          <w:trHeight w:val="372"/>
        </w:trPr>
        <w:tc>
          <w:tcPr>
            <w:tcW w:w="775" w:type="dxa"/>
            <w:shd w:val="clear" w:color="000000" w:fill="FFFFFF"/>
          </w:tcPr>
          <w:p w14:paraId="22AD6AB6" w14:textId="77777777" w:rsidR="003E20EE" w:rsidRPr="00DF3A4D" w:rsidRDefault="003E20EE" w:rsidP="00821017">
            <w:pPr>
              <w:pStyle w:val="Bang"/>
              <w:jc w:val="center"/>
              <w:rPr>
                <w:sz w:val="24"/>
                <w:szCs w:val="24"/>
              </w:rPr>
            </w:pPr>
            <w:r w:rsidRPr="00DF3A4D">
              <w:rPr>
                <w:sz w:val="24"/>
                <w:szCs w:val="24"/>
              </w:rPr>
              <w:t>1</w:t>
            </w:r>
          </w:p>
        </w:tc>
        <w:tc>
          <w:tcPr>
            <w:tcW w:w="4484" w:type="dxa"/>
            <w:shd w:val="clear" w:color="000000" w:fill="FFFFFF"/>
          </w:tcPr>
          <w:p w14:paraId="71E39657" w14:textId="77777777" w:rsidR="003E20EE" w:rsidRPr="00DF3A4D" w:rsidRDefault="003E20EE" w:rsidP="00821017">
            <w:pPr>
              <w:pStyle w:val="Bang"/>
              <w:jc w:val="center"/>
              <w:rPr>
                <w:sz w:val="24"/>
                <w:szCs w:val="24"/>
              </w:rPr>
            </w:pPr>
          </w:p>
        </w:tc>
        <w:tc>
          <w:tcPr>
            <w:tcW w:w="3277" w:type="dxa"/>
            <w:shd w:val="clear" w:color="000000" w:fill="FFFFFF"/>
          </w:tcPr>
          <w:p w14:paraId="430B79B9" w14:textId="77777777" w:rsidR="003E20EE" w:rsidRPr="00DF3A4D" w:rsidRDefault="003E20EE" w:rsidP="00821017">
            <w:pPr>
              <w:pStyle w:val="Bang"/>
              <w:rPr>
                <w:sz w:val="24"/>
                <w:szCs w:val="24"/>
              </w:rPr>
            </w:pPr>
          </w:p>
        </w:tc>
      </w:tr>
      <w:tr w:rsidR="003E20EE" w:rsidRPr="00DF3A4D" w14:paraId="1FFE689A" w14:textId="051D8CBA" w:rsidTr="003E20EE">
        <w:trPr>
          <w:trHeight w:val="372"/>
        </w:trPr>
        <w:tc>
          <w:tcPr>
            <w:tcW w:w="775" w:type="dxa"/>
            <w:shd w:val="clear" w:color="000000" w:fill="FFFFFF"/>
          </w:tcPr>
          <w:p w14:paraId="5FE41DD3" w14:textId="77777777" w:rsidR="003E20EE" w:rsidRPr="00DF3A4D" w:rsidRDefault="003E20EE" w:rsidP="00821017">
            <w:pPr>
              <w:pStyle w:val="Bang"/>
              <w:jc w:val="center"/>
              <w:rPr>
                <w:sz w:val="24"/>
                <w:szCs w:val="24"/>
              </w:rPr>
            </w:pPr>
            <w:r w:rsidRPr="00DF3A4D">
              <w:rPr>
                <w:sz w:val="24"/>
                <w:szCs w:val="24"/>
              </w:rPr>
              <w:t>2</w:t>
            </w:r>
          </w:p>
        </w:tc>
        <w:tc>
          <w:tcPr>
            <w:tcW w:w="4484" w:type="dxa"/>
            <w:shd w:val="clear" w:color="000000" w:fill="FFFFFF"/>
          </w:tcPr>
          <w:p w14:paraId="4D591E6A" w14:textId="77777777" w:rsidR="003E20EE" w:rsidRPr="00DF3A4D" w:rsidRDefault="003E20EE" w:rsidP="00821017">
            <w:pPr>
              <w:pStyle w:val="Bang"/>
              <w:jc w:val="center"/>
              <w:rPr>
                <w:sz w:val="24"/>
                <w:szCs w:val="24"/>
              </w:rPr>
            </w:pPr>
          </w:p>
        </w:tc>
        <w:tc>
          <w:tcPr>
            <w:tcW w:w="3277" w:type="dxa"/>
            <w:shd w:val="clear" w:color="000000" w:fill="FFFFFF"/>
          </w:tcPr>
          <w:p w14:paraId="6EF09E86" w14:textId="77777777" w:rsidR="003E20EE" w:rsidRPr="00DF3A4D" w:rsidRDefault="003E20EE" w:rsidP="00821017">
            <w:pPr>
              <w:pStyle w:val="Bang"/>
              <w:rPr>
                <w:sz w:val="24"/>
                <w:szCs w:val="24"/>
              </w:rPr>
            </w:pPr>
          </w:p>
        </w:tc>
      </w:tr>
      <w:tr w:rsidR="003E20EE" w:rsidRPr="00DF3A4D" w14:paraId="51CC591D" w14:textId="49F5D0F5" w:rsidTr="003E20EE">
        <w:trPr>
          <w:trHeight w:val="372"/>
        </w:trPr>
        <w:tc>
          <w:tcPr>
            <w:tcW w:w="775" w:type="dxa"/>
            <w:shd w:val="clear" w:color="000000" w:fill="FFFFFF"/>
          </w:tcPr>
          <w:p w14:paraId="7DFFA166" w14:textId="77777777" w:rsidR="003E20EE" w:rsidRPr="00DF3A4D" w:rsidRDefault="003E20EE" w:rsidP="00821017">
            <w:pPr>
              <w:pStyle w:val="Bang"/>
              <w:jc w:val="center"/>
              <w:rPr>
                <w:sz w:val="24"/>
                <w:szCs w:val="24"/>
              </w:rPr>
            </w:pPr>
            <w:r w:rsidRPr="00DF3A4D">
              <w:rPr>
                <w:sz w:val="24"/>
                <w:szCs w:val="24"/>
              </w:rPr>
              <w:t>3</w:t>
            </w:r>
          </w:p>
        </w:tc>
        <w:tc>
          <w:tcPr>
            <w:tcW w:w="4484" w:type="dxa"/>
            <w:shd w:val="clear" w:color="000000" w:fill="FFFFFF"/>
          </w:tcPr>
          <w:p w14:paraId="52DFD4DE" w14:textId="77777777" w:rsidR="003E20EE" w:rsidRPr="00DF3A4D" w:rsidRDefault="003E20EE" w:rsidP="00821017">
            <w:pPr>
              <w:pStyle w:val="Bang"/>
              <w:jc w:val="center"/>
              <w:rPr>
                <w:sz w:val="24"/>
                <w:szCs w:val="24"/>
              </w:rPr>
            </w:pPr>
          </w:p>
        </w:tc>
        <w:tc>
          <w:tcPr>
            <w:tcW w:w="3277" w:type="dxa"/>
            <w:shd w:val="clear" w:color="000000" w:fill="FFFFFF"/>
          </w:tcPr>
          <w:p w14:paraId="6FF62A94" w14:textId="77777777" w:rsidR="003E20EE" w:rsidRPr="00DF3A4D" w:rsidRDefault="003E20EE" w:rsidP="00821017">
            <w:pPr>
              <w:pStyle w:val="Bang"/>
              <w:rPr>
                <w:sz w:val="24"/>
                <w:szCs w:val="24"/>
              </w:rPr>
            </w:pPr>
          </w:p>
        </w:tc>
      </w:tr>
      <w:tr w:rsidR="003E20EE" w:rsidRPr="00DF3A4D" w14:paraId="0540891B" w14:textId="161E7920" w:rsidTr="003E20EE">
        <w:trPr>
          <w:trHeight w:val="372"/>
        </w:trPr>
        <w:tc>
          <w:tcPr>
            <w:tcW w:w="775" w:type="dxa"/>
            <w:shd w:val="clear" w:color="000000" w:fill="FFFFFF"/>
          </w:tcPr>
          <w:p w14:paraId="2783965D" w14:textId="77777777" w:rsidR="003E20EE" w:rsidRPr="00DF3A4D" w:rsidRDefault="003E20EE" w:rsidP="00821017">
            <w:pPr>
              <w:pStyle w:val="Bang"/>
              <w:jc w:val="center"/>
              <w:rPr>
                <w:sz w:val="24"/>
                <w:szCs w:val="24"/>
              </w:rPr>
            </w:pPr>
            <w:r w:rsidRPr="00DF3A4D">
              <w:rPr>
                <w:sz w:val="24"/>
                <w:szCs w:val="24"/>
              </w:rPr>
              <w:t>4</w:t>
            </w:r>
          </w:p>
        </w:tc>
        <w:tc>
          <w:tcPr>
            <w:tcW w:w="4484" w:type="dxa"/>
            <w:shd w:val="clear" w:color="000000" w:fill="FFFFFF"/>
          </w:tcPr>
          <w:p w14:paraId="7E2C25AE" w14:textId="77777777" w:rsidR="003E20EE" w:rsidRPr="00DF3A4D" w:rsidRDefault="003E20EE" w:rsidP="00821017">
            <w:pPr>
              <w:pStyle w:val="Bang"/>
              <w:jc w:val="center"/>
              <w:rPr>
                <w:sz w:val="24"/>
                <w:szCs w:val="24"/>
              </w:rPr>
            </w:pPr>
          </w:p>
        </w:tc>
        <w:tc>
          <w:tcPr>
            <w:tcW w:w="3277" w:type="dxa"/>
            <w:shd w:val="clear" w:color="000000" w:fill="FFFFFF"/>
          </w:tcPr>
          <w:p w14:paraId="7EAE7161" w14:textId="77777777" w:rsidR="003E20EE" w:rsidRPr="00DF3A4D" w:rsidRDefault="003E20EE" w:rsidP="00821017">
            <w:pPr>
              <w:pStyle w:val="Bang"/>
              <w:rPr>
                <w:sz w:val="24"/>
                <w:szCs w:val="24"/>
              </w:rPr>
            </w:pPr>
          </w:p>
        </w:tc>
      </w:tr>
    </w:tbl>
    <w:p w14:paraId="38DC30C9" w14:textId="77777777" w:rsidR="007D03A6" w:rsidRPr="007D03A6" w:rsidRDefault="007D03A6" w:rsidP="007D03A6"/>
    <w:p w14:paraId="712651F9" w14:textId="77777777" w:rsidR="0042383B" w:rsidRPr="00DF3A4D" w:rsidRDefault="0042383B" w:rsidP="00F60CC4">
      <w:pPr>
        <w:pStyle w:val="Heading2"/>
      </w:pPr>
      <w:bookmarkStart w:id="5" w:name="_Toc66437621"/>
      <w:r w:rsidRPr="00DF3A4D">
        <w:lastRenderedPageBreak/>
        <w:t>Tài liệu tham khảo:</w:t>
      </w:r>
      <w:bookmarkEnd w:id="5"/>
    </w:p>
    <w:tbl>
      <w:tblPr>
        <w:tblW w:w="9511" w:type="dxa"/>
        <w:tblInd w:w="26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775"/>
        <w:gridCol w:w="2924"/>
        <w:gridCol w:w="5812"/>
      </w:tblGrid>
      <w:tr w:rsidR="0042383B" w:rsidRPr="00DF3A4D" w14:paraId="2AE4ED4C" w14:textId="77777777" w:rsidTr="0042383B">
        <w:trPr>
          <w:trHeight w:val="372"/>
          <w:tblHeader/>
        </w:trPr>
        <w:tc>
          <w:tcPr>
            <w:tcW w:w="775" w:type="dxa"/>
            <w:shd w:val="clear" w:color="auto" w:fill="4472C4" w:themeFill="accent5"/>
          </w:tcPr>
          <w:p w14:paraId="1164CDE7" w14:textId="77777777" w:rsidR="0042383B" w:rsidRPr="00DF3A4D" w:rsidRDefault="0042383B" w:rsidP="000E2966">
            <w:pPr>
              <w:pStyle w:val="Bang"/>
              <w:jc w:val="center"/>
              <w:rPr>
                <w:b/>
                <w:color w:val="FFFFFF" w:themeColor="background1"/>
                <w:sz w:val="24"/>
                <w:szCs w:val="24"/>
              </w:rPr>
            </w:pPr>
            <w:r w:rsidRPr="00DF3A4D">
              <w:rPr>
                <w:b/>
                <w:color w:val="FFFFFF" w:themeColor="background1"/>
                <w:sz w:val="24"/>
                <w:szCs w:val="24"/>
              </w:rPr>
              <w:t>STT</w:t>
            </w:r>
          </w:p>
        </w:tc>
        <w:tc>
          <w:tcPr>
            <w:tcW w:w="2924" w:type="dxa"/>
            <w:shd w:val="clear" w:color="auto" w:fill="4472C4" w:themeFill="accent5"/>
          </w:tcPr>
          <w:p w14:paraId="0A2ED130" w14:textId="77777777" w:rsidR="0042383B" w:rsidRPr="00DF3A4D" w:rsidRDefault="00F802C3" w:rsidP="0042383B">
            <w:pPr>
              <w:pStyle w:val="Bang"/>
              <w:jc w:val="center"/>
              <w:rPr>
                <w:b/>
                <w:color w:val="FFFFFF" w:themeColor="background1"/>
                <w:sz w:val="24"/>
                <w:szCs w:val="24"/>
              </w:rPr>
            </w:pPr>
            <w:r w:rsidRPr="00DF3A4D">
              <w:rPr>
                <w:b/>
                <w:color w:val="FFFFFF" w:themeColor="background1"/>
                <w:sz w:val="24"/>
                <w:szCs w:val="24"/>
              </w:rPr>
              <w:t>TÊN TÀI LIỆU</w:t>
            </w:r>
          </w:p>
        </w:tc>
        <w:tc>
          <w:tcPr>
            <w:tcW w:w="5812" w:type="dxa"/>
            <w:shd w:val="clear" w:color="auto" w:fill="4472C4" w:themeFill="accent5"/>
          </w:tcPr>
          <w:p w14:paraId="46179752" w14:textId="77777777" w:rsidR="0042383B" w:rsidRPr="00DF3A4D" w:rsidRDefault="00F802C3" w:rsidP="000E2966">
            <w:pPr>
              <w:pStyle w:val="Bang"/>
              <w:jc w:val="center"/>
              <w:rPr>
                <w:b/>
                <w:color w:val="FFFFFF" w:themeColor="background1"/>
                <w:sz w:val="24"/>
                <w:szCs w:val="24"/>
              </w:rPr>
            </w:pPr>
            <w:r w:rsidRPr="00DF3A4D">
              <w:rPr>
                <w:b/>
                <w:color w:val="FFFFFF" w:themeColor="background1"/>
                <w:sz w:val="24"/>
                <w:szCs w:val="24"/>
              </w:rPr>
              <w:t>MÔ TẢ</w:t>
            </w:r>
          </w:p>
        </w:tc>
      </w:tr>
      <w:tr w:rsidR="0042383B" w:rsidRPr="00DF3A4D" w14:paraId="649841BE" w14:textId="77777777" w:rsidTr="0042383B">
        <w:trPr>
          <w:trHeight w:val="372"/>
        </w:trPr>
        <w:tc>
          <w:tcPr>
            <w:tcW w:w="775" w:type="dxa"/>
            <w:shd w:val="clear" w:color="000000" w:fill="FFFFFF"/>
          </w:tcPr>
          <w:p w14:paraId="56B20A0C" w14:textId="77777777" w:rsidR="0042383B" w:rsidRPr="00DF3A4D" w:rsidRDefault="0042383B" w:rsidP="000E2966">
            <w:pPr>
              <w:pStyle w:val="Bang"/>
              <w:jc w:val="center"/>
              <w:rPr>
                <w:sz w:val="24"/>
                <w:szCs w:val="24"/>
              </w:rPr>
            </w:pPr>
            <w:r w:rsidRPr="00DF3A4D">
              <w:rPr>
                <w:sz w:val="24"/>
                <w:szCs w:val="24"/>
              </w:rPr>
              <w:t>1</w:t>
            </w:r>
          </w:p>
        </w:tc>
        <w:tc>
          <w:tcPr>
            <w:tcW w:w="2924" w:type="dxa"/>
            <w:shd w:val="clear" w:color="000000" w:fill="FFFFFF"/>
          </w:tcPr>
          <w:p w14:paraId="6537F28F" w14:textId="77777777" w:rsidR="0042383B" w:rsidRPr="00DF3A4D" w:rsidRDefault="0042383B" w:rsidP="000E2966">
            <w:pPr>
              <w:pStyle w:val="Bang"/>
              <w:jc w:val="center"/>
              <w:rPr>
                <w:sz w:val="24"/>
                <w:szCs w:val="24"/>
              </w:rPr>
            </w:pPr>
          </w:p>
        </w:tc>
        <w:tc>
          <w:tcPr>
            <w:tcW w:w="5812" w:type="dxa"/>
            <w:shd w:val="clear" w:color="000000" w:fill="FFFFFF"/>
          </w:tcPr>
          <w:p w14:paraId="6DFB9E20" w14:textId="77777777" w:rsidR="0042383B" w:rsidRPr="00DF3A4D" w:rsidRDefault="0042383B" w:rsidP="000E2966">
            <w:pPr>
              <w:pStyle w:val="Bang"/>
              <w:rPr>
                <w:sz w:val="24"/>
                <w:szCs w:val="24"/>
              </w:rPr>
            </w:pPr>
          </w:p>
        </w:tc>
      </w:tr>
      <w:tr w:rsidR="0042383B" w:rsidRPr="00DF3A4D" w14:paraId="18F999B5" w14:textId="77777777" w:rsidTr="0042383B">
        <w:trPr>
          <w:trHeight w:val="372"/>
        </w:trPr>
        <w:tc>
          <w:tcPr>
            <w:tcW w:w="775" w:type="dxa"/>
            <w:shd w:val="clear" w:color="000000" w:fill="FFFFFF"/>
          </w:tcPr>
          <w:p w14:paraId="7144751B" w14:textId="77777777" w:rsidR="0042383B" w:rsidRPr="00DF3A4D" w:rsidRDefault="0042383B" w:rsidP="000E2966">
            <w:pPr>
              <w:pStyle w:val="Bang"/>
              <w:jc w:val="center"/>
              <w:rPr>
                <w:sz w:val="24"/>
                <w:szCs w:val="24"/>
              </w:rPr>
            </w:pPr>
            <w:r w:rsidRPr="00DF3A4D">
              <w:rPr>
                <w:sz w:val="24"/>
                <w:szCs w:val="24"/>
              </w:rPr>
              <w:t>2</w:t>
            </w:r>
          </w:p>
        </w:tc>
        <w:tc>
          <w:tcPr>
            <w:tcW w:w="2924" w:type="dxa"/>
            <w:shd w:val="clear" w:color="000000" w:fill="FFFFFF"/>
          </w:tcPr>
          <w:p w14:paraId="70DF9E56" w14:textId="77777777" w:rsidR="0042383B" w:rsidRPr="00DF3A4D" w:rsidRDefault="0042383B" w:rsidP="000E2966">
            <w:pPr>
              <w:pStyle w:val="Bang"/>
              <w:jc w:val="center"/>
              <w:rPr>
                <w:sz w:val="24"/>
                <w:szCs w:val="24"/>
              </w:rPr>
            </w:pPr>
          </w:p>
        </w:tc>
        <w:tc>
          <w:tcPr>
            <w:tcW w:w="5812" w:type="dxa"/>
            <w:shd w:val="clear" w:color="000000" w:fill="FFFFFF"/>
          </w:tcPr>
          <w:p w14:paraId="44E871BC" w14:textId="77777777" w:rsidR="0042383B" w:rsidRPr="00DF3A4D" w:rsidRDefault="0042383B" w:rsidP="000E2966">
            <w:pPr>
              <w:pStyle w:val="Bang"/>
              <w:rPr>
                <w:sz w:val="24"/>
                <w:szCs w:val="24"/>
              </w:rPr>
            </w:pPr>
          </w:p>
        </w:tc>
      </w:tr>
      <w:tr w:rsidR="00B82B94" w:rsidRPr="00DF3A4D" w14:paraId="5FCD5EC4" w14:textId="77777777" w:rsidTr="0042383B">
        <w:trPr>
          <w:trHeight w:val="372"/>
        </w:trPr>
        <w:tc>
          <w:tcPr>
            <w:tcW w:w="775" w:type="dxa"/>
            <w:shd w:val="clear" w:color="000000" w:fill="FFFFFF"/>
          </w:tcPr>
          <w:p w14:paraId="0B778152" w14:textId="77777777" w:rsidR="00B82B94" w:rsidRPr="00DF3A4D" w:rsidRDefault="00B82B94" w:rsidP="000E2966">
            <w:pPr>
              <w:pStyle w:val="Bang"/>
              <w:jc w:val="center"/>
              <w:rPr>
                <w:sz w:val="24"/>
                <w:szCs w:val="24"/>
              </w:rPr>
            </w:pPr>
            <w:r w:rsidRPr="00DF3A4D">
              <w:rPr>
                <w:sz w:val="24"/>
                <w:szCs w:val="24"/>
              </w:rPr>
              <w:t>3</w:t>
            </w:r>
          </w:p>
        </w:tc>
        <w:tc>
          <w:tcPr>
            <w:tcW w:w="2924" w:type="dxa"/>
            <w:shd w:val="clear" w:color="000000" w:fill="FFFFFF"/>
          </w:tcPr>
          <w:p w14:paraId="144A5D23" w14:textId="77777777" w:rsidR="00B82B94" w:rsidRPr="00DF3A4D" w:rsidRDefault="00B82B94" w:rsidP="000E2966">
            <w:pPr>
              <w:pStyle w:val="Bang"/>
              <w:jc w:val="center"/>
              <w:rPr>
                <w:sz w:val="24"/>
                <w:szCs w:val="24"/>
              </w:rPr>
            </w:pPr>
          </w:p>
        </w:tc>
        <w:tc>
          <w:tcPr>
            <w:tcW w:w="5812" w:type="dxa"/>
            <w:shd w:val="clear" w:color="000000" w:fill="FFFFFF"/>
          </w:tcPr>
          <w:p w14:paraId="738610EB" w14:textId="77777777" w:rsidR="00B82B94" w:rsidRPr="00DF3A4D" w:rsidRDefault="00B82B94" w:rsidP="000E2966">
            <w:pPr>
              <w:pStyle w:val="Bang"/>
              <w:rPr>
                <w:sz w:val="24"/>
                <w:szCs w:val="24"/>
              </w:rPr>
            </w:pPr>
          </w:p>
        </w:tc>
      </w:tr>
      <w:tr w:rsidR="00B82B94" w:rsidRPr="00DF3A4D" w14:paraId="2598DEE6" w14:textId="77777777" w:rsidTr="0042383B">
        <w:trPr>
          <w:trHeight w:val="372"/>
        </w:trPr>
        <w:tc>
          <w:tcPr>
            <w:tcW w:w="775" w:type="dxa"/>
            <w:shd w:val="clear" w:color="000000" w:fill="FFFFFF"/>
          </w:tcPr>
          <w:p w14:paraId="279935FF" w14:textId="77777777" w:rsidR="00B82B94" w:rsidRPr="00DF3A4D" w:rsidRDefault="00B82B94" w:rsidP="000E2966">
            <w:pPr>
              <w:pStyle w:val="Bang"/>
              <w:jc w:val="center"/>
              <w:rPr>
                <w:sz w:val="24"/>
                <w:szCs w:val="24"/>
              </w:rPr>
            </w:pPr>
            <w:r w:rsidRPr="00DF3A4D">
              <w:rPr>
                <w:sz w:val="24"/>
                <w:szCs w:val="24"/>
              </w:rPr>
              <w:t>4</w:t>
            </w:r>
          </w:p>
        </w:tc>
        <w:tc>
          <w:tcPr>
            <w:tcW w:w="2924" w:type="dxa"/>
            <w:shd w:val="clear" w:color="000000" w:fill="FFFFFF"/>
          </w:tcPr>
          <w:p w14:paraId="637805D2" w14:textId="77777777" w:rsidR="00B82B94" w:rsidRPr="00DF3A4D" w:rsidRDefault="00B82B94" w:rsidP="000E2966">
            <w:pPr>
              <w:pStyle w:val="Bang"/>
              <w:jc w:val="center"/>
              <w:rPr>
                <w:sz w:val="24"/>
                <w:szCs w:val="24"/>
              </w:rPr>
            </w:pPr>
          </w:p>
        </w:tc>
        <w:tc>
          <w:tcPr>
            <w:tcW w:w="5812" w:type="dxa"/>
            <w:shd w:val="clear" w:color="000000" w:fill="FFFFFF"/>
          </w:tcPr>
          <w:p w14:paraId="463F29E8" w14:textId="5C8BDEB8" w:rsidR="00B82B94" w:rsidRPr="00DF3A4D" w:rsidRDefault="00B82B94" w:rsidP="000E2966">
            <w:pPr>
              <w:pStyle w:val="Bang"/>
              <w:rPr>
                <w:sz w:val="24"/>
                <w:szCs w:val="24"/>
              </w:rPr>
            </w:pPr>
          </w:p>
        </w:tc>
      </w:tr>
    </w:tbl>
    <w:p w14:paraId="206D178A" w14:textId="77777777" w:rsidR="000B28E4" w:rsidRDefault="000B28E4" w:rsidP="00F60CC4">
      <w:pPr>
        <w:pStyle w:val="Heading2"/>
      </w:pPr>
      <w:bookmarkStart w:id="6" w:name="_Toc66437622"/>
      <w:r w:rsidRPr="00DF3A4D">
        <w:t>Thuật ngữ, từ ngữ viết tắt:</w:t>
      </w:r>
      <w:bookmarkEnd w:id="6"/>
    </w:p>
    <w:tbl>
      <w:tblPr>
        <w:tblW w:w="9511" w:type="dxa"/>
        <w:tblInd w:w="26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790"/>
        <w:gridCol w:w="2140"/>
        <w:gridCol w:w="6581"/>
      </w:tblGrid>
      <w:tr w:rsidR="00933B62" w:rsidRPr="00DF3A4D" w14:paraId="069B4C79" w14:textId="77777777" w:rsidTr="00933B62">
        <w:trPr>
          <w:tblHeader/>
        </w:trPr>
        <w:tc>
          <w:tcPr>
            <w:tcW w:w="790" w:type="dxa"/>
            <w:shd w:val="clear" w:color="auto" w:fill="4472C4" w:themeFill="accent5"/>
          </w:tcPr>
          <w:p w14:paraId="458E715C" w14:textId="77777777" w:rsidR="00933B62" w:rsidRPr="00933B62" w:rsidRDefault="00933B62" w:rsidP="00933B62">
            <w:pPr>
              <w:pStyle w:val="Bang"/>
              <w:jc w:val="center"/>
              <w:rPr>
                <w:b/>
                <w:color w:val="FFFFFF" w:themeColor="background1"/>
                <w:sz w:val="24"/>
                <w:szCs w:val="24"/>
              </w:rPr>
            </w:pPr>
            <w:r>
              <w:rPr>
                <w:b/>
                <w:color w:val="FFFFFF" w:themeColor="background1"/>
                <w:sz w:val="24"/>
                <w:szCs w:val="24"/>
              </w:rPr>
              <w:lastRenderedPageBreak/>
              <w:t>STT</w:t>
            </w:r>
          </w:p>
        </w:tc>
        <w:tc>
          <w:tcPr>
            <w:tcW w:w="2140" w:type="dxa"/>
            <w:shd w:val="clear" w:color="auto" w:fill="4472C4" w:themeFill="accent5"/>
          </w:tcPr>
          <w:p w14:paraId="61948046" w14:textId="77777777" w:rsidR="00933B62" w:rsidRPr="00DF3A4D" w:rsidRDefault="00933B62" w:rsidP="00933B62">
            <w:pPr>
              <w:pStyle w:val="Bang"/>
              <w:jc w:val="center"/>
              <w:rPr>
                <w:b/>
                <w:color w:val="FFFFFF" w:themeColor="background1"/>
                <w:sz w:val="24"/>
                <w:szCs w:val="24"/>
              </w:rPr>
            </w:pPr>
            <w:r>
              <w:rPr>
                <w:b/>
                <w:color w:val="FFFFFF" w:themeColor="background1"/>
                <w:sz w:val="24"/>
                <w:szCs w:val="24"/>
              </w:rPr>
              <w:t>THUẬT NGỮ</w:t>
            </w:r>
          </w:p>
        </w:tc>
        <w:tc>
          <w:tcPr>
            <w:tcW w:w="6581" w:type="dxa"/>
            <w:shd w:val="clear" w:color="auto" w:fill="4472C4" w:themeFill="accent5"/>
          </w:tcPr>
          <w:p w14:paraId="12E0028E" w14:textId="77777777" w:rsidR="00933B62" w:rsidRPr="00DF3A4D" w:rsidRDefault="00933B62" w:rsidP="00933B62">
            <w:pPr>
              <w:pStyle w:val="Bang"/>
              <w:jc w:val="center"/>
              <w:rPr>
                <w:b/>
                <w:color w:val="FFFFFF" w:themeColor="background1"/>
                <w:sz w:val="24"/>
                <w:szCs w:val="24"/>
              </w:rPr>
            </w:pPr>
            <w:r>
              <w:rPr>
                <w:b/>
                <w:color w:val="FFFFFF" w:themeColor="background1"/>
                <w:sz w:val="24"/>
                <w:szCs w:val="24"/>
              </w:rPr>
              <w:t>MÔ TẢ</w:t>
            </w:r>
          </w:p>
        </w:tc>
      </w:tr>
      <w:tr w:rsidR="00933B62" w:rsidRPr="00DF3A4D" w14:paraId="249FAAB8" w14:textId="77777777" w:rsidTr="00933B62">
        <w:trPr>
          <w:trHeight w:hRule="exact" w:val="851"/>
        </w:trPr>
        <w:tc>
          <w:tcPr>
            <w:tcW w:w="790" w:type="dxa"/>
            <w:shd w:val="clear" w:color="000000" w:fill="FFFFFF"/>
          </w:tcPr>
          <w:p w14:paraId="19F14E3C" w14:textId="77777777" w:rsidR="00933B62" w:rsidRPr="00DF3A4D" w:rsidRDefault="00933B62" w:rsidP="00933B62">
            <w:pPr>
              <w:pStyle w:val="Bang"/>
              <w:jc w:val="center"/>
              <w:rPr>
                <w:sz w:val="24"/>
                <w:szCs w:val="24"/>
              </w:rPr>
            </w:pPr>
            <w:r w:rsidRPr="00DF3A4D">
              <w:rPr>
                <w:sz w:val="24"/>
                <w:szCs w:val="24"/>
              </w:rPr>
              <w:t>1</w:t>
            </w:r>
          </w:p>
        </w:tc>
        <w:tc>
          <w:tcPr>
            <w:tcW w:w="2140" w:type="dxa"/>
            <w:shd w:val="clear" w:color="000000" w:fill="FFFFFF"/>
            <w:vAlign w:val="center"/>
          </w:tcPr>
          <w:p w14:paraId="3A0FF5F2" w14:textId="04210B61" w:rsidR="00933B62" w:rsidRPr="00DF3A4D" w:rsidRDefault="00EF1EF4" w:rsidP="00933B62">
            <w:pPr>
              <w:jc w:val="center"/>
              <w:rPr>
                <w:b/>
                <w:bCs/>
                <w:color w:val="305496"/>
              </w:rPr>
            </w:pPr>
            <w:r>
              <w:rPr>
                <w:b/>
                <w:bCs/>
                <w:color w:val="305496"/>
              </w:rPr>
              <w:t>PO</w:t>
            </w:r>
          </w:p>
        </w:tc>
        <w:tc>
          <w:tcPr>
            <w:tcW w:w="6581" w:type="dxa"/>
            <w:shd w:val="clear" w:color="000000" w:fill="FFFFFF"/>
            <w:vAlign w:val="center"/>
          </w:tcPr>
          <w:p w14:paraId="5630AD66" w14:textId="58953B2D" w:rsidR="00933B62" w:rsidRPr="00DF3A4D" w:rsidRDefault="00EF1EF4" w:rsidP="00933B62">
            <w:pPr>
              <w:rPr>
                <w:color w:val="305496"/>
              </w:rPr>
            </w:pPr>
            <w:r>
              <w:rPr>
                <w:color w:val="305496"/>
              </w:rPr>
              <w:t>Product owner</w:t>
            </w:r>
          </w:p>
        </w:tc>
      </w:tr>
      <w:tr w:rsidR="00EF1EF4" w:rsidRPr="00DF3A4D" w14:paraId="78E884CA" w14:textId="77777777" w:rsidTr="00933B62">
        <w:trPr>
          <w:trHeight w:hRule="exact" w:val="851"/>
        </w:trPr>
        <w:tc>
          <w:tcPr>
            <w:tcW w:w="790" w:type="dxa"/>
            <w:shd w:val="clear" w:color="000000" w:fill="FFFFFF"/>
          </w:tcPr>
          <w:p w14:paraId="7842F596" w14:textId="77777777" w:rsidR="00EF1EF4" w:rsidRPr="00DF3A4D" w:rsidRDefault="00EF1EF4" w:rsidP="00EF1EF4">
            <w:pPr>
              <w:pStyle w:val="Bang"/>
              <w:jc w:val="center"/>
              <w:rPr>
                <w:sz w:val="24"/>
                <w:szCs w:val="24"/>
              </w:rPr>
            </w:pPr>
            <w:r w:rsidRPr="00DF3A4D">
              <w:rPr>
                <w:sz w:val="24"/>
                <w:szCs w:val="24"/>
              </w:rPr>
              <w:t>2</w:t>
            </w:r>
          </w:p>
        </w:tc>
        <w:tc>
          <w:tcPr>
            <w:tcW w:w="2140" w:type="dxa"/>
            <w:shd w:val="clear" w:color="000000" w:fill="FFFFFF"/>
            <w:vAlign w:val="center"/>
          </w:tcPr>
          <w:p w14:paraId="61829076" w14:textId="52D31A05" w:rsidR="00EF1EF4" w:rsidRPr="00DF3A4D" w:rsidRDefault="00EF1EF4" w:rsidP="00EF1EF4">
            <w:pPr>
              <w:jc w:val="center"/>
              <w:rPr>
                <w:b/>
                <w:bCs/>
                <w:color w:val="305496"/>
              </w:rPr>
            </w:pPr>
            <w:r>
              <w:rPr>
                <w:b/>
                <w:bCs/>
                <w:color w:val="305496"/>
              </w:rPr>
              <w:t>Stakeholder</w:t>
            </w:r>
          </w:p>
        </w:tc>
        <w:tc>
          <w:tcPr>
            <w:tcW w:w="6581" w:type="dxa"/>
            <w:shd w:val="clear" w:color="000000" w:fill="FFFFFF"/>
            <w:vAlign w:val="center"/>
          </w:tcPr>
          <w:p w14:paraId="2BA226A1" w14:textId="3A708CB5" w:rsidR="00EF1EF4" w:rsidRPr="00DF3A4D" w:rsidRDefault="00EF1EF4" w:rsidP="00EF1EF4">
            <w:pPr>
              <w:rPr>
                <w:color w:val="305496"/>
              </w:rPr>
            </w:pPr>
            <w:r>
              <w:rPr>
                <w:color w:val="305496"/>
              </w:rPr>
              <w:t>Các bên liên quan</w:t>
            </w:r>
          </w:p>
        </w:tc>
      </w:tr>
      <w:tr w:rsidR="00EF1EF4" w:rsidRPr="00DF3A4D" w14:paraId="7A036E3D" w14:textId="77777777" w:rsidTr="00933B62">
        <w:trPr>
          <w:trHeight w:hRule="exact" w:val="851"/>
        </w:trPr>
        <w:tc>
          <w:tcPr>
            <w:tcW w:w="790" w:type="dxa"/>
            <w:shd w:val="clear" w:color="000000" w:fill="FFFFFF"/>
          </w:tcPr>
          <w:p w14:paraId="68D9363B" w14:textId="77777777" w:rsidR="00EF1EF4" w:rsidRPr="00DF3A4D" w:rsidRDefault="00EF1EF4" w:rsidP="00EF1EF4">
            <w:pPr>
              <w:pStyle w:val="Bang"/>
              <w:jc w:val="center"/>
              <w:rPr>
                <w:sz w:val="24"/>
                <w:szCs w:val="24"/>
              </w:rPr>
            </w:pPr>
            <w:r w:rsidRPr="00DF3A4D">
              <w:rPr>
                <w:sz w:val="24"/>
                <w:szCs w:val="24"/>
              </w:rPr>
              <w:t>3</w:t>
            </w:r>
          </w:p>
        </w:tc>
        <w:tc>
          <w:tcPr>
            <w:tcW w:w="2140" w:type="dxa"/>
            <w:shd w:val="clear" w:color="000000" w:fill="FFFFFF"/>
            <w:vAlign w:val="center"/>
          </w:tcPr>
          <w:p w14:paraId="17AD93B2" w14:textId="2741475C" w:rsidR="00EF1EF4" w:rsidRPr="00DF3A4D" w:rsidRDefault="00EF1EF4" w:rsidP="00EF1EF4">
            <w:pPr>
              <w:jc w:val="center"/>
              <w:rPr>
                <w:b/>
                <w:bCs/>
                <w:color w:val="305496"/>
              </w:rPr>
            </w:pPr>
            <w:r>
              <w:rPr>
                <w:b/>
                <w:bCs/>
                <w:color w:val="305496"/>
              </w:rPr>
              <w:t>ĐVYC</w:t>
            </w:r>
          </w:p>
        </w:tc>
        <w:tc>
          <w:tcPr>
            <w:tcW w:w="6581" w:type="dxa"/>
            <w:shd w:val="clear" w:color="000000" w:fill="FFFFFF"/>
            <w:vAlign w:val="center"/>
          </w:tcPr>
          <w:p w14:paraId="0DE4B5B7" w14:textId="0E5B5F81" w:rsidR="00EF1EF4" w:rsidRPr="00DF3A4D" w:rsidRDefault="00EF1EF4" w:rsidP="00EF1EF4">
            <w:pPr>
              <w:rPr>
                <w:color w:val="305496"/>
              </w:rPr>
            </w:pPr>
            <w:r>
              <w:rPr>
                <w:color w:val="305496"/>
              </w:rPr>
              <w:t>Đơn vị yêu cầu</w:t>
            </w:r>
          </w:p>
        </w:tc>
      </w:tr>
      <w:tr w:rsidR="00866D0B" w:rsidRPr="00DF3A4D" w14:paraId="7C964D78" w14:textId="77777777" w:rsidTr="00933B62">
        <w:trPr>
          <w:trHeight w:hRule="exact" w:val="851"/>
        </w:trPr>
        <w:tc>
          <w:tcPr>
            <w:tcW w:w="790" w:type="dxa"/>
            <w:shd w:val="clear" w:color="000000" w:fill="FFFFFF"/>
          </w:tcPr>
          <w:p w14:paraId="17310F6F" w14:textId="77777777" w:rsidR="00866D0B" w:rsidRPr="00DF3A4D" w:rsidRDefault="00866D0B" w:rsidP="00866D0B">
            <w:pPr>
              <w:pStyle w:val="Bang"/>
              <w:jc w:val="center"/>
              <w:rPr>
                <w:sz w:val="24"/>
                <w:szCs w:val="24"/>
              </w:rPr>
            </w:pPr>
            <w:r w:rsidRPr="00DF3A4D">
              <w:rPr>
                <w:sz w:val="24"/>
                <w:szCs w:val="24"/>
              </w:rPr>
              <w:t>4</w:t>
            </w:r>
          </w:p>
        </w:tc>
        <w:tc>
          <w:tcPr>
            <w:tcW w:w="2140" w:type="dxa"/>
            <w:shd w:val="clear" w:color="000000" w:fill="FFFFFF"/>
            <w:vAlign w:val="center"/>
          </w:tcPr>
          <w:p w14:paraId="66204FF1" w14:textId="25956720" w:rsidR="00866D0B" w:rsidRPr="00DF3A4D" w:rsidRDefault="00866D0B" w:rsidP="00866D0B">
            <w:pPr>
              <w:jc w:val="center"/>
              <w:rPr>
                <w:b/>
                <w:bCs/>
                <w:color w:val="305496"/>
              </w:rPr>
            </w:pPr>
            <w:r>
              <w:rPr>
                <w:b/>
                <w:bCs/>
                <w:color w:val="305496"/>
              </w:rPr>
              <w:t>ISC</w:t>
            </w:r>
          </w:p>
        </w:tc>
        <w:tc>
          <w:tcPr>
            <w:tcW w:w="6581" w:type="dxa"/>
            <w:shd w:val="clear" w:color="000000" w:fill="FFFFFF"/>
            <w:vAlign w:val="center"/>
          </w:tcPr>
          <w:p w14:paraId="2DBF0D7D" w14:textId="6FA1F75C" w:rsidR="00866D0B" w:rsidRPr="00DF3A4D" w:rsidRDefault="00866D0B" w:rsidP="00866D0B">
            <w:pPr>
              <w:rPr>
                <w:color w:val="305496"/>
              </w:rPr>
            </w:pPr>
            <w:r>
              <w:rPr>
                <w:color w:val="305496"/>
              </w:rPr>
              <w:t>Trung tam Hệ thống thông tin</w:t>
            </w:r>
          </w:p>
        </w:tc>
      </w:tr>
      <w:tr w:rsidR="00866D0B" w:rsidRPr="00DF3A4D" w14:paraId="0E7F2A38" w14:textId="77777777" w:rsidTr="00933B62">
        <w:trPr>
          <w:trHeight w:hRule="exact" w:val="851"/>
        </w:trPr>
        <w:tc>
          <w:tcPr>
            <w:tcW w:w="790" w:type="dxa"/>
            <w:shd w:val="clear" w:color="000000" w:fill="FFFFFF"/>
          </w:tcPr>
          <w:p w14:paraId="0B6B867F" w14:textId="5B8DECE6" w:rsidR="00866D0B" w:rsidRPr="00DF3A4D" w:rsidRDefault="00866D0B" w:rsidP="00866D0B">
            <w:pPr>
              <w:pStyle w:val="Bang"/>
              <w:jc w:val="center"/>
              <w:rPr>
                <w:sz w:val="24"/>
                <w:szCs w:val="24"/>
              </w:rPr>
            </w:pPr>
            <w:r>
              <w:rPr>
                <w:sz w:val="24"/>
                <w:szCs w:val="24"/>
              </w:rPr>
              <w:t>5</w:t>
            </w:r>
          </w:p>
        </w:tc>
        <w:tc>
          <w:tcPr>
            <w:tcW w:w="2140" w:type="dxa"/>
            <w:shd w:val="clear" w:color="000000" w:fill="FFFFFF"/>
            <w:vAlign w:val="center"/>
          </w:tcPr>
          <w:p w14:paraId="37137F7E" w14:textId="11A9D1E4" w:rsidR="00866D0B" w:rsidRDefault="00866D0B" w:rsidP="00866D0B">
            <w:pPr>
              <w:jc w:val="center"/>
              <w:rPr>
                <w:b/>
                <w:bCs/>
                <w:color w:val="305496"/>
              </w:rPr>
            </w:pPr>
            <w:r>
              <w:rPr>
                <w:b/>
                <w:bCs/>
                <w:color w:val="305496"/>
              </w:rPr>
              <w:t>PM</w:t>
            </w:r>
          </w:p>
        </w:tc>
        <w:tc>
          <w:tcPr>
            <w:tcW w:w="6581" w:type="dxa"/>
            <w:shd w:val="clear" w:color="000000" w:fill="FFFFFF"/>
            <w:vAlign w:val="center"/>
          </w:tcPr>
          <w:p w14:paraId="020ED7F3" w14:textId="5DBB29DA" w:rsidR="00866D0B" w:rsidRPr="00DF3A4D" w:rsidRDefault="00B53A25" w:rsidP="00866D0B">
            <w:pPr>
              <w:rPr>
                <w:color w:val="305496"/>
              </w:rPr>
            </w:pPr>
            <w:r>
              <w:rPr>
                <w:color w:val="305496"/>
              </w:rPr>
              <w:t>Quản lý dự án</w:t>
            </w:r>
          </w:p>
        </w:tc>
      </w:tr>
      <w:tr w:rsidR="00866D0B" w:rsidRPr="00DF3A4D" w14:paraId="0FCC0256" w14:textId="77777777" w:rsidTr="00933B62">
        <w:trPr>
          <w:trHeight w:hRule="exact" w:val="851"/>
        </w:trPr>
        <w:tc>
          <w:tcPr>
            <w:tcW w:w="790" w:type="dxa"/>
            <w:shd w:val="clear" w:color="000000" w:fill="FFFFFF"/>
          </w:tcPr>
          <w:p w14:paraId="6204B614" w14:textId="6EC6090C" w:rsidR="00866D0B" w:rsidRPr="00DF3A4D" w:rsidRDefault="00866D0B" w:rsidP="00866D0B">
            <w:pPr>
              <w:pStyle w:val="Bang"/>
              <w:jc w:val="center"/>
              <w:rPr>
                <w:sz w:val="24"/>
                <w:szCs w:val="24"/>
              </w:rPr>
            </w:pPr>
            <w:r>
              <w:rPr>
                <w:sz w:val="24"/>
                <w:szCs w:val="24"/>
              </w:rPr>
              <w:t>6</w:t>
            </w:r>
          </w:p>
        </w:tc>
        <w:tc>
          <w:tcPr>
            <w:tcW w:w="2140" w:type="dxa"/>
            <w:shd w:val="clear" w:color="000000" w:fill="FFFFFF"/>
            <w:vAlign w:val="center"/>
          </w:tcPr>
          <w:p w14:paraId="69CA0B7C" w14:textId="1DAF55C2" w:rsidR="00866D0B" w:rsidRDefault="00866D0B" w:rsidP="00866D0B">
            <w:pPr>
              <w:jc w:val="center"/>
              <w:rPr>
                <w:b/>
                <w:bCs/>
                <w:color w:val="305496"/>
              </w:rPr>
            </w:pPr>
            <w:r>
              <w:rPr>
                <w:b/>
                <w:bCs/>
                <w:color w:val="305496"/>
              </w:rPr>
              <w:t>BA</w:t>
            </w:r>
          </w:p>
        </w:tc>
        <w:tc>
          <w:tcPr>
            <w:tcW w:w="6581" w:type="dxa"/>
            <w:shd w:val="clear" w:color="000000" w:fill="FFFFFF"/>
            <w:vAlign w:val="center"/>
          </w:tcPr>
          <w:p w14:paraId="0727754F" w14:textId="70418ADA" w:rsidR="00866D0B" w:rsidRPr="00DF3A4D" w:rsidRDefault="00B53A25" w:rsidP="00866D0B">
            <w:pPr>
              <w:rPr>
                <w:color w:val="305496"/>
              </w:rPr>
            </w:pPr>
            <w:r>
              <w:rPr>
                <w:color w:val="305496"/>
              </w:rPr>
              <w:t xml:space="preserve">Chuyên viên phân tích </w:t>
            </w:r>
          </w:p>
        </w:tc>
      </w:tr>
      <w:tr w:rsidR="00866D0B" w:rsidRPr="00DF3A4D" w14:paraId="21A1B787" w14:textId="77777777" w:rsidTr="00933B62">
        <w:trPr>
          <w:trHeight w:hRule="exact" w:val="851"/>
        </w:trPr>
        <w:tc>
          <w:tcPr>
            <w:tcW w:w="790" w:type="dxa"/>
            <w:shd w:val="clear" w:color="000000" w:fill="FFFFFF"/>
          </w:tcPr>
          <w:p w14:paraId="7BEA82B4" w14:textId="3E55F4DD" w:rsidR="00866D0B" w:rsidRPr="00DF3A4D" w:rsidRDefault="00866D0B" w:rsidP="00866D0B">
            <w:pPr>
              <w:pStyle w:val="Bang"/>
              <w:jc w:val="center"/>
              <w:rPr>
                <w:sz w:val="24"/>
                <w:szCs w:val="24"/>
              </w:rPr>
            </w:pPr>
            <w:r>
              <w:rPr>
                <w:sz w:val="24"/>
                <w:szCs w:val="24"/>
              </w:rPr>
              <w:t>7</w:t>
            </w:r>
          </w:p>
        </w:tc>
        <w:tc>
          <w:tcPr>
            <w:tcW w:w="2140" w:type="dxa"/>
            <w:shd w:val="clear" w:color="000000" w:fill="FFFFFF"/>
            <w:vAlign w:val="center"/>
          </w:tcPr>
          <w:p w14:paraId="6EA51D69" w14:textId="5BB865C3" w:rsidR="00866D0B" w:rsidRDefault="00866D0B" w:rsidP="00866D0B">
            <w:pPr>
              <w:jc w:val="center"/>
              <w:rPr>
                <w:b/>
                <w:bCs/>
                <w:color w:val="305496"/>
              </w:rPr>
            </w:pPr>
            <w:r>
              <w:rPr>
                <w:b/>
                <w:bCs/>
                <w:color w:val="305496"/>
              </w:rPr>
              <w:t>TL</w:t>
            </w:r>
          </w:p>
        </w:tc>
        <w:tc>
          <w:tcPr>
            <w:tcW w:w="6581" w:type="dxa"/>
            <w:shd w:val="clear" w:color="000000" w:fill="FFFFFF"/>
            <w:vAlign w:val="center"/>
          </w:tcPr>
          <w:p w14:paraId="4F66463F" w14:textId="1D78B44D" w:rsidR="00866D0B" w:rsidRPr="00DF3A4D" w:rsidRDefault="00B53A25" w:rsidP="00866D0B">
            <w:pPr>
              <w:rPr>
                <w:color w:val="305496"/>
              </w:rPr>
            </w:pPr>
            <w:r>
              <w:rPr>
                <w:color w:val="305496"/>
              </w:rPr>
              <w:t>Trưởng nhóm</w:t>
            </w:r>
          </w:p>
        </w:tc>
      </w:tr>
      <w:tr w:rsidR="00866D0B" w:rsidRPr="00DF3A4D" w14:paraId="47852FF7" w14:textId="77777777" w:rsidTr="00933B62">
        <w:trPr>
          <w:trHeight w:hRule="exact" w:val="851"/>
        </w:trPr>
        <w:tc>
          <w:tcPr>
            <w:tcW w:w="790" w:type="dxa"/>
            <w:shd w:val="clear" w:color="000000" w:fill="FFFFFF"/>
          </w:tcPr>
          <w:p w14:paraId="5A0B2FF0" w14:textId="029FA485" w:rsidR="00866D0B" w:rsidRPr="00DF3A4D" w:rsidRDefault="00866D0B" w:rsidP="00866D0B">
            <w:pPr>
              <w:pStyle w:val="Bang"/>
              <w:jc w:val="center"/>
              <w:rPr>
                <w:sz w:val="24"/>
                <w:szCs w:val="24"/>
              </w:rPr>
            </w:pPr>
            <w:r>
              <w:rPr>
                <w:sz w:val="24"/>
                <w:szCs w:val="24"/>
              </w:rPr>
              <w:t>8</w:t>
            </w:r>
          </w:p>
        </w:tc>
        <w:tc>
          <w:tcPr>
            <w:tcW w:w="2140" w:type="dxa"/>
            <w:shd w:val="clear" w:color="000000" w:fill="FFFFFF"/>
            <w:vAlign w:val="center"/>
          </w:tcPr>
          <w:p w14:paraId="7A3AEBE4" w14:textId="3D2B3114" w:rsidR="00866D0B" w:rsidRDefault="00866D0B" w:rsidP="00866D0B">
            <w:pPr>
              <w:jc w:val="center"/>
              <w:rPr>
                <w:b/>
                <w:bCs/>
                <w:color w:val="305496"/>
              </w:rPr>
            </w:pPr>
            <w:r>
              <w:rPr>
                <w:b/>
                <w:bCs/>
                <w:color w:val="305496"/>
              </w:rPr>
              <w:t>UC</w:t>
            </w:r>
          </w:p>
        </w:tc>
        <w:tc>
          <w:tcPr>
            <w:tcW w:w="6581" w:type="dxa"/>
            <w:shd w:val="clear" w:color="000000" w:fill="FFFFFF"/>
            <w:vAlign w:val="center"/>
          </w:tcPr>
          <w:p w14:paraId="417884A3" w14:textId="3D06904D" w:rsidR="00866D0B" w:rsidRDefault="00866D0B" w:rsidP="00866D0B">
            <w:pPr>
              <w:rPr>
                <w:color w:val="305496"/>
              </w:rPr>
            </w:pPr>
            <w:r>
              <w:rPr>
                <w:color w:val="305496"/>
              </w:rPr>
              <w:t>Use case</w:t>
            </w:r>
          </w:p>
        </w:tc>
      </w:tr>
      <w:tr w:rsidR="00927693" w:rsidRPr="00DF3A4D" w14:paraId="4165B693" w14:textId="77777777" w:rsidTr="00933B62">
        <w:trPr>
          <w:trHeight w:hRule="exact" w:val="851"/>
        </w:trPr>
        <w:tc>
          <w:tcPr>
            <w:tcW w:w="790" w:type="dxa"/>
            <w:shd w:val="clear" w:color="000000" w:fill="FFFFFF"/>
          </w:tcPr>
          <w:p w14:paraId="243C7812" w14:textId="761A0E86" w:rsidR="00927693" w:rsidRDefault="00927693" w:rsidP="00866D0B">
            <w:pPr>
              <w:pStyle w:val="Bang"/>
              <w:jc w:val="center"/>
              <w:rPr>
                <w:sz w:val="24"/>
                <w:szCs w:val="24"/>
              </w:rPr>
            </w:pPr>
            <w:r>
              <w:rPr>
                <w:sz w:val="24"/>
                <w:szCs w:val="24"/>
              </w:rPr>
              <w:t>9</w:t>
            </w:r>
          </w:p>
        </w:tc>
        <w:tc>
          <w:tcPr>
            <w:tcW w:w="2140" w:type="dxa"/>
            <w:shd w:val="clear" w:color="000000" w:fill="FFFFFF"/>
            <w:vAlign w:val="center"/>
          </w:tcPr>
          <w:p w14:paraId="3ED71A6A" w14:textId="60AC24D0" w:rsidR="00927693" w:rsidRDefault="00927693" w:rsidP="00866D0B">
            <w:pPr>
              <w:jc w:val="center"/>
              <w:rPr>
                <w:b/>
                <w:bCs/>
                <w:color w:val="305496"/>
              </w:rPr>
            </w:pPr>
            <w:r>
              <w:rPr>
                <w:b/>
                <w:bCs/>
                <w:color w:val="305496"/>
              </w:rPr>
              <w:t>PĐK</w:t>
            </w:r>
          </w:p>
        </w:tc>
        <w:tc>
          <w:tcPr>
            <w:tcW w:w="6581" w:type="dxa"/>
            <w:shd w:val="clear" w:color="000000" w:fill="FFFFFF"/>
            <w:vAlign w:val="center"/>
          </w:tcPr>
          <w:p w14:paraId="5D1D201C" w14:textId="470D1C66" w:rsidR="00927693" w:rsidRDefault="00927693" w:rsidP="00866D0B">
            <w:pPr>
              <w:rPr>
                <w:color w:val="305496"/>
              </w:rPr>
            </w:pPr>
            <w:r>
              <w:rPr>
                <w:color w:val="305496"/>
              </w:rPr>
              <w:t>Phiếu đăng ký</w:t>
            </w:r>
          </w:p>
        </w:tc>
      </w:tr>
      <w:tr w:rsidR="00927693" w:rsidRPr="00DF3A4D" w14:paraId="25D2D099" w14:textId="77777777" w:rsidTr="00933B62">
        <w:trPr>
          <w:trHeight w:hRule="exact" w:val="851"/>
        </w:trPr>
        <w:tc>
          <w:tcPr>
            <w:tcW w:w="790" w:type="dxa"/>
            <w:shd w:val="clear" w:color="000000" w:fill="FFFFFF"/>
          </w:tcPr>
          <w:p w14:paraId="78C0238B" w14:textId="239941C5" w:rsidR="00927693" w:rsidRDefault="00927693" w:rsidP="00866D0B">
            <w:pPr>
              <w:pStyle w:val="Bang"/>
              <w:jc w:val="center"/>
              <w:rPr>
                <w:sz w:val="24"/>
                <w:szCs w:val="24"/>
              </w:rPr>
            </w:pPr>
            <w:r>
              <w:rPr>
                <w:sz w:val="24"/>
                <w:szCs w:val="24"/>
              </w:rPr>
              <w:t>10</w:t>
            </w:r>
          </w:p>
        </w:tc>
        <w:tc>
          <w:tcPr>
            <w:tcW w:w="2140" w:type="dxa"/>
            <w:shd w:val="clear" w:color="000000" w:fill="FFFFFF"/>
            <w:vAlign w:val="center"/>
          </w:tcPr>
          <w:p w14:paraId="7E20919D" w14:textId="1D4D305C" w:rsidR="00927693" w:rsidRDefault="001062C5" w:rsidP="00866D0B">
            <w:pPr>
              <w:jc w:val="center"/>
              <w:rPr>
                <w:b/>
                <w:bCs/>
                <w:color w:val="305496"/>
              </w:rPr>
            </w:pPr>
            <w:r>
              <w:rPr>
                <w:b/>
                <w:bCs/>
                <w:color w:val="305496"/>
              </w:rPr>
              <w:t>FAF</w:t>
            </w:r>
          </w:p>
        </w:tc>
        <w:tc>
          <w:tcPr>
            <w:tcW w:w="6581" w:type="dxa"/>
            <w:shd w:val="clear" w:color="000000" w:fill="FFFFFF"/>
            <w:vAlign w:val="center"/>
          </w:tcPr>
          <w:p w14:paraId="427F39A2" w14:textId="312F9A7E" w:rsidR="00927693" w:rsidRDefault="001062C5" w:rsidP="00866D0B">
            <w:pPr>
              <w:rPr>
                <w:color w:val="305496"/>
              </w:rPr>
            </w:pPr>
            <w:r>
              <w:rPr>
                <w:color w:val="305496"/>
              </w:rPr>
              <w:t>Kế toán</w:t>
            </w:r>
          </w:p>
        </w:tc>
      </w:tr>
      <w:tr w:rsidR="00927693" w:rsidRPr="00DF3A4D" w14:paraId="7F684F03" w14:textId="77777777" w:rsidTr="00933B62">
        <w:trPr>
          <w:trHeight w:hRule="exact" w:val="851"/>
        </w:trPr>
        <w:tc>
          <w:tcPr>
            <w:tcW w:w="790" w:type="dxa"/>
            <w:shd w:val="clear" w:color="000000" w:fill="FFFFFF"/>
          </w:tcPr>
          <w:p w14:paraId="45836528" w14:textId="5FAC2F5B" w:rsidR="00927693" w:rsidRDefault="00927693" w:rsidP="00866D0B">
            <w:pPr>
              <w:pStyle w:val="Bang"/>
              <w:jc w:val="center"/>
              <w:rPr>
                <w:sz w:val="24"/>
                <w:szCs w:val="24"/>
              </w:rPr>
            </w:pPr>
            <w:r>
              <w:rPr>
                <w:sz w:val="24"/>
                <w:szCs w:val="24"/>
              </w:rPr>
              <w:t>11</w:t>
            </w:r>
          </w:p>
        </w:tc>
        <w:tc>
          <w:tcPr>
            <w:tcW w:w="2140" w:type="dxa"/>
            <w:shd w:val="clear" w:color="000000" w:fill="FFFFFF"/>
            <w:vAlign w:val="center"/>
          </w:tcPr>
          <w:p w14:paraId="5CCC767D" w14:textId="1ED0141A" w:rsidR="00927693" w:rsidRDefault="001062C5" w:rsidP="00866D0B">
            <w:pPr>
              <w:jc w:val="center"/>
              <w:rPr>
                <w:b/>
                <w:bCs/>
                <w:color w:val="305496"/>
              </w:rPr>
            </w:pPr>
            <w:r>
              <w:rPr>
                <w:b/>
                <w:bCs/>
                <w:color w:val="305496"/>
              </w:rPr>
              <w:t>PKS</w:t>
            </w:r>
          </w:p>
        </w:tc>
        <w:tc>
          <w:tcPr>
            <w:tcW w:w="6581" w:type="dxa"/>
            <w:shd w:val="clear" w:color="000000" w:fill="FFFFFF"/>
            <w:vAlign w:val="center"/>
          </w:tcPr>
          <w:p w14:paraId="2AEA73C6" w14:textId="2F9FDF2C" w:rsidR="00927693" w:rsidRDefault="001062C5" w:rsidP="00866D0B">
            <w:pPr>
              <w:rPr>
                <w:color w:val="305496"/>
              </w:rPr>
            </w:pPr>
            <w:r>
              <w:rPr>
                <w:color w:val="305496"/>
              </w:rPr>
              <w:t>Phiếu khảo sát</w:t>
            </w:r>
          </w:p>
        </w:tc>
      </w:tr>
      <w:tr w:rsidR="00927693" w:rsidRPr="00DF3A4D" w14:paraId="18E22D6F" w14:textId="77777777" w:rsidTr="00933B62">
        <w:trPr>
          <w:trHeight w:hRule="exact" w:val="851"/>
        </w:trPr>
        <w:tc>
          <w:tcPr>
            <w:tcW w:w="790" w:type="dxa"/>
            <w:shd w:val="clear" w:color="000000" w:fill="FFFFFF"/>
          </w:tcPr>
          <w:p w14:paraId="3F1E28AA" w14:textId="6A45C01E" w:rsidR="00927693" w:rsidRDefault="00927693" w:rsidP="00866D0B">
            <w:pPr>
              <w:pStyle w:val="Bang"/>
              <w:jc w:val="center"/>
              <w:rPr>
                <w:sz w:val="24"/>
                <w:szCs w:val="24"/>
              </w:rPr>
            </w:pPr>
            <w:r>
              <w:rPr>
                <w:sz w:val="24"/>
                <w:szCs w:val="24"/>
              </w:rPr>
              <w:t>12</w:t>
            </w:r>
          </w:p>
        </w:tc>
        <w:tc>
          <w:tcPr>
            <w:tcW w:w="2140" w:type="dxa"/>
            <w:shd w:val="clear" w:color="000000" w:fill="FFFFFF"/>
            <w:vAlign w:val="center"/>
          </w:tcPr>
          <w:p w14:paraId="030AE100" w14:textId="1B220E9D" w:rsidR="00927693" w:rsidRDefault="00927693" w:rsidP="00866D0B">
            <w:pPr>
              <w:jc w:val="center"/>
              <w:rPr>
                <w:b/>
                <w:bCs/>
                <w:color w:val="305496"/>
              </w:rPr>
            </w:pPr>
            <w:r>
              <w:rPr>
                <w:b/>
                <w:bCs/>
                <w:color w:val="305496"/>
              </w:rPr>
              <w:t>PL</w:t>
            </w:r>
            <w:r w:rsidR="004B5B68">
              <w:rPr>
                <w:b/>
                <w:bCs/>
                <w:color w:val="305496"/>
              </w:rPr>
              <w:t>HĐ</w:t>
            </w:r>
          </w:p>
        </w:tc>
        <w:tc>
          <w:tcPr>
            <w:tcW w:w="6581" w:type="dxa"/>
            <w:shd w:val="clear" w:color="000000" w:fill="FFFFFF"/>
            <w:vAlign w:val="center"/>
          </w:tcPr>
          <w:p w14:paraId="53665BF2" w14:textId="50C1B1A1" w:rsidR="00927693" w:rsidRDefault="00927693" w:rsidP="00866D0B">
            <w:pPr>
              <w:rPr>
                <w:color w:val="305496"/>
              </w:rPr>
            </w:pPr>
            <w:r>
              <w:rPr>
                <w:color w:val="305496"/>
              </w:rPr>
              <w:t>Phụ lục hợp đồng</w:t>
            </w:r>
          </w:p>
        </w:tc>
      </w:tr>
      <w:tr w:rsidR="00927693" w:rsidRPr="00DF3A4D" w14:paraId="2D18BC79" w14:textId="77777777" w:rsidTr="00933B62">
        <w:trPr>
          <w:trHeight w:hRule="exact" w:val="851"/>
        </w:trPr>
        <w:tc>
          <w:tcPr>
            <w:tcW w:w="790" w:type="dxa"/>
            <w:shd w:val="clear" w:color="000000" w:fill="FFFFFF"/>
          </w:tcPr>
          <w:p w14:paraId="0F4D8B21" w14:textId="29032927" w:rsidR="00927693" w:rsidRDefault="00927693" w:rsidP="00866D0B">
            <w:pPr>
              <w:pStyle w:val="Bang"/>
              <w:jc w:val="center"/>
              <w:rPr>
                <w:sz w:val="24"/>
                <w:szCs w:val="24"/>
              </w:rPr>
            </w:pPr>
            <w:r>
              <w:rPr>
                <w:sz w:val="24"/>
                <w:szCs w:val="24"/>
              </w:rPr>
              <w:t>13</w:t>
            </w:r>
          </w:p>
        </w:tc>
        <w:tc>
          <w:tcPr>
            <w:tcW w:w="2140" w:type="dxa"/>
            <w:shd w:val="clear" w:color="000000" w:fill="FFFFFF"/>
            <w:vAlign w:val="center"/>
          </w:tcPr>
          <w:p w14:paraId="2CDF3001" w14:textId="794E83AC" w:rsidR="00927693" w:rsidRDefault="00927693" w:rsidP="00866D0B">
            <w:pPr>
              <w:jc w:val="center"/>
              <w:rPr>
                <w:b/>
                <w:bCs/>
                <w:color w:val="305496"/>
              </w:rPr>
            </w:pPr>
            <w:r>
              <w:rPr>
                <w:b/>
                <w:bCs/>
                <w:color w:val="305496"/>
              </w:rPr>
              <w:t>HĐ</w:t>
            </w:r>
          </w:p>
        </w:tc>
        <w:tc>
          <w:tcPr>
            <w:tcW w:w="6581" w:type="dxa"/>
            <w:shd w:val="clear" w:color="000000" w:fill="FFFFFF"/>
            <w:vAlign w:val="center"/>
          </w:tcPr>
          <w:p w14:paraId="094166FD" w14:textId="541E5AC3" w:rsidR="00927693" w:rsidRDefault="00927693" w:rsidP="00866D0B">
            <w:pPr>
              <w:rPr>
                <w:color w:val="305496"/>
              </w:rPr>
            </w:pPr>
            <w:r>
              <w:rPr>
                <w:color w:val="305496"/>
              </w:rPr>
              <w:t>Hợp đồng</w:t>
            </w:r>
          </w:p>
        </w:tc>
      </w:tr>
      <w:tr w:rsidR="00927693" w:rsidRPr="00DF3A4D" w14:paraId="37F3D4D8" w14:textId="77777777" w:rsidTr="00933B62">
        <w:trPr>
          <w:trHeight w:hRule="exact" w:val="851"/>
        </w:trPr>
        <w:tc>
          <w:tcPr>
            <w:tcW w:w="790" w:type="dxa"/>
            <w:shd w:val="clear" w:color="000000" w:fill="FFFFFF"/>
          </w:tcPr>
          <w:p w14:paraId="104FCBFF" w14:textId="20392E00" w:rsidR="00927693" w:rsidRDefault="00927693" w:rsidP="00866D0B">
            <w:pPr>
              <w:pStyle w:val="Bang"/>
              <w:jc w:val="center"/>
              <w:rPr>
                <w:sz w:val="24"/>
                <w:szCs w:val="24"/>
              </w:rPr>
            </w:pPr>
            <w:r>
              <w:rPr>
                <w:sz w:val="24"/>
                <w:szCs w:val="24"/>
              </w:rPr>
              <w:t>14</w:t>
            </w:r>
          </w:p>
        </w:tc>
        <w:tc>
          <w:tcPr>
            <w:tcW w:w="2140" w:type="dxa"/>
            <w:shd w:val="clear" w:color="000000" w:fill="FFFFFF"/>
            <w:vAlign w:val="center"/>
          </w:tcPr>
          <w:p w14:paraId="6051BF97" w14:textId="4CA66D12" w:rsidR="00927693" w:rsidRDefault="00927693" w:rsidP="00866D0B">
            <w:pPr>
              <w:jc w:val="center"/>
              <w:rPr>
                <w:b/>
                <w:bCs/>
                <w:color w:val="305496"/>
              </w:rPr>
            </w:pPr>
            <w:r>
              <w:rPr>
                <w:b/>
                <w:bCs/>
                <w:color w:val="305496"/>
              </w:rPr>
              <w:t>TK</w:t>
            </w:r>
          </w:p>
        </w:tc>
        <w:tc>
          <w:tcPr>
            <w:tcW w:w="6581" w:type="dxa"/>
            <w:shd w:val="clear" w:color="000000" w:fill="FFFFFF"/>
            <w:vAlign w:val="center"/>
          </w:tcPr>
          <w:p w14:paraId="3B2FE869" w14:textId="27B338C9" w:rsidR="00927693" w:rsidRDefault="00927693" w:rsidP="00866D0B">
            <w:pPr>
              <w:rPr>
                <w:color w:val="305496"/>
              </w:rPr>
            </w:pPr>
            <w:r>
              <w:rPr>
                <w:color w:val="305496"/>
              </w:rPr>
              <w:t>Triển khai</w:t>
            </w:r>
          </w:p>
        </w:tc>
      </w:tr>
      <w:tr w:rsidR="00927693" w:rsidRPr="00DF3A4D" w14:paraId="0E872073" w14:textId="77777777" w:rsidTr="00933B62">
        <w:trPr>
          <w:trHeight w:hRule="exact" w:val="851"/>
        </w:trPr>
        <w:tc>
          <w:tcPr>
            <w:tcW w:w="790" w:type="dxa"/>
            <w:shd w:val="clear" w:color="000000" w:fill="FFFFFF"/>
          </w:tcPr>
          <w:p w14:paraId="46F9BE76" w14:textId="70F49C10" w:rsidR="00927693" w:rsidRDefault="00927693" w:rsidP="00866D0B">
            <w:pPr>
              <w:pStyle w:val="Bang"/>
              <w:jc w:val="center"/>
              <w:rPr>
                <w:sz w:val="24"/>
                <w:szCs w:val="24"/>
              </w:rPr>
            </w:pPr>
            <w:r>
              <w:rPr>
                <w:sz w:val="24"/>
                <w:szCs w:val="24"/>
              </w:rPr>
              <w:t>15</w:t>
            </w:r>
          </w:p>
        </w:tc>
        <w:tc>
          <w:tcPr>
            <w:tcW w:w="2140" w:type="dxa"/>
            <w:shd w:val="clear" w:color="000000" w:fill="FFFFFF"/>
            <w:vAlign w:val="center"/>
          </w:tcPr>
          <w:p w14:paraId="760C7C92" w14:textId="73140C2B" w:rsidR="00927693" w:rsidRDefault="00927693" w:rsidP="00866D0B">
            <w:pPr>
              <w:jc w:val="center"/>
              <w:rPr>
                <w:b/>
                <w:bCs/>
                <w:color w:val="305496"/>
              </w:rPr>
            </w:pPr>
            <w:r>
              <w:rPr>
                <w:b/>
                <w:bCs/>
                <w:color w:val="305496"/>
              </w:rPr>
              <w:t>PTK</w:t>
            </w:r>
          </w:p>
        </w:tc>
        <w:tc>
          <w:tcPr>
            <w:tcW w:w="6581" w:type="dxa"/>
            <w:shd w:val="clear" w:color="000000" w:fill="FFFFFF"/>
            <w:vAlign w:val="center"/>
          </w:tcPr>
          <w:p w14:paraId="5813E6B9" w14:textId="6323BF49" w:rsidR="00927693" w:rsidRDefault="00927693" w:rsidP="00866D0B">
            <w:pPr>
              <w:rPr>
                <w:color w:val="305496"/>
              </w:rPr>
            </w:pPr>
            <w:r>
              <w:rPr>
                <w:color w:val="305496"/>
              </w:rPr>
              <w:t>Phiếu triển khai</w:t>
            </w:r>
          </w:p>
        </w:tc>
      </w:tr>
      <w:tr w:rsidR="004B5B68" w:rsidRPr="00DF3A4D" w14:paraId="4C8B037C" w14:textId="77777777" w:rsidTr="00933B62">
        <w:trPr>
          <w:trHeight w:hRule="exact" w:val="851"/>
        </w:trPr>
        <w:tc>
          <w:tcPr>
            <w:tcW w:w="790" w:type="dxa"/>
            <w:shd w:val="clear" w:color="000000" w:fill="FFFFFF"/>
          </w:tcPr>
          <w:p w14:paraId="6D85AE42" w14:textId="6318BC68" w:rsidR="004B5B68" w:rsidRDefault="004B5B68" w:rsidP="00866D0B">
            <w:pPr>
              <w:pStyle w:val="Bang"/>
              <w:jc w:val="center"/>
              <w:rPr>
                <w:sz w:val="24"/>
                <w:szCs w:val="24"/>
              </w:rPr>
            </w:pPr>
            <w:r>
              <w:rPr>
                <w:sz w:val="24"/>
                <w:szCs w:val="24"/>
              </w:rPr>
              <w:lastRenderedPageBreak/>
              <w:t>16</w:t>
            </w:r>
          </w:p>
        </w:tc>
        <w:tc>
          <w:tcPr>
            <w:tcW w:w="2140" w:type="dxa"/>
            <w:shd w:val="clear" w:color="000000" w:fill="FFFFFF"/>
            <w:vAlign w:val="center"/>
          </w:tcPr>
          <w:p w14:paraId="3C7B1862" w14:textId="12BC8081" w:rsidR="004B5B68" w:rsidRDefault="004B5B68" w:rsidP="00866D0B">
            <w:pPr>
              <w:jc w:val="center"/>
              <w:rPr>
                <w:b/>
                <w:bCs/>
                <w:color w:val="305496"/>
              </w:rPr>
            </w:pPr>
            <w:r>
              <w:rPr>
                <w:b/>
                <w:bCs/>
                <w:color w:val="305496"/>
              </w:rPr>
              <w:t>PTC</w:t>
            </w:r>
          </w:p>
        </w:tc>
        <w:tc>
          <w:tcPr>
            <w:tcW w:w="6581" w:type="dxa"/>
            <w:shd w:val="clear" w:color="000000" w:fill="FFFFFF"/>
            <w:vAlign w:val="center"/>
          </w:tcPr>
          <w:p w14:paraId="59632B8F" w14:textId="1952717D" w:rsidR="004B5B68" w:rsidRDefault="004B5B68" w:rsidP="004B5B68">
            <w:pPr>
              <w:rPr>
                <w:color w:val="305496"/>
              </w:rPr>
            </w:pPr>
            <w:r>
              <w:rPr>
                <w:color w:val="305496"/>
              </w:rPr>
              <w:t>Phiếu thi công</w:t>
            </w:r>
          </w:p>
        </w:tc>
      </w:tr>
      <w:tr w:rsidR="004B5B68" w:rsidRPr="00DF3A4D" w14:paraId="2E0CF369" w14:textId="77777777" w:rsidTr="00933B62">
        <w:trPr>
          <w:trHeight w:hRule="exact" w:val="851"/>
        </w:trPr>
        <w:tc>
          <w:tcPr>
            <w:tcW w:w="790" w:type="dxa"/>
            <w:shd w:val="clear" w:color="000000" w:fill="FFFFFF"/>
          </w:tcPr>
          <w:p w14:paraId="07EA64B7" w14:textId="217E1796" w:rsidR="004B5B68" w:rsidRDefault="004B5B68" w:rsidP="00866D0B">
            <w:pPr>
              <w:pStyle w:val="Bang"/>
              <w:jc w:val="center"/>
              <w:rPr>
                <w:sz w:val="24"/>
                <w:szCs w:val="24"/>
              </w:rPr>
            </w:pPr>
            <w:r>
              <w:rPr>
                <w:sz w:val="24"/>
                <w:szCs w:val="24"/>
              </w:rPr>
              <w:t>17</w:t>
            </w:r>
          </w:p>
        </w:tc>
        <w:tc>
          <w:tcPr>
            <w:tcW w:w="2140" w:type="dxa"/>
            <w:shd w:val="clear" w:color="000000" w:fill="FFFFFF"/>
            <w:vAlign w:val="center"/>
          </w:tcPr>
          <w:p w14:paraId="46267694" w14:textId="7542EBE7" w:rsidR="004B5B68" w:rsidRDefault="004B5B68" w:rsidP="00866D0B">
            <w:pPr>
              <w:jc w:val="center"/>
              <w:rPr>
                <w:b/>
                <w:bCs/>
                <w:color w:val="305496"/>
              </w:rPr>
            </w:pPr>
            <w:r>
              <w:rPr>
                <w:b/>
                <w:bCs/>
                <w:color w:val="305496"/>
              </w:rPr>
              <w:t>CHL</w:t>
            </w:r>
          </w:p>
        </w:tc>
        <w:tc>
          <w:tcPr>
            <w:tcW w:w="6581" w:type="dxa"/>
            <w:shd w:val="clear" w:color="000000" w:fill="FFFFFF"/>
            <w:vAlign w:val="center"/>
          </w:tcPr>
          <w:p w14:paraId="4C9FEB26" w14:textId="65598C5F" w:rsidR="004B5B68" w:rsidRDefault="004B5B68" w:rsidP="00866D0B">
            <w:pPr>
              <w:rPr>
                <w:color w:val="305496"/>
              </w:rPr>
            </w:pPr>
            <w:r>
              <w:rPr>
                <w:color w:val="305496"/>
              </w:rPr>
              <w:t>Checklist</w:t>
            </w:r>
          </w:p>
        </w:tc>
      </w:tr>
      <w:tr w:rsidR="004B5B68" w:rsidRPr="00DF3A4D" w14:paraId="48263943" w14:textId="77777777" w:rsidTr="00933B62">
        <w:trPr>
          <w:trHeight w:hRule="exact" w:val="851"/>
        </w:trPr>
        <w:tc>
          <w:tcPr>
            <w:tcW w:w="790" w:type="dxa"/>
            <w:shd w:val="clear" w:color="000000" w:fill="FFFFFF"/>
          </w:tcPr>
          <w:p w14:paraId="10631883" w14:textId="05A04405" w:rsidR="004B5B68" w:rsidRDefault="004B5B68" w:rsidP="00866D0B">
            <w:pPr>
              <w:pStyle w:val="Bang"/>
              <w:jc w:val="center"/>
              <w:rPr>
                <w:sz w:val="24"/>
                <w:szCs w:val="24"/>
              </w:rPr>
            </w:pPr>
            <w:r>
              <w:rPr>
                <w:sz w:val="24"/>
                <w:szCs w:val="24"/>
              </w:rPr>
              <w:t>18</w:t>
            </w:r>
          </w:p>
        </w:tc>
        <w:tc>
          <w:tcPr>
            <w:tcW w:w="2140" w:type="dxa"/>
            <w:shd w:val="clear" w:color="000000" w:fill="FFFFFF"/>
            <w:vAlign w:val="center"/>
          </w:tcPr>
          <w:p w14:paraId="44B01CCD" w14:textId="4D2F124D" w:rsidR="004B5B68" w:rsidRDefault="004B5B68" w:rsidP="00866D0B">
            <w:pPr>
              <w:jc w:val="center"/>
              <w:rPr>
                <w:b/>
                <w:bCs/>
                <w:color w:val="305496"/>
              </w:rPr>
            </w:pPr>
            <w:r>
              <w:rPr>
                <w:b/>
                <w:bCs/>
                <w:color w:val="305496"/>
              </w:rPr>
              <w:t>CS</w:t>
            </w:r>
          </w:p>
        </w:tc>
        <w:tc>
          <w:tcPr>
            <w:tcW w:w="6581" w:type="dxa"/>
            <w:shd w:val="clear" w:color="000000" w:fill="FFFFFF"/>
            <w:vAlign w:val="center"/>
          </w:tcPr>
          <w:p w14:paraId="334DBBB1" w14:textId="6CD72BED" w:rsidR="004B5B68" w:rsidRDefault="004B5B68" w:rsidP="00866D0B">
            <w:pPr>
              <w:rPr>
                <w:color w:val="305496"/>
              </w:rPr>
            </w:pPr>
            <w:r>
              <w:rPr>
                <w:color w:val="305496"/>
              </w:rPr>
              <w:t>Bộ phận chăm sóc khách hàng</w:t>
            </w:r>
          </w:p>
        </w:tc>
      </w:tr>
      <w:tr w:rsidR="004B5B68" w:rsidRPr="00DF3A4D" w14:paraId="038D17F3" w14:textId="77777777" w:rsidTr="00933B62">
        <w:trPr>
          <w:trHeight w:hRule="exact" w:val="851"/>
        </w:trPr>
        <w:tc>
          <w:tcPr>
            <w:tcW w:w="790" w:type="dxa"/>
            <w:shd w:val="clear" w:color="000000" w:fill="FFFFFF"/>
          </w:tcPr>
          <w:p w14:paraId="64011A03" w14:textId="2844D5C6" w:rsidR="004B5B68" w:rsidRDefault="004B5B68" w:rsidP="00866D0B">
            <w:pPr>
              <w:pStyle w:val="Bang"/>
              <w:jc w:val="center"/>
              <w:rPr>
                <w:sz w:val="24"/>
                <w:szCs w:val="24"/>
              </w:rPr>
            </w:pPr>
            <w:r>
              <w:rPr>
                <w:sz w:val="24"/>
                <w:szCs w:val="24"/>
              </w:rPr>
              <w:t>19</w:t>
            </w:r>
          </w:p>
        </w:tc>
        <w:tc>
          <w:tcPr>
            <w:tcW w:w="2140" w:type="dxa"/>
            <w:shd w:val="clear" w:color="000000" w:fill="FFFFFF"/>
            <w:vAlign w:val="center"/>
          </w:tcPr>
          <w:p w14:paraId="194FC2E7" w14:textId="23B2D0A9" w:rsidR="004B5B68" w:rsidRDefault="004B5B68" w:rsidP="00866D0B">
            <w:pPr>
              <w:jc w:val="center"/>
              <w:rPr>
                <w:b/>
                <w:bCs/>
                <w:color w:val="305496"/>
              </w:rPr>
            </w:pPr>
            <w:r>
              <w:rPr>
                <w:b/>
                <w:bCs/>
                <w:color w:val="305496"/>
              </w:rPr>
              <w:t>TECH</w:t>
            </w:r>
          </w:p>
        </w:tc>
        <w:tc>
          <w:tcPr>
            <w:tcW w:w="6581" w:type="dxa"/>
            <w:shd w:val="clear" w:color="000000" w:fill="FFFFFF"/>
            <w:vAlign w:val="center"/>
          </w:tcPr>
          <w:p w14:paraId="23F4DB48" w14:textId="674731A9" w:rsidR="004B5B68" w:rsidRDefault="004B5B68" w:rsidP="00866D0B">
            <w:pPr>
              <w:rPr>
                <w:color w:val="305496"/>
              </w:rPr>
            </w:pPr>
            <w:r>
              <w:rPr>
                <w:color w:val="305496"/>
              </w:rPr>
              <w:t>Bộ phận kỹ thuật</w:t>
            </w:r>
          </w:p>
        </w:tc>
      </w:tr>
    </w:tbl>
    <w:p w14:paraId="5F6E6748" w14:textId="77777777" w:rsidR="00111525" w:rsidRPr="00DF3A4D" w:rsidRDefault="006A6A1F" w:rsidP="009149E1">
      <w:pPr>
        <w:pStyle w:val="Heading1"/>
        <w:rPr>
          <w:rFonts w:cs="Times New Roman"/>
        </w:rPr>
      </w:pPr>
      <w:bookmarkStart w:id="7" w:name="_Toc66437623"/>
      <w:bookmarkStart w:id="8" w:name="_Toc142480237"/>
      <w:bookmarkStart w:id="9" w:name="_Toc491964151"/>
      <w:r w:rsidRPr="00DF3A4D">
        <w:rPr>
          <w:rFonts w:cs="Times New Roman"/>
        </w:rPr>
        <w:t xml:space="preserve">MÔ TẢ </w:t>
      </w:r>
      <w:r w:rsidR="00C8170B">
        <w:rPr>
          <w:rFonts w:cs="Times New Roman"/>
        </w:rPr>
        <w:t>YÊU CẦU</w:t>
      </w:r>
      <w:r w:rsidR="00111525" w:rsidRPr="00DF3A4D">
        <w:rPr>
          <w:rFonts w:cs="Times New Roman"/>
        </w:rPr>
        <w:t>:</w:t>
      </w:r>
      <w:bookmarkEnd w:id="7"/>
      <w:r w:rsidR="00111525" w:rsidRPr="00DF3A4D">
        <w:rPr>
          <w:rFonts w:cs="Times New Roman"/>
        </w:rPr>
        <w:tab/>
      </w:r>
      <w:r w:rsidR="00111525" w:rsidRPr="00DF3A4D">
        <w:rPr>
          <w:rFonts w:cs="Times New Roman"/>
        </w:rPr>
        <w:tab/>
      </w:r>
      <w:r w:rsidR="00111525" w:rsidRPr="00DF3A4D">
        <w:rPr>
          <w:rFonts w:cs="Times New Roman"/>
        </w:rPr>
        <w:tab/>
      </w:r>
      <w:r w:rsidR="00111525" w:rsidRPr="00DF3A4D">
        <w:rPr>
          <w:rFonts w:cs="Times New Roman"/>
        </w:rPr>
        <w:tab/>
      </w:r>
      <w:r w:rsidR="00111525" w:rsidRPr="00DF3A4D">
        <w:rPr>
          <w:rFonts w:cs="Times New Roman"/>
        </w:rPr>
        <w:tab/>
      </w:r>
      <w:r w:rsidR="00111525" w:rsidRPr="00DF3A4D">
        <w:rPr>
          <w:rFonts w:cs="Times New Roman"/>
        </w:rPr>
        <w:tab/>
      </w:r>
    </w:p>
    <w:p w14:paraId="680A4E5D" w14:textId="77777777" w:rsidR="0041742B" w:rsidRPr="00DF3A4D" w:rsidRDefault="0041742B" w:rsidP="00846F62">
      <w:pPr>
        <w:pStyle w:val="ListParagraph"/>
        <w:numPr>
          <w:ilvl w:val="0"/>
          <w:numId w:val="6"/>
        </w:numPr>
        <w:spacing w:before="240" w:after="120" w:line="240" w:lineRule="auto"/>
        <w:contextualSpacing w:val="0"/>
        <w:outlineLvl w:val="0"/>
        <w:rPr>
          <w:rFonts w:eastAsia="Times New Roman"/>
          <w:b/>
          <w:bCs/>
          <w:vanish/>
          <w:color w:val="000080"/>
          <w:szCs w:val="24"/>
        </w:rPr>
      </w:pPr>
      <w:bookmarkStart w:id="10" w:name="_Toc519550142"/>
      <w:bookmarkStart w:id="11" w:name="_Toc519550218"/>
      <w:bookmarkStart w:id="12" w:name="_Toc519550958"/>
      <w:bookmarkStart w:id="13" w:name="_Toc519550988"/>
      <w:bookmarkStart w:id="14" w:name="_Toc519569975"/>
      <w:bookmarkStart w:id="15" w:name="_Toc519653267"/>
      <w:bookmarkStart w:id="16" w:name="_Toc519653295"/>
      <w:bookmarkStart w:id="17" w:name="_Toc519653382"/>
      <w:bookmarkStart w:id="18" w:name="_Toc519653972"/>
      <w:bookmarkStart w:id="19" w:name="_Toc519655659"/>
      <w:bookmarkStart w:id="20" w:name="_Toc519787958"/>
      <w:bookmarkStart w:id="21" w:name="_Toc520215274"/>
      <w:bookmarkStart w:id="22" w:name="_Toc520215311"/>
      <w:bookmarkStart w:id="23" w:name="_Toc520215557"/>
      <w:bookmarkStart w:id="24" w:name="_Toc520215594"/>
      <w:bookmarkStart w:id="25" w:name="_Toc520215633"/>
      <w:bookmarkStart w:id="26" w:name="_Toc520215670"/>
      <w:bookmarkStart w:id="27" w:name="_Toc520215705"/>
      <w:bookmarkStart w:id="28" w:name="_Toc520215741"/>
      <w:bookmarkStart w:id="29" w:name="_Toc520215776"/>
      <w:bookmarkStart w:id="30" w:name="_Toc520215810"/>
      <w:bookmarkStart w:id="31" w:name="_Toc520216102"/>
      <w:bookmarkStart w:id="32" w:name="_Toc520216135"/>
      <w:bookmarkStart w:id="33" w:name="_Toc520216222"/>
      <w:bookmarkStart w:id="34" w:name="_Toc520216274"/>
      <w:bookmarkStart w:id="35" w:name="_Toc520216473"/>
      <w:bookmarkStart w:id="36" w:name="_Toc520216506"/>
      <w:bookmarkStart w:id="37" w:name="_Toc520216540"/>
      <w:bookmarkStart w:id="38" w:name="_Toc520216599"/>
      <w:bookmarkStart w:id="39" w:name="_Toc520216635"/>
      <w:bookmarkStart w:id="40" w:name="_Toc520216702"/>
      <w:bookmarkStart w:id="41" w:name="_Toc520216732"/>
      <w:bookmarkStart w:id="42" w:name="_Toc520216760"/>
      <w:bookmarkStart w:id="43" w:name="_Toc520216798"/>
      <w:bookmarkStart w:id="44" w:name="_Toc520217309"/>
      <w:bookmarkStart w:id="45" w:name="_Toc528315929"/>
      <w:bookmarkStart w:id="46" w:name="_Toc9523480"/>
      <w:bookmarkStart w:id="47" w:name="_Toc9523501"/>
      <w:bookmarkStart w:id="48" w:name="_Toc9523517"/>
      <w:bookmarkStart w:id="49" w:name="_Toc9523534"/>
      <w:bookmarkStart w:id="50" w:name="_Toc9523554"/>
      <w:bookmarkStart w:id="51" w:name="_Toc9523574"/>
      <w:bookmarkStart w:id="52" w:name="_Toc9517929"/>
      <w:bookmarkStart w:id="53" w:name="_Toc9518056"/>
      <w:bookmarkStart w:id="54" w:name="_Toc9865651"/>
      <w:bookmarkStart w:id="55" w:name="_Toc16773330"/>
      <w:bookmarkStart w:id="56" w:name="_Toc16777913"/>
      <w:bookmarkStart w:id="57" w:name="_Toc16846211"/>
      <w:bookmarkStart w:id="58" w:name="_Toc16846254"/>
      <w:bookmarkStart w:id="59" w:name="_Toc17115875"/>
      <w:bookmarkStart w:id="60" w:name="_Toc17284250"/>
      <w:bookmarkStart w:id="61" w:name="_Toc17723262"/>
      <w:bookmarkStart w:id="62" w:name="_Toc17888290"/>
      <w:bookmarkStart w:id="63" w:name="_Toc20379578"/>
      <w:bookmarkStart w:id="64" w:name="_Toc20379620"/>
      <w:bookmarkStart w:id="65" w:name="_Toc21076940"/>
      <w:bookmarkStart w:id="66" w:name="_Toc22286072"/>
      <w:bookmarkStart w:id="67" w:name="_Toc31791452"/>
      <w:bookmarkStart w:id="68" w:name="_Toc32851975"/>
      <w:bookmarkStart w:id="69" w:name="_Toc33174419"/>
      <w:bookmarkStart w:id="70" w:name="_Toc37148604"/>
      <w:bookmarkStart w:id="71" w:name="_Toc53151939"/>
      <w:bookmarkStart w:id="72" w:name="_Toc57216254"/>
      <w:bookmarkStart w:id="73" w:name="_Toc62641280"/>
      <w:bookmarkStart w:id="74" w:name="_Toc63324799"/>
      <w:bookmarkStart w:id="75" w:name="_Toc65510323"/>
      <w:bookmarkStart w:id="76" w:name="_Toc6643762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19219836" w14:textId="77777777" w:rsidR="0041742B" w:rsidRPr="00DF3A4D" w:rsidRDefault="0041742B" w:rsidP="00846F62">
      <w:pPr>
        <w:pStyle w:val="ListParagraph"/>
        <w:numPr>
          <w:ilvl w:val="0"/>
          <w:numId w:val="6"/>
        </w:numPr>
        <w:spacing w:before="240" w:after="120" w:line="240" w:lineRule="auto"/>
        <w:contextualSpacing w:val="0"/>
        <w:outlineLvl w:val="0"/>
        <w:rPr>
          <w:rFonts w:eastAsia="Times New Roman"/>
          <w:b/>
          <w:bCs/>
          <w:vanish/>
          <w:color w:val="000080"/>
          <w:szCs w:val="24"/>
        </w:rPr>
      </w:pPr>
      <w:bookmarkStart w:id="77" w:name="_Toc520217310"/>
      <w:bookmarkStart w:id="78" w:name="_Toc528315930"/>
      <w:bookmarkStart w:id="79" w:name="_Toc9523481"/>
      <w:bookmarkStart w:id="80" w:name="_Toc9523502"/>
      <w:bookmarkStart w:id="81" w:name="_Toc9523518"/>
      <w:bookmarkStart w:id="82" w:name="_Toc9523535"/>
      <w:bookmarkStart w:id="83" w:name="_Toc9523555"/>
      <w:bookmarkStart w:id="84" w:name="_Toc9523575"/>
      <w:bookmarkStart w:id="85" w:name="_Toc9517930"/>
      <w:bookmarkStart w:id="86" w:name="_Toc9518057"/>
      <w:bookmarkStart w:id="87" w:name="_Toc9865652"/>
      <w:bookmarkStart w:id="88" w:name="_Toc16773331"/>
      <w:bookmarkStart w:id="89" w:name="_Toc16777914"/>
      <w:bookmarkStart w:id="90" w:name="_Toc16846212"/>
      <w:bookmarkStart w:id="91" w:name="_Toc16846255"/>
      <w:bookmarkStart w:id="92" w:name="_Toc17115876"/>
      <w:bookmarkStart w:id="93" w:name="_Toc17284251"/>
      <w:bookmarkStart w:id="94" w:name="_Toc17723263"/>
      <w:bookmarkStart w:id="95" w:name="_Toc17888291"/>
      <w:bookmarkStart w:id="96" w:name="_Toc20379579"/>
      <w:bookmarkStart w:id="97" w:name="_Toc20379621"/>
      <w:bookmarkStart w:id="98" w:name="_Toc21076941"/>
      <w:bookmarkStart w:id="99" w:name="_Toc22286073"/>
      <w:bookmarkStart w:id="100" w:name="_Toc31791453"/>
      <w:bookmarkStart w:id="101" w:name="_Toc32851976"/>
      <w:bookmarkStart w:id="102" w:name="_Toc33174420"/>
      <w:bookmarkStart w:id="103" w:name="_Toc37148605"/>
      <w:bookmarkStart w:id="104" w:name="_Toc53151940"/>
      <w:bookmarkStart w:id="105" w:name="_Toc57216255"/>
      <w:bookmarkStart w:id="106" w:name="_Toc62641281"/>
      <w:bookmarkStart w:id="107" w:name="_Toc63324800"/>
      <w:bookmarkStart w:id="108" w:name="_Toc65510324"/>
      <w:bookmarkStart w:id="109" w:name="_Toc66437625"/>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296FEF7D" w14:textId="006974E4" w:rsidR="00675E19" w:rsidRDefault="00675E19" w:rsidP="00675E19">
      <w:pPr>
        <w:pStyle w:val="Heading2"/>
        <w:numPr>
          <w:ilvl w:val="0"/>
          <w:numId w:val="12"/>
        </w:numPr>
      </w:pPr>
      <w:bookmarkStart w:id="110" w:name="_Toc66437626"/>
      <w:r>
        <w:t>Tổng quan quy trình nghiệp vụ:</w:t>
      </w:r>
      <w:bookmarkEnd w:id="110"/>
    </w:p>
    <w:p w14:paraId="7194DBDC" w14:textId="0E938D13" w:rsidR="00675E19" w:rsidRPr="00675E19" w:rsidRDefault="00941E83" w:rsidP="00675E19">
      <w:r w:rsidRPr="00941E83">
        <w:rPr>
          <w:noProof/>
        </w:rPr>
        <w:drawing>
          <wp:inline distT="0" distB="0" distL="0" distR="0" wp14:anchorId="67E07821" wp14:editId="3F52AE0B">
            <wp:extent cx="6428090" cy="4362450"/>
            <wp:effectExtent l="0" t="0" r="0" b="0"/>
            <wp:docPr id="33" name="Picture 33" descr="C:\Users\DANH KU\Downloads\118280268_317566849657373_177765616392297663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 KU\Downloads\118280268_317566849657373_1777656163922976633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29810" cy="4363617"/>
                    </a:xfrm>
                    <a:prstGeom prst="rect">
                      <a:avLst/>
                    </a:prstGeom>
                    <a:noFill/>
                    <a:ln>
                      <a:noFill/>
                    </a:ln>
                  </pic:spPr>
                </pic:pic>
              </a:graphicData>
            </a:graphic>
          </wp:inline>
        </w:drawing>
      </w:r>
    </w:p>
    <w:p w14:paraId="769D0D3C" w14:textId="4730ADE8" w:rsidR="00675E19" w:rsidRDefault="00675E19"/>
    <w:p w14:paraId="7D30AA01" w14:textId="50CD4420" w:rsidR="00111525" w:rsidRPr="00DF3A4D" w:rsidRDefault="00111525" w:rsidP="00F60CC4">
      <w:pPr>
        <w:pStyle w:val="Heading2"/>
        <w:numPr>
          <w:ilvl w:val="0"/>
          <w:numId w:val="12"/>
        </w:numPr>
      </w:pPr>
      <w:bookmarkStart w:id="111" w:name="_Toc66437627"/>
      <w:r w:rsidRPr="00DF3A4D">
        <w:lastRenderedPageBreak/>
        <w:t>Quy trình</w:t>
      </w:r>
      <w:r w:rsidR="004D4B26">
        <w:t xml:space="preserve"> 1</w:t>
      </w:r>
      <w:r w:rsidRPr="00DF3A4D">
        <w:t>:</w:t>
      </w:r>
      <w:r w:rsidR="004D4B26">
        <w:t xml:space="preserve"> </w:t>
      </w:r>
      <w:r w:rsidR="009C73BF">
        <w:t>Tạo yêu cầu</w:t>
      </w:r>
      <w:r w:rsidR="004D4B26">
        <w:t xml:space="preserve"> </w:t>
      </w:r>
      <w:r w:rsidR="009C73BF">
        <w:t>thuê kênh</w:t>
      </w:r>
      <w:bookmarkEnd w:id="111"/>
    </w:p>
    <w:p w14:paraId="45D9D4EA" w14:textId="77777777" w:rsidR="00111525" w:rsidRPr="00DF3A4D" w:rsidRDefault="0060787E" w:rsidP="006C2904">
      <w:pPr>
        <w:pStyle w:val="Heading3"/>
      </w:pPr>
      <w:bookmarkStart w:id="112" w:name="_Toc66437628"/>
      <w:r w:rsidRPr="00A33AD0">
        <w:t>Workflow</w:t>
      </w:r>
      <w:r w:rsidR="00111525" w:rsidRPr="00DF3A4D">
        <w:t>:</w:t>
      </w:r>
      <w:bookmarkEnd w:id="112"/>
    </w:p>
    <w:p w14:paraId="54CD245A" w14:textId="5406D91F" w:rsidR="00451C75" w:rsidRDefault="00A517AA">
      <w:pPr>
        <w:rPr>
          <w:rFonts w:eastAsiaTheme="majorEastAsia" w:cstheme="majorBidi"/>
          <w:b/>
          <w:szCs w:val="24"/>
        </w:rPr>
      </w:pPr>
      <w:r>
        <w:rPr>
          <w:rFonts w:eastAsiaTheme="majorEastAsia" w:cstheme="majorBidi"/>
          <w:b/>
          <w:noProof/>
          <w:szCs w:val="24"/>
        </w:rPr>
        <w:drawing>
          <wp:inline distT="0" distB="0" distL="0" distR="0" wp14:anchorId="7701D68A" wp14:editId="21159521">
            <wp:extent cx="6228080" cy="421830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8080" cy="4218305"/>
                    </a:xfrm>
                    <a:prstGeom prst="rect">
                      <a:avLst/>
                    </a:prstGeom>
                    <a:noFill/>
                    <a:ln>
                      <a:noFill/>
                    </a:ln>
                  </pic:spPr>
                </pic:pic>
              </a:graphicData>
            </a:graphic>
          </wp:inline>
        </w:drawing>
      </w:r>
    </w:p>
    <w:p w14:paraId="714ADF10" w14:textId="77777777" w:rsidR="00C602AA" w:rsidRDefault="00C602AA">
      <w:pPr>
        <w:rPr>
          <w:rFonts w:eastAsiaTheme="majorEastAsia" w:cstheme="majorBidi"/>
          <w:b/>
          <w:szCs w:val="24"/>
        </w:rPr>
      </w:pPr>
    </w:p>
    <w:p w14:paraId="74F0A848" w14:textId="77777777" w:rsidR="00111525" w:rsidRPr="00DF3A4D" w:rsidRDefault="00111525" w:rsidP="00846F62">
      <w:pPr>
        <w:pStyle w:val="Heading3"/>
      </w:pPr>
      <w:bookmarkStart w:id="113" w:name="_Toc66437629"/>
      <w:r w:rsidRPr="00A33AD0">
        <w:t>Diễn</w:t>
      </w:r>
      <w:r w:rsidRPr="00DF3A4D">
        <w:t xml:space="preserve"> giải các bước thực hiện:</w:t>
      </w:r>
      <w:bookmarkEnd w:id="113"/>
    </w:p>
    <w:tbl>
      <w:tblPr>
        <w:tblW w:w="9776" w:type="dxa"/>
        <w:jc w:val="center"/>
        <w:tblBorders>
          <w:top w:val="dotted" w:sz="4" w:space="0" w:color="4472C4"/>
          <w:left w:val="dotted" w:sz="4" w:space="0" w:color="4472C4"/>
          <w:bottom w:val="dotted" w:sz="4" w:space="0" w:color="4472C4"/>
          <w:right w:val="dotted" w:sz="4" w:space="0" w:color="4472C4"/>
          <w:insideH w:val="dotted" w:sz="4" w:space="0" w:color="4472C4"/>
          <w:insideV w:val="dotted" w:sz="4" w:space="0" w:color="4472C4"/>
        </w:tblBorders>
        <w:tblLook w:val="04A0" w:firstRow="1" w:lastRow="0" w:firstColumn="1" w:lastColumn="0" w:noHBand="0" w:noVBand="1"/>
      </w:tblPr>
      <w:tblGrid>
        <w:gridCol w:w="708"/>
        <w:gridCol w:w="5753"/>
        <w:gridCol w:w="1972"/>
        <w:gridCol w:w="1343"/>
      </w:tblGrid>
      <w:tr w:rsidR="00AF71FF" w:rsidRPr="00DF3A4D" w14:paraId="60B4478C" w14:textId="77777777" w:rsidTr="00C602AA">
        <w:trPr>
          <w:trHeight w:val="330"/>
          <w:jc w:val="center"/>
        </w:trPr>
        <w:tc>
          <w:tcPr>
            <w:tcW w:w="708" w:type="dxa"/>
            <w:shd w:val="clear" w:color="4472C4" w:fill="4472C4"/>
            <w:noWrap/>
            <w:vAlign w:val="center"/>
            <w:hideMark/>
          </w:tcPr>
          <w:p w14:paraId="5BFE1EB1" w14:textId="77777777" w:rsidR="00AF71FF" w:rsidRPr="00DF3A4D" w:rsidRDefault="00AF71FF" w:rsidP="00AE0F50">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STT</w:t>
            </w:r>
          </w:p>
        </w:tc>
        <w:tc>
          <w:tcPr>
            <w:tcW w:w="5759" w:type="dxa"/>
            <w:shd w:val="clear" w:color="4472C4" w:fill="4472C4"/>
            <w:vAlign w:val="center"/>
          </w:tcPr>
          <w:p w14:paraId="11ADE841" w14:textId="77777777" w:rsidR="00AF71FF" w:rsidRPr="00DF3A4D" w:rsidRDefault="00AF71FF" w:rsidP="000E2966">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MÔ TẢ HOẠT ĐỘNG</w:t>
            </w:r>
          </w:p>
        </w:tc>
        <w:tc>
          <w:tcPr>
            <w:tcW w:w="1973" w:type="dxa"/>
            <w:shd w:val="clear" w:color="4472C4" w:fill="4472C4"/>
            <w:vAlign w:val="center"/>
          </w:tcPr>
          <w:p w14:paraId="1749B1E5" w14:textId="77777777" w:rsidR="00AF71FF" w:rsidRPr="00DF3A4D" w:rsidRDefault="00AF71FF" w:rsidP="000E2966">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SẢN PHẨM/</w:t>
            </w:r>
          </w:p>
          <w:p w14:paraId="5CA20322" w14:textId="77777777" w:rsidR="00AF71FF" w:rsidRPr="00DF3A4D" w:rsidRDefault="00AF71FF" w:rsidP="000E2966">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TÀI LIỆU</w:t>
            </w:r>
          </w:p>
        </w:tc>
        <w:tc>
          <w:tcPr>
            <w:tcW w:w="1336" w:type="dxa"/>
            <w:shd w:val="clear" w:color="4472C4" w:fill="4472C4"/>
            <w:vAlign w:val="center"/>
          </w:tcPr>
          <w:p w14:paraId="249260E7" w14:textId="77777777" w:rsidR="00AF71FF" w:rsidRPr="00DF3A4D" w:rsidRDefault="00AF71FF" w:rsidP="000E2966">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NGƯỜI THỰC HIỆN</w:t>
            </w:r>
          </w:p>
        </w:tc>
      </w:tr>
      <w:tr w:rsidR="00AF71FF" w:rsidRPr="00DF3A4D" w14:paraId="065D2414" w14:textId="77777777" w:rsidTr="00C602AA">
        <w:trPr>
          <w:trHeight w:val="529"/>
          <w:jc w:val="center"/>
        </w:trPr>
        <w:tc>
          <w:tcPr>
            <w:tcW w:w="708" w:type="dxa"/>
            <w:shd w:val="clear" w:color="auto" w:fill="auto"/>
            <w:noWrap/>
          </w:tcPr>
          <w:p w14:paraId="2E32D521" w14:textId="77777777" w:rsidR="00AF71FF" w:rsidRPr="00DF3A4D" w:rsidRDefault="00983811" w:rsidP="000E2966">
            <w:pPr>
              <w:spacing w:after="0" w:line="240" w:lineRule="auto"/>
              <w:jc w:val="center"/>
              <w:rPr>
                <w:rFonts w:eastAsia="Times New Roman"/>
                <w:color w:val="305496"/>
                <w:lang w:val="en-GB" w:eastAsia="en-GB"/>
              </w:rPr>
            </w:pPr>
            <w:r w:rsidRPr="00DF3A4D">
              <w:rPr>
                <w:rFonts w:eastAsia="Times New Roman"/>
                <w:color w:val="305496"/>
                <w:lang w:val="en-GB" w:eastAsia="en-GB"/>
              </w:rPr>
              <w:t>1</w:t>
            </w:r>
          </w:p>
        </w:tc>
        <w:tc>
          <w:tcPr>
            <w:tcW w:w="5759" w:type="dxa"/>
            <w:shd w:val="clear" w:color="auto" w:fill="auto"/>
          </w:tcPr>
          <w:p w14:paraId="7AD0F8A1" w14:textId="19FF8D23" w:rsidR="00AF71FF" w:rsidRDefault="00DB0662" w:rsidP="000E2966">
            <w:pPr>
              <w:spacing w:after="0" w:line="240" w:lineRule="auto"/>
              <w:jc w:val="both"/>
              <w:rPr>
                <w:rFonts w:eastAsia="Times New Roman"/>
                <w:lang w:val="en-GB" w:eastAsia="en-GB"/>
              </w:rPr>
            </w:pPr>
            <w:r>
              <w:rPr>
                <w:rFonts w:eastAsia="Times New Roman"/>
                <w:lang w:val="en-GB" w:eastAsia="en-GB"/>
              </w:rPr>
              <w:t>Thông tin nhu cầu thuê kênh</w:t>
            </w:r>
          </w:p>
          <w:p w14:paraId="2CF299E4" w14:textId="26B6C3F5" w:rsidR="00433765" w:rsidRPr="00433765" w:rsidRDefault="000006D0" w:rsidP="001648A8">
            <w:pPr>
              <w:pStyle w:val="ListParagraph"/>
              <w:numPr>
                <w:ilvl w:val="0"/>
                <w:numId w:val="19"/>
              </w:numPr>
              <w:spacing w:after="0" w:line="240" w:lineRule="auto"/>
              <w:jc w:val="both"/>
              <w:rPr>
                <w:rFonts w:eastAsia="Times New Roman"/>
                <w:lang w:val="en-GB" w:eastAsia="en-GB"/>
              </w:rPr>
            </w:pPr>
            <w:r>
              <w:rPr>
                <w:rFonts w:eastAsia="Times New Roman"/>
                <w:color w:val="305496"/>
                <w:lang w:val="en-GB" w:eastAsia="en-GB"/>
              </w:rPr>
              <w:t>Sales có được thông tin KH có nhu cầu thuê dịch vụ kênh của FPT.</w:t>
            </w:r>
          </w:p>
          <w:p w14:paraId="5AF5A2A3" w14:textId="3B677F61" w:rsidR="00D4245C" w:rsidRDefault="000006D0" w:rsidP="001648A8">
            <w:pPr>
              <w:pStyle w:val="ListParagraph"/>
              <w:numPr>
                <w:ilvl w:val="0"/>
                <w:numId w:val="19"/>
              </w:numPr>
              <w:spacing w:after="0" w:line="240" w:lineRule="auto"/>
              <w:jc w:val="both"/>
              <w:rPr>
                <w:rFonts w:eastAsia="Times New Roman"/>
                <w:lang w:val="en-GB" w:eastAsia="en-GB"/>
              </w:rPr>
            </w:pPr>
            <w:r w:rsidRPr="000006D0">
              <w:rPr>
                <w:rFonts w:eastAsia="Times New Roman"/>
                <w:b/>
                <w:lang w:val="en-GB" w:eastAsia="en-GB"/>
              </w:rPr>
              <w:t>Trường hợp KH mới</w:t>
            </w:r>
            <w:r>
              <w:rPr>
                <w:rFonts w:eastAsia="Times New Roman"/>
                <w:lang w:val="en-GB" w:eastAsia="en-GB"/>
              </w:rPr>
              <w:t>: Sales ghi nhận toàn bộ thông tin về KH như Tên KH, MST, Pháp nhân …v.v.., tiến hành vào hệ thống FTMS tạo PDK mới, nhập thông tin đã ghi nhận từ KH.</w:t>
            </w:r>
          </w:p>
          <w:p w14:paraId="75D3781E" w14:textId="6EF22A29" w:rsidR="00B27EE5" w:rsidRDefault="000006D0" w:rsidP="001648A8">
            <w:pPr>
              <w:pStyle w:val="ListParagraph"/>
              <w:numPr>
                <w:ilvl w:val="0"/>
                <w:numId w:val="19"/>
              </w:numPr>
              <w:spacing w:after="0" w:line="240" w:lineRule="auto"/>
              <w:jc w:val="both"/>
              <w:rPr>
                <w:rFonts w:eastAsia="Times New Roman"/>
                <w:lang w:val="en-GB" w:eastAsia="en-GB"/>
              </w:rPr>
            </w:pPr>
            <w:r w:rsidRPr="000006D0">
              <w:rPr>
                <w:rFonts w:eastAsia="Times New Roman"/>
                <w:b/>
                <w:lang w:val="en-GB" w:eastAsia="en-GB"/>
              </w:rPr>
              <w:t>Trường hợp KH đã có sử dụng</w:t>
            </w:r>
            <w:r>
              <w:rPr>
                <w:rFonts w:eastAsia="Times New Roman"/>
                <w:lang w:val="en-GB" w:eastAsia="en-GB"/>
              </w:rPr>
              <w:t>: Sales tiến hành nhập lại SHĐ đã ký với KH từ trước, sau đó tiến hành tạo PDK mới từ thông tin KH đã có sẵn.</w:t>
            </w:r>
          </w:p>
          <w:p w14:paraId="36FEB5B0" w14:textId="1C104CBE" w:rsidR="00D4245C" w:rsidRPr="00D4245C" w:rsidRDefault="00DB2BD4" w:rsidP="001648A8">
            <w:pPr>
              <w:pStyle w:val="ListParagraph"/>
              <w:numPr>
                <w:ilvl w:val="0"/>
                <w:numId w:val="19"/>
              </w:numPr>
              <w:spacing w:after="0" w:line="240" w:lineRule="auto"/>
              <w:jc w:val="both"/>
              <w:rPr>
                <w:rFonts w:eastAsia="Times New Roman"/>
                <w:lang w:val="en-GB" w:eastAsia="en-GB"/>
              </w:rPr>
            </w:pPr>
            <w:r>
              <w:rPr>
                <w:rFonts w:eastAsia="Times New Roman"/>
                <w:lang w:val="en-GB" w:eastAsia="en-GB"/>
              </w:rPr>
              <w:t xml:space="preserve">Sau khi kiểm tra thông tin, Sales tiến hành nhấn chọn nút “Tạo </w:t>
            </w:r>
            <w:r w:rsidR="000006D0">
              <w:rPr>
                <w:rFonts w:eastAsia="Times New Roman"/>
                <w:lang w:val="en-GB" w:eastAsia="en-GB"/>
              </w:rPr>
              <w:t>phiếu đăng ký</w:t>
            </w:r>
            <w:r>
              <w:rPr>
                <w:rFonts w:eastAsia="Times New Roman"/>
                <w:lang w:val="en-GB" w:eastAsia="en-GB"/>
              </w:rPr>
              <w:t>” để thực hiện việc tạo yêu cầu thuê kênh.</w:t>
            </w:r>
          </w:p>
        </w:tc>
        <w:tc>
          <w:tcPr>
            <w:tcW w:w="1973" w:type="dxa"/>
            <w:shd w:val="clear" w:color="auto" w:fill="auto"/>
          </w:tcPr>
          <w:p w14:paraId="30D7AA69" w14:textId="77777777" w:rsidR="00AF71FF" w:rsidRPr="00DF3A4D" w:rsidRDefault="00AF71FF" w:rsidP="000E2966">
            <w:pPr>
              <w:spacing w:after="0" w:line="240" w:lineRule="auto"/>
              <w:rPr>
                <w:rFonts w:eastAsia="Times New Roman"/>
                <w:color w:val="305496"/>
                <w:lang w:val="en-GB" w:eastAsia="en-GB"/>
              </w:rPr>
            </w:pPr>
          </w:p>
        </w:tc>
        <w:tc>
          <w:tcPr>
            <w:tcW w:w="1336" w:type="dxa"/>
            <w:shd w:val="clear" w:color="auto" w:fill="auto"/>
          </w:tcPr>
          <w:p w14:paraId="7196D064" w14:textId="2855E68B" w:rsidR="00AF71FF" w:rsidRPr="00DF3A4D" w:rsidRDefault="00DB2BD4" w:rsidP="000E2966">
            <w:pPr>
              <w:spacing w:after="0" w:line="240" w:lineRule="auto"/>
              <w:jc w:val="center"/>
              <w:rPr>
                <w:rFonts w:eastAsia="Times New Roman"/>
                <w:b/>
                <w:bCs/>
                <w:color w:val="305496"/>
                <w:lang w:val="en-GB" w:eastAsia="en-GB"/>
              </w:rPr>
            </w:pPr>
            <w:r>
              <w:rPr>
                <w:rFonts w:eastAsia="Times New Roman"/>
                <w:b/>
                <w:bCs/>
                <w:color w:val="305496"/>
                <w:lang w:val="en-GB" w:eastAsia="en-GB"/>
              </w:rPr>
              <w:t>Salesman</w:t>
            </w:r>
          </w:p>
        </w:tc>
      </w:tr>
      <w:tr w:rsidR="00AF71FF" w:rsidRPr="00DF3A4D" w14:paraId="2CC21B90" w14:textId="77777777" w:rsidTr="00C602AA">
        <w:trPr>
          <w:trHeight w:val="1134"/>
          <w:jc w:val="center"/>
        </w:trPr>
        <w:tc>
          <w:tcPr>
            <w:tcW w:w="708" w:type="dxa"/>
            <w:shd w:val="clear" w:color="auto" w:fill="FFFFFF" w:themeFill="background1"/>
            <w:noWrap/>
          </w:tcPr>
          <w:p w14:paraId="138328F9" w14:textId="3F262BDF" w:rsidR="00AF71FF" w:rsidRPr="00DF3A4D" w:rsidRDefault="00D4245C" w:rsidP="00983811">
            <w:pPr>
              <w:spacing w:after="0" w:line="240" w:lineRule="auto"/>
              <w:jc w:val="center"/>
              <w:rPr>
                <w:color w:val="305496"/>
                <w:lang w:val="en-GB" w:eastAsia="en-GB"/>
              </w:rPr>
            </w:pPr>
            <w:r>
              <w:rPr>
                <w:color w:val="305496"/>
                <w:lang w:val="en-GB" w:eastAsia="en-GB"/>
              </w:rPr>
              <w:lastRenderedPageBreak/>
              <w:t>2</w:t>
            </w:r>
          </w:p>
        </w:tc>
        <w:tc>
          <w:tcPr>
            <w:tcW w:w="5759" w:type="dxa"/>
            <w:shd w:val="clear" w:color="auto" w:fill="FFFFFF" w:themeFill="background1"/>
          </w:tcPr>
          <w:p w14:paraId="0AB72FE1" w14:textId="40181643" w:rsidR="00AF71FF" w:rsidRDefault="000006D0" w:rsidP="000E2966">
            <w:pPr>
              <w:spacing w:after="0" w:line="240" w:lineRule="auto"/>
              <w:jc w:val="both"/>
              <w:rPr>
                <w:rFonts w:eastAsia="Times New Roman"/>
                <w:lang w:val="en-GB" w:eastAsia="en-GB"/>
              </w:rPr>
            </w:pPr>
            <w:r>
              <w:rPr>
                <w:rFonts w:eastAsia="Times New Roman"/>
                <w:color w:val="305496"/>
                <w:lang w:val="en-GB" w:eastAsia="en-GB"/>
              </w:rPr>
              <w:t>Hệ thống ghi nhận thông tin và yêu cầu</w:t>
            </w:r>
            <w:r w:rsidR="00840824">
              <w:rPr>
                <w:rFonts w:eastAsia="Times New Roman"/>
                <w:color w:val="305496"/>
                <w:lang w:val="en-GB" w:eastAsia="en-GB"/>
              </w:rPr>
              <w:t>.</w:t>
            </w:r>
          </w:p>
          <w:p w14:paraId="3CE71815" w14:textId="676C1457" w:rsidR="00D4245C" w:rsidRDefault="00DB2BD4" w:rsidP="001648A8">
            <w:pPr>
              <w:pStyle w:val="ListParagraph"/>
              <w:numPr>
                <w:ilvl w:val="0"/>
                <w:numId w:val="20"/>
              </w:numPr>
              <w:spacing w:after="0" w:line="240" w:lineRule="auto"/>
              <w:jc w:val="both"/>
              <w:rPr>
                <w:rFonts w:eastAsia="Times New Roman"/>
                <w:color w:val="305496"/>
                <w:lang w:val="en-GB" w:eastAsia="en-GB"/>
              </w:rPr>
            </w:pPr>
            <w:r>
              <w:rPr>
                <w:rFonts w:eastAsia="Times New Roman"/>
                <w:color w:val="305496"/>
                <w:lang w:val="en-GB" w:eastAsia="en-GB"/>
              </w:rPr>
              <w:t>Khi tiến hành tạo yêu cầu, hệ thống hiển thị form thông tin, Sales nhập các thông tin bổ sung và tiến hành gửi yêu cầu cho các phòng ban duyệt.</w:t>
            </w:r>
          </w:p>
          <w:p w14:paraId="38553528" w14:textId="6A2A5B9C" w:rsidR="00927052" w:rsidRDefault="00927052" w:rsidP="001648A8">
            <w:pPr>
              <w:pStyle w:val="ListParagraph"/>
              <w:numPr>
                <w:ilvl w:val="0"/>
                <w:numId w:val="20"/>
              </w:numPr>
              <w:spacing w:after="0" w:line="240" w:lineRule="auto"/>
              <w:jc w:val="both"/>
              <w:rPr>
                <w:rFonts w:eastAsia="Times New Roman"/>
                <w:color w:val="305496"/>
                <w:lang w:val="en-GB" w:eastAsia="en-GB"/>
              </w:rPr>
            </w:pPr>
            <w:r>
              <w:rPr>
                <w:rFonts w:eastAsia="Times New Roman"/>
                <w:color w:val="305496"/>
                <w:lang w:val="en-GB" w:eastAsia="en-GB"/>
              </w:rPr>
              <w:t>Các bộ phận sẽ có mail thôn</w:t>
            </w:r>
            <w:r w:rsidR="006B0605">
              <w:rPr>
                <w:rFonts w:eastAsia="Times New Roman"/>
                <w:color w:val="305496"/>
                <w:lang w:val="en-GB" w:eastAsia="en-GB"/>
              </w:rPr>
              <w:t>sss</w:t>
            </w:r>
            <w:r>
              <w:rPr>
                <w:rFonts w:eastAsia="Times New Roman"/>
                <w:color w:val="305496"/>
                <w:lang w:val="en-GB" w:eastAsia="en-GB"/>
              </w:rPr>
              <w:t>g báo duyệt của hệ thống tự động gửi.</w:t>
            </w:r>
          </w:p>
          <w:p w14:paraId="34FF1C98" w14:textId="4B52518A" w:rsidR="00927052" w:rsidRPr="00927052" w:rsidRDefault="00927052" w:rsidP="001648A8">
            <w:pPr>
              <w:pStyle w:val="ListParagraph"/>
              <w:numPr>
                <w:ilvl w:val="0"/>
                <w:numId w:val="20"/>
              </w:numPr>
              <w:spacing w:after="0" w:line="240" w:lineRule="auto"/>
              <w:jc w:val="both"/>
              <w:rPr>
                <w:rFonts w:eastAsia="Times New Roman"/>
                <w:color w:val="305496"/>
                <w:lang w:val="en-GB" w:eastAsia="en-GB"/>
              </w:rPr>
            </w:pPr>
            <w:r>
              <w:rPr>
                <w:rFonts w:eastAsia="Times New Roman"/>
                <w:color w:val="305496"/>
                <w:lang w:val="en-GB" w:eastAsia="en-GB"/>
              </w:rPr>
              <w:t>Mặc định mục Khảo sát sẽ được để là “Có” vì đặc thù của dịch vụ Kênh.</w:t>
            </w:r>
          </w:p>
        </w:tc>
        <w:tc>
          <w:tcPr>
            <w:tcW w:w="1973" w:type="dxa"/>
            <w:shd w:val="clear" w:color="auto" w:fill="FFFFFF" w:themeFill="background1"/>
          </w:tcPr>
          <w:p w14:paraId="6D072C0D" w14:textId="77777777" w:rsidR="00AF71FF" w:rsidRPr="00DF3A4D" w:rsidRDefault="00AF71FF" w:rsidP="000E2966">
            <w:pPr>
              <w:spacing w:after="0" w:line="240" w:lineRule="auto"/>
              <w:rPr>
                <w:rFonts w:eastAsia="Times New Roman"/>
                <w:color w:val="305496"/>
                <w:lang w:val="en-GB" w:eastAsia="en-GB"/>
              </w:rPr>
            </w:pPr>
          </w:p>
        </w:tc>
        <w:tc>
          <w:tcPr>
            <w:tcW w:w="1336" w:type="dxa"/>
            <w:shd w:val="clear" w:color="auto" w:fill="FFFFFF" w:themeFill="background1"/>
          </w:tcPr>
          <w:p w14:paraId="48A21919" w14:textId="0F86BB30" w:rsidR="00AF71FF" w:rsidRPr="00DF3A4D" w:rsidRDefault="009D6255" w:rsidP="00EB0D7C">
            <w:pPr>
              <w:spacing w:after="0" w:line="240" w:lineRule="auto"/>
              <w:jc w:val="center"/>
              <w:rPr>
                <w:rFonts w:eastAsia="Times New Roman"/>
                <w:b/>
                <w:bCs/>
                <w:color w:val="305496"/>
                <w:lang w:val="en-GB" w:eastAsia="en-GB"/>
              </w:rPr>
            </w:pPr>
            <w:r>
              <w:rPr>
                <w:rFonts w:eastAsia="Times New Roman"/>
                <w:b/>
                <w:bCs/>
                <w:color w:val="305496"/>
                <w:lang w:val="en-GB" w:eastAsia="en-GB"/>
              </w:rPr>
              <w:t>Salesman</w:t>
            </w:r>
            <w:r w:rsidR="000006D0">
              <w:rPr>
                <w:rFonts w:eastAsia="Times New Roman"/>
                <w:b/>
                <w:bCs/>
                <w:color w:val="305496"/>
                <w:lang w:val="en-GB" w:eastAsia="en-GB"/>
              </w:rPr>
              <w:t>/ FTMS</w:t>
            </w:r>
          </w:p>
        </w:tc>
      </w:tr>
      <w:tr w:rsidR="00D4245C" w:rsidRPr="00DF3A4D" w14:paraId="45D67596" w14:textId="77777777" w:rsidTr="00C602AA">
        <w:trPr>
          <w:trHeight w:val="1134"/>
          <w:jc w:val="center"/>
        </w:trPr>
        <w:tc>
          <w:tcPr>
            <w:tcW w:w="708" w:type="dxa"/>
            <w:shd w:val="clear" w:color="auto" w:fill="FFFFFF" w:themeFill="background1"/>
            <w:noWrap/>
          </w:tcPr>
          <w:p w14:paraId="4E3E5553" w14:textId="2D65587E" w:rsidR="00D4245C" w:rsidRDefault="00D4245C" w:rsidP="00983811">
            <w:pPr>
              <w:spacing w:after="0" w:line="240" w:lineRule="auto"/>
              <w:jc w:val="center"/>
              <w:rPr>
                <w:color w:val="305496"/>
                <w:lang w:val="en-GB" w:eastAsia="en-GB"/>
              </w:rPr>
            </w:pPr>
            <w:r>
              <w:rPr>
                <w:color w:val="305496"/>
                <w:lang w:val="en-GB" w:eastAsia="en-GB"/>
              </w:rPr>
              <w:t>3</w:t>
            </w:r>
          </w:p>
        </w:tc>
        <w:tc>
          <w:tcPr>
            <w:tcW w:w="5759" w:type="dxa"/>
            <w:shd w:val="clear" w:color="auto" w:fill="FFFFFF" w:themeFill="background1"/>
          </w:tcPr>
          <w:p w14:paraId="25B751B3" w14:textId="19D78941" w:rsidR="00D4245C" w:rsidRDefault="00840824" w:rsidP="000E2966">
            <w:pPr>
              <w:spacing w:after="0" w:line="240" w:lineRule="auto"/>
              <w:jc w:val="both"/>
              <w:rPr>
                <w:rFonts w:eastAsia="Times New Roman"/>
                <w:lang w:val="en-GB" w:eastAsia="en-GB"/>
              </w:rPr>
            </w:pPr>
            <w:r>
              <w:rPr>
                <w:rFonts w:eastAsia="Times New Roman"/>
                <w:color w:val="305496"/>
                <w:lang w:val="en-GB" w:eastAsia="en-GB"/>
              </w:rPr>
              <w:t>Sales có màn hình “Danh sách yêu cầu”.</w:t>
            </w:r>
          </w:p>
          <w:p w14:paraId="714E2C47" w14:textId="3E5D827E" w:rsidR="00D4245C" w:rsidRDefault="005277CE" w:rsidP="001648A8">
            <w:pPr>
              <w:pStyle w:val="ListParagraph"/>
              <w:numPr>
                <w:ilvl w:val="0"/>
                <w:numId w:val="21"/>
              </w:numPr>
              <w:spacing w:after="0" w:line="240" w:lineRule="auto"/>
              <w:jc w:val="both"/>
              <w:rPr>
                <w:rFonts w:eastAsia="Times New Roman"/>
                <w:color w:val="305496"/>
                <w:lang w:val="en-GB" w:eastAsia="en-GB"/>
              </w:rPr>
            </w:pPr>
            <w:r>
              <w:rPr>
                <w:rFonts w:eastAsia="Times New Roman"/>
                <w:color w:val="305496"/>
                <w:lang w:val="en-GB" w:eastAsia="en-GB"/>
              </w:rPr>
              <w:t xml:space="preserve">Trên màn hình “Danh sách </w:t>
            </w:r>
            <w:r w:rsidR="00840824">
              <w:rPr>
                <w:rFonts w:eastAsia="Times New Roman"/>
                <w:color w:val="305496"/>
                <w:lang w:val="en-GB" w:eastAsia="en-GB"/>
              </w:rPr>
              <w:t>yêu cầu</w:t>
            </w:r>
            <w:r>
              <w:rPr>
                <w:rFonts w:eastAsia="Times New Roman"/>
                <w:color w:val="305496"/>
                <w:lang w:val="en-GB" w:eastAsia="en-GB"/>
              </w:rPr>
              <w:t>” có thể xem lại thông tin các HD</w:t>
            </w:r>
            <w:r w:rsidR="00840824">
              <w:rPr>
                <w:rFonts w:eastAsia="Times New Roman"/>
                <w:color w:val="305496"/>
                <w:lang w:val="en-GB" w:eastAsia="en-GB"/>
              </w:rPr>
              <w:t>, tiến độ duyệt của phiếu</w:t>
            </w:r>
            <w:r>
              <w:rPr>
                <w:rFonts w:eastAsia="Times New Roman"/>
                <w:color w:val="305496"/>
                <w:lang w:val="en-GB" w:eastAsia="en-GB"/>
              </w:rPr>
              <w:t>.</w:t>
            </w:r>
          </w:p>
          <w:p w14:paraId="4AE706DC" w14:textId="01BC4E98" w:rsidR="005277CE" w:rsidRDefault="009D6255" w:rsidP="001648A8">
            <w:pPr>
              <w:pStyle w:val="ListParagraph"/>
              <w:numPr>
                <w:ilvl w:val="0"/>
                <w:numId w:val="21"/>
              </w:numPr>
              <w:spacing w:after="0" w:line="240" w:lineRule="auto"/>
              <w:jc w:val="both"/>
              <w:rPr>
                <w:rFonts w:eastAsia="Times New Roman"/>
                <w:color w:val="305496"/>
                <w:lang w:val="en-GB" w:eastAsia="en-GB"/>
              </w:rPr>
            </w:pPr>
            <w:r>
              <w:rPr>
                <w:rFonts w:eastAsia="Times New Roman"/>
                <w:color w:val="305496"/>
                <w:lang w:val="en-GB" w:eastAsia="en-GB"/>
              </w:rPr>
              <w:t>Trường hợp phiếu bị từ chối, Sales được quyền cập nhật lại thông tin PYC và tiến hành gửi lại theo bước “Tạo yêu cầu”.</w:t>
            </w:r>
          </w:p>
          <w:p w14:paraId="485C2632" w14:textId="426FA919" w:rsidR="005277CE" w:rsidRPr="00D4245C" w:rsidRDefault="005277CE" w:rsidP="005A0D3C">
            <w:pPr>
              <w:pStyle w:val="ListParagraph"/>
              <w:spacing w:after="0" w:line="240" w:lineRule="auto"/>
              <w:jc w:val="both"/>
              <w:rPr>
                <w:rFonts w:eastAsia="Times New Roman"/>
                <w:color w:val="305496"/>
                <w:lang w:val="en-GB" w:eastAsia="en-GB"/>
              </w:rPr>
            </w:pPr>
          </w:p>
        </w:tc>
        <w:tc>
          <w:tcPr>
            <w:tcW w:w="1973" w:type="dxa"/>
            <w:shd w:val="clear" w:color="auto" w:fill="FFFFFF" w:themeFill="background1"/>
          </w:tcPr>
          <w:p w14:paraId="12322C3A" w14:textId="77777777" w:rsidR="00D4245C" w:rsidRPr="00DF3A4D" w:rsidRDefault="00D4245C" w:rsidP="000E2966">
            <w:pPr>
              <w:spacing w:after="0" w:line="240" w:lineRule="auto"/>
              <w:rPr>
                <w:rFonts w:eastAsia="Times New Roman"/>
                <w:color w:val="305496"/>
                <w:lang w:val="en-GB" w:eastAsia="en-GB"/>
              </w:rPr>
            </w:pPr>
          </w:p>
        </w:tc>
        <w:tc>
          <w:tcPr>
            <w:tcW w:w="1336" w:type="dxa"/>
            <w:shd w:val="clear" w:color="auto" w:fill="FFFFFF" w:themeFill="background1"/>
          </w:tcPr>
          <w:p w14:paraId="29D75B4E" w14:textId="76461F6D" w:rsidR="00D4245C" w:rsidRPr="00DF3A4D" w:rsidRDefault="009D6255" w:rsidP="000E2966">
            <w:pPr>
              <w:spacing w:after="0" w:line="240" w:lineRule="auto"/>
              <w:jc w:val="center"/>
              <w:rPr>
                <w:rFonts w:eastAsia="Times New Roman"/>
                <w:b/>
                <w:bCs/>
                <w:color w:val="305496"/>
                <w:lang w:val="en-GB" w:eastAsia="en-GB"/>
              </w:rPr>
            </w:pPr>
            <w:r>
              <w:rPr>
                <w:rFonts w:eastAsia="Times New Roman"/>
                <w:b/>
                <w:bCs/>
                <w:color w:val="305496"/>
                <w:lang w:val="en-GB" w:eastAsia="en-GB"/>
              </w:rPr>
              <w:t>Salesman</w:t>
            </w:r>
          </w:p>
        </w:tc>
      </w:tr>
    </w:tbl>
    <w:p w14:paraId="04CFA5BF" w14:textId="37245A52" w:rsidR="00EB2BDF" w:rsidRPr="005A0D3C" w:rsidRDefault="002A0EC1" w:rsidP="00B440C1">
      <w:pPr>
        <w:pStyle w:val="Heading2"/>
      </w:pPr>
      <w:bookmarkStart w:id="114" w:name="_Toc66437630"/>
      <w:r w:rsidRPr="005A0D3C">
        <w:t>Quy trình 2</w:t>
      </w:r>
      <w:r w:rsidR="00B440C1" w:rsidRPr="005A0D3C">
        <w:t xml:space="preserve">: </w:t>
      </w:r>
      <w:r w:rsidR="00927052">
        <w:t>Khảo sát</w:t>
      </w:r>
      <w:bookmarkEnd w:id="114"/>
      <w:r w:rsidR="00B440C1" w:rsidRPr="005A0D3C">
        <w:t xml:space="preserve"> </w:t>
      </w:r>
    </w:p>
    <w:p w14:paraId="5EB1EF75" w14:textId="0DFF0580" w:rsidR="00B440C1" w:rsidRPr="005A0D3C" w:rsidRDefault="00B440C1" w:rsidP="001648A8">
      <w:pPr>
        <w:pStyle w:val="Heading3"/>
        <w:numPr>
          <w:ilvl w:val="0"/>
          <w:numId w:val="23"/>
        </w:numPr>
      </w:pPr>
      <w:bookmarkStart w:id="115" w:name="_Toc66437631"/>
      <w:r w:rsidRPr="005A0D3C">
        <w:t>Workflow:</w:t>
      </w:r>
      <w:bookmarkEnd w:id="115"/>
    </w:p>
    <w:p w14:paraId="049048D6" w14:textId="202EA2A7" w:rsidR="00B440C1" w:rsidRDefault="00927052" w:rsidP="00B440C1">
      <w:r>
        <w:rPr>
          <w:noProof/>
        </w:rPr>
        <w:drawing>
          <wp:inline distT="0" distB="0" distL="0" distR="0" wp14:anchorId="6A546F6E" wp14:editId="6AD2485A">
            <wp:extent cx="6226175" cy="4190365"/>
            <wp:effectExtent l="0" t="0" r="317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6175" cy="4190365"/>
                    </a:xfrm>
                    <a:prstGeom prst="rect">
                      <a:avLst/>
                    </a:prstGeom>
                    <a:noFill/>
                    <a:ln>
                      <a:noFill/>
                    </a:ln>
                  </pic:spPr>
                </pic:pic>
              </a:graphicData>
            </a:graphic>
          </wp:inline>
        </w:drawing>
      </w:r>
    </w:p>
    <w:p w14:paraId="11F3717C" w14:textId="77777777" w:rsidR="005A0D3C" w:rsidRDefault="005A0D3C" w:rsidP="00B440C1"/>
    <w:p w14:paraId="50B6FFDE" w14:textId="77777777" w:rsidR="005A0D3C" w:rsidRDefault="005A0D3C" w:rsidP="00B440C1"/>
    <w:p w14:paraId="435567F5" w14:textId="77777777" w:rsidR="005A0D3C" w:rsidRPr="00B440C1" w:rsidRDefault="005A0D3C" w:rsidP="00B440C1"/>
    <w:p w14:paraId="55B5F471" w14:textId="60712E08" w:rsidR="00B440C1" w:rsidRPr="00B440C1" w:rsidRDefault="00B440C1" w:rsidP="00B440C1">
      <w:pPr>
        <w:pStyle w:val="Heading3"/>
        <w:numPr>
          <w:ilvl w:val="0"/>
          <w:numId w:val="0"/>
        </w:numPr>
        <w:tabs>
          <w:tab w:val="left" w:pos="1440"/>
        </w:tabs>
        <w:ind w:firstLine="990"/>
      </w:pPr>
      <w:bookmarkStart w:id="116" w:name="_Toc66437632"/>
      <w:r>
        <w:t>2.</w:t>
      </w:r>
      <w:r>
        <w:tab/>
        <w:t>Diễn giải các bước thực hiện:</w:t>
      </w:r>
      <w:bookmarkEnd w:id="116"/>
    </w:p>
    <w:tbl>
      <w:tblPr>
        <w:tblW w:w="9918" w:type="dxa"/>
        <w:jc w:val="center"/>
        <w:tblBorders>
          <w:top w:val="dotted" w:sz="4" w:space="0" w:color="4472C4"/>
          <w:left w:val="dotted" w:sz="4" w:space="0" w:color="4472C4"/>
          <w:bottom w:val="dotted" w:sz="4" w:space="0" w:color="4472C4"/>
          <w:right w:val="dotted" w:sz="4" w:space="0" w:color="4472C4"/>
          <w:insideH w:val="dotted" w:sz="4" w:space="0" w:color="4472C4"/>
          <w:insideV w:val="dotted" w:sz="4" w:space="0" w:color="4472C4"/>
        </w:tblBorders>
        <w:tblLook w:val="04A0" w:firstRow="1" w:lastRow="0" w:firstColumn="1" w:lastColumn="0" w:noHBand="0" w:noVBand="1"/>
      </w:tblPr>
      <w:tblGrid>
        <w:gridCol w:w="708"/>
        <w:gridCol w:w="5808"/>
        <w:gridCol w:w="1984"/>
        <w:gridCol w:w="1418"/>
      </w:tblGrid>
      <w:tr w:rsidR="00B440C1" w:rsidRPr="00DF3A4D" w14:paraId="23FCA0C7" w14:textId="77777777" w:rsidTr="000E121C">
        <w:trPr>
          <w:trHeight w:val="330"/>
          <w:jc w:val="center"/>
        </w:trPr>
        <w:tc>
          <w:tcPr>
            <w:tcW w:w="708" w:type="dxa"/>
            <w:shd w:val="clear" w:color="4472C4" w:fill="4472C4"/>
            <w:noWrap/>
            <w:vAlign w:val="center"/>
            <w:hideMark/>
          </w:tcPr>
          <w:p w14:paraId="7B0EB13C" w14:textId="77777777" w:rsidR="00B440C1" w:rsidRPr="00DF3A4D" w:rsidRDefault="00B440C1" w:rsidP="000E121C">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STT</w:t>
            </w:r>
          </w:p>
        </w:tc>
        <w:tc>
          <w:tcPr>
            <w:tcW w:w="5808" w:type="dxa"/>
            <w:shd w:val="clear" w:color="4472C4" w:fill="4472C4"/>
            <w:vAlign w:val="center"/>
          </w:tcPr>
          <w:p w14:paraId="7DB241DB" w14:textId="77777777" w:rsidR="00B440C1" w:rsidRPr="00DF3A4D" w:rsidRDefault="00B440C1" w:rsidP="000E121C">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MÔ TẢ HOẠT ĐỘNG</w:t>
            </w:r>
          </w:p>
        </w:tc>
        <w:tc>
          <w:tcPr>
            <w:tcW w:w="1984" w:type="dxa"/>
            <w:shd w:val="clear" w:color="4472C4" w:fill="4472C4"/>
            <w:vAlign w:val="center"/>
          </w:tcPr>
          <w:p w14:paraId="3A956086" w14:textId="77777777" w:rsidR="00B440C1" w:rsidRPr="00DF3A4D" w:rsidRDefault="00B440C1" w:rsidP="000E121C">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SẢN PHẨM/</w:t>
            </w:r>
          </w:p>
          <w:p w14:paraId="0FA4D929" w14:textId="77777777" w:rsidR="00B440C1" w:rsidRPr="00DF3A4D" w:rsidRDefault="00B440C1" w:rsidP="000E121C">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TÀI LIỆU</w:t>
            </w:r>
          </w:p>
        </w:tc>
        <w:tc>
          <w:tcPr>
            <w:tcW w:w="1418" w:type="dxa"/>
            <w:shd w:val="clear" w:color="4472C4" w:fill="4472C4"/>
            <w:vAlign w:val="center"/>
          </w:tcPr>
          <w:p w14:paraId="422BC3A0" w14:textId="77777777" w:rsidR="00B440C1" w:rsidRPr="00DF3A4D" w:rsidRDefault="00B440C1" w:rsidP="000E121C">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NGƯỜI THỰC HIỆN</w:t>
            </w:r>
          </w:p>
        </w:tc>
      </w:tr>
      <w:tr w:rsidR="00B440C1" w:rsidRPr="00DF3A4D" w14:paraId="4D8C638D" w14:textId="77777777" w:rsidTr="000E121C">
        <w:trPr>
          <w:trHeight w:val="1134"/>
          <w:jc w:val="center"/>
        </w:trPr>
        <w:tc>
          <w:tcPr>
            <w:tcW w:w="708" w:type="dxa"/>
            <w:shd w:val="clear" w:color="auto" w:fill="auto"/>
            <w:noWrap/>
          </w:tcPr>
          <w:p w14:paraId="2DB0A8FE" w14:textId="77777777" w:rsidR="00B440C1" w:rsidRPr="00DF3A4D" w:rsidRDefault="00B440C1" w:rsidP="000E121C">
            <w:pPr>
              <w:spacing w:after="0" w:line="240" w:lineRule="auto"/>
              <w:jc w:val="center"/>
              <w:rPr>
                <w:rFonts w:eastAsia="Times New Roman"/>
                <w:color w:val="305496"/>
                <w:lang w:val="en-GB" w:eastAsia="en-GB"/>
              </w:rPr>
            </w:pPr>
            <w:r w:rsidRPr="00DF3A4D">
              <w:rPr>
                <w:rFonts w:eastAsia="Times New Roman"/>
                <w:color w:val="305496"/>
                <w:lang w:val="en-GB" w:eastAsia="en-GB"/>
              </w:rPr>
              <w:t>1</w:t>
            </w:r>
          </w:p>
        </w:tc>
        <w:tc>
          <w:tcPr>
            <w:tcW w:w="5808" w:type="dxa"/>
            <w:shd w:val="clear" w:color="auto" w:fill="auto"/>
          </w:tcPr>
          <w:p w14:paraId="6D4FE2AD" w14:textId="2D2302BC" w:rsidR="00B440C1" w:rsidRDefault="005D5C86" w:rsidP="000E121C">
            <w:pPr>
              <w:spacing w:after="0" w:line="240" w:lineRule="auto"/>
              <w:jc w:val="both"/>
              <w:rPr>
                <w:rFonts w:eastAsia="Times New Roman"/>
                <w:lang w:val="en-GB" w:eastAsia="en-GB"/>
              </w:rPr>
            </w:pPr>
            <w:r>
              <w:rPr>
                <w:rFonts w:eastAsia="Times New Roman"/>
                <w:lang w:val="en-GB" w:eastAsia="en-GB"/>
              </w:rPr>
              <w:t>Tạo</w:t>
            </w:r>
            <w:r w:rsidR="00B440C1">
              <w:rPr>
                <w:rFonts w:eastAsia="Times New Roman"/>
                <w:lang w:val="en-GB" w:eastAsia="en-GB"/>
              </w:rPr>
              <w:t xml:space="preserve"> yêu cầu </w:t>
            </w:r>
            <w:r w:rsidR="00927052">
              <w:rPr>
                <w:rFonts w:eastAsia="Times New Roman"/>
                <w:lang w:val="en-GB" w:eastAsia="en-GB"/>
              </w:rPr>
              <w:t>khảo sát hạ tầng</w:t>
            </w:r>
          </w:p>
          <w:p w14:paraId="3098A1A7" w14:textId="1CB941FE" w:rsidR="00B440C1" w:rsidRDefault="00927052"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Trên PDK, Sales sẽ chọn Có hoặc Không ở mục Khảo sát.</w:t>
            </w:r>
          </w:p>
          <w:p w14:paraId="2AFCD564" w14:textId="3C038781" w:rsidR="006B1D85" w:rsidRDefault="00927052" w:rsidP="001648A8">
            <w:pPr>
              <w:pStyle w:val="ListParagraph"/>
              <w:numPr>
                <w:ilvl w:val="0"/>
                <w:numId w:val="22"/>
              </w:numPr>
              <w:spacing w:after="0" w:line="240" w:lineRule="auto"/>
              <w:jc w:val="both"/>
              <w:rPr>
                <w:rFonts w:eastAsia="Times New Roman"/>
                <w:lang w:val="en-GB" w:eastAsia="en-GB"/>
              </w:rPr>
            </w:pPr>
            <w:r>
              <w:rPr>
                <w:rFonts w:eastAsia="Times New Roman"/>
                <w:color w:val="305496"/>
                <w:lang w:val="en-GB" w:eastAsia="en-GB"/>
              </w:rPr>
              <w:t xml:space="preserve">Tương ứng với mục Có, hệ thống sẽ gửi yêu cầu Khảo sát đến bộ phận </w:t>
            </w:r>
            <w:r w:rsidR="008B19D7">
              <w:rPr>
                <w:rFonts w:eastAsia="Times New Roman"/>
                <w:color w:val="305496"/>
                <w:lang w:val="en-GB" w:eastAsia="en-GB"/>
              </w:rPr>
              <w:t xml:space="preserve">SDC </w:t>
            </w:r>
            <w:r>
              <w:rPr>
                <w:rFonts w:eastAsia="Times New Roman"/>
                <w:color w:val="305496"/>
                <w:lang w:val="en-GB" w:eastAsia="en-GB"/>
              </w:rPr>
              <w:t>(có mail hệ thống tự động gửi thông báo)</w:t>
            </w:r>
          </w:p>
          <w:p w14:paraId="5B5EF5FE" w14:textId="68E16166" w:rsidR="005E703E" w:rsidRDefault="008B19D7" w:rsidP="001648A8">
            <w:pPr>
              <w:pStyle w:val="ListParagraph"/>
              <w:numPr>
                <w:ilvl w:val="0"/>
                <w:numId w:val="22"/>
              </w:numPr>
              <w:spacing w:after="0" w:line="240" w:lineRule="auto"/>
              <w:jc w:val="both"/>
              <w:rPr>
                <w:rFonts w:eastAsia="Times New Roman"/>
                <w:color w:val="305496"/>
                <w:lang w:val="en-GB" w:eastAsia="en-GB"/>
              </w:rPr>
            </w:pPr>
            <w:r>
              <w:rPr>
                <w:rFonts w:eastAsia="Times New Roman"/>
                <w:color w:val="305496"/>
                <w:lang w:val="en-GB" w:eastAsia="en-GB"/>
              </w:rPr>
              <w:t>SDC</w:t>
            </w:r>
            <w:r w:rsidR="00927052">
              <w:rPr>
                <w:rFonts w:eastAsia="Times New Roman"/>
                <w:color w:val="305496"/>
                <w:lang w:val="en-GB" w:eastAsia="en-GB"/>
              </w:rPr>
              <w:t xml:space="preserve"> tiếp nhận thông tin và điều hướng xử lý</w:t>
            </w:r>
          </w:p>
          <w:p w14:paraId="0B4FA4CC" w14:textId="3EC9B0B5" w:rsidR="006B1D85" w:rsidRPr="009B7AE6" w:rsidRDefault="006B1D85" w:rsidP="009B7AE6">
            <w:pPr>
              <w:spacing w:after="0" w:line="240" w:lineRule="auto"/>
              <w:ind w:left="360"/>
              <w:jc w:val="both"/>
              <w:rPr>
                <w:rFonts w:eastAsia="Times New Roman"/>
                <w:lang w:val="en-GB" w:eastAsia="en-GB"/>
              </w:rPr>
            </w:pPr>
          </w:p>
        </w:tc>
        <w:tc>
          <w:tcPr>
            <w:tcW w:w="1984" w:type="dxa"/>
            <w:shd w:val="clear" w:color="auto" w:fill="auto"/>
          </w:tcPr>
          <w:p w14:paraId="0971D0AC" w14:textId="77777777" w:rsidR="00B440C1" w:rsidRDefault="00B440C1" w:rsidP="000E121C">
            <w:pPr>
              <w:spacing w:after="0" w:line="240" w:lineRule="auto"/>
              <w:rPr>
                <w:rFonts w:eastAsia="Times New Roman"/>
                <w:color w:val="305496"/>
                <w:lang w:val="en-GB" w:eastAsia="en-GB"/>
              </w:rPr>
            </w:pPr>
          </w:p>
          <w:p w14:paraId="6E5F108D" w14:textId="77777777" w:rsidR="00B440C1" w:rsidRPr="00DF3A4D" w:rsidRDefault="00B440C1" w:rsidP="000E121C">
            <w:pPr>
              <w:spacing w:after="0" w:line="240" w:lineRule="auto"/>
              <w:rPr>
                <w:rFonts w:eastAsia="Times New Roman"/>
                <w:color w:val="305496"/>
                <w:lang w:val="en-GB" w:eastAsia="en-GB"/>
              </w:rPr>
            </w:pPr>
          </w:p>
        </w:tc>
        <w:tc>
          <w:tcPr>
            <w:tcW w:w="1418" w:type="dxa"/>
            <w:shd w:val="clear" w:color="auto" w:fill="auto"/>
          </w:tcPr>
          <w:p w14:paraId="500AE8A8" w14:textId="55D40C9F" w:rsidR="00B440C1" w:rsidRPr="00DF3A4D" w:rsidRDefault="00927052" w:rsidP="009B7AE6">
            <w:pPr>
              <w:spacing w:after="0" w:line="240" w:lineRule="auto"/>
              <w:jc w:val="center"/>
              <w:rPr>
                <w:rFonts w:eastAsia="Times New Roman"/>
                <w:b/>
                <w:bCs/>
                <w:color w:val="305496"/>
                <w:lang w:val="en-GB" w:eastAsia="en-GB"/>
              </w:rPr>
            </w:pPr>
            <w:r>
              <w:rPr>
                <w:rFonts w:eastAsia="Times New Roman"/>
                <w:b/>
                <w:bCs/>
                <w:color w:val="305496"/>
                <w:lang w:val="en-GB" w:eastAsia="en-GB"/>
              </w:rPr>
              <w:t>Salesman</w:t>
            </w:r>
          </w:p>
        </w:tc>
      </w:tr>
      <w:tr w:rsidR="009B7AE6" w:rsidRPr="00DF3A4D" w14:paraId="4ADE1547" w14:textId="77777777" w:rsidTr="000E121C">
        <w:trPr>
          <w:trHeight w:val="1134"/>
          <w:jc w:val="center"/>
        </w:trPr>
        <w:tc>
          <w:tcPr>
            <w:tcW w:w="708" w:type="dxa"/>
            <w:shd w:val="clear" w:color="auto" w:fill="auto"/>
            <w:noWrap/>
          </w:tcPr>
          <w:p w14:paraId="078CD87D" w14:textId="44E32800" w:rsidR="009B7AE6" w:rsidRPr="00DF3A4D" w:rsidRDefault="009B7AE6" w:rsidP="000E121C">
            <w:pPr>
              <w:spacing w:after="0" w:line="240" w:lineRule="auto"/>
              <w:jc w:val="center"/>
              <w:rPr>
                <w:rFonts w:eastAsia="Times New Roman"/>
                <w:color w:val="305496"/>
                <w:lang w:val="en-GB" w:eastAsia="en-GB"/>
              </w:rPr>
            </w:pPr>
            <w:r>
              <w:rPr>
                <w:rFonts w:eastAsia="Times New Roman"/>
                <w:color w:val="305496"/>
                <w:lang w:val="en-GB" w:eastAsia="en-GB"/>
              </w:rPr>
              <w:t>2</w:t>
            </w:r>
          </w:p>
        </w:tc>
        <w:tc>
          <w:tcPr>
            <w:tcW w:w="5808" w:type="dxa"/>
            <w:shd w:val="clear" w:color="auto" w:fill="auto"/>
          </w:tcPr>
          <w:p w14:paraId="13053FA3" w14:textId="77777777" w:rsidR="009B7AE6" w:rsidRDefault="005D5C86" w:rsidP="000E121C">
            <w:pPr>
              <w:spacing w:after="0" w:line="240" w:lineRule="auto"/>
              <w:jc w:val="both"/>
              <w:rPr>
                <w:rFonts w:eastAsia="Times New Roman"/>
                <w:lang w:val="en-GB" w:eastAsia="en-GB"/>
              </w:rPr>
            </w:pPr>
            <w:r>
              <w:rPr>
                <w:rFonts w:eastAsia="Times New Roman"/>
                <w:lang w:val="en-GB" w:eastAsia="en-GB"/>
              </w:rPr>
              <w:t>Tiếp nhận yêu cầu khảo sát</w:t>
            </w:r>
          </w:p>
          <w:p w14:paraId="645FCB60" w14:textId="77777777" w:rsidR="005D5C86" w:rsidRDefault="005D5C86"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SDC nhận thông báo khảo sát từ mail hệ thống,</w:t>
            </w:r>
          </w:p>
          <w:p w14:paraId="2AD79DA6" w14:textId="06ADCA46" w:rsidR="005D5C86" w:rsidRDefault="005D5C86"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Tiến hành vào mục Khảo sát, chọn</w:t>
            </w:r>
            <w:r w:rsidR="00E1526C">
              <w:rPr>
                <w:rFonts w:eastAsia="Times New Roman"/>
                <w:lang w:val="en-GB" w:eastAsia="en-GB"/>
              </w:rPr>
              <w:t xml:space="preserve"> mục</w:t>
            </w:r>
            <w:r>
              <w:rPr>
                <w:rFonts w:eastAsia="Times New Roman"/>
                <w:lang w:val="en-GB" w:eastAsia="en-GB"/>
              </w:rPr>
              <w:t xml:space="preserve"> Đề nghị khảo sát, tìm kiếm thông tin về PDK cần khảo sát thông qua mục tìm kiếm</w:t>
            </w:r>
          </w:p>
          <w:p w14:paraId="4159F858" w14:textId="5DAD0400" w:rsidR="005D5C86" w:rsidRPr="005D5C86" w:rsidRDefault="00E1526C"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SDC tiến hành chọn Đề nghị khảo sát, nhập các thông tin bổ sung, phân công tổ khảo sát, sau đó chọn “Tạo phiếu”.</w:t>
            </w:r>
          </w:p>
        </w:tc>
        <w:tc>
          <w:tcPr>
            <w:tcW w:w="1984" w:type="dxa"/>
            <w:shd w:val="clear" w:color="auto" w:fill="auto"/>
          </w:tcPr>
          <w:p w14:paraId="33992601" w14:textId="77777777" w:rsidR="009B7AE6" w:rsidRDefault="009B7AE6" w:rsidP="000E121C">
            <w:pPr>
              <w:spacing w:after="0" w:line="240" w:lineRule="auto"/>
              <w:rPr>
                <w:rFonts w:eastAsia="Times New Roman"/>
                <w:color w:val="305496"/>
                <w:lang w:val="en-GB" w:eastAsia="en-GB"/>
              </w:rPr>
            </w:pPr>
          </w:p>
        </w:tc>
        <w:tc>
          <w:tcPr>
            <w:tcW w:w="1418" w:type="dxa"/>
            <w:shd w:val="clear" w:color="auto" w:fill="auto"/>
          </w:tcPr>
          <w:p w14:paraId="1553CCA2" w14:textId="55292CA6" w:rsidR="009B7AE6" w:rsidRDefault="005D5C86" w:rsidP="000E121C">
            <w:pPr>
              <w:spacing w:after="0" w:line="240" w:lineRule="auto"/>
              <w:jc w:val="center"/>
              <w:rPr>
                <w:rFonts w:eastAsia="Times New Roman"/>
                <w:b/>
                <w:bCs/>
                <w:color w:val="305496"/>
                <w:lang w:val="en-GB" w:eastAsia="en-GB"/>
              </w:rPr>
            </w:pPr>
            <w:r>
              <w:rPr>
                <w:rFonts w:eastAsia="Times New Roman"/>
                <w:b/>
                <w:bCs/>
                <w:color w:val="305496"/>
                <w:lang w:val="en-GB" w:eastAsia="en-GB"/>
              </w:rPr>
              <w:t>SDC</w:t>
            </w:r>
          </w:p>
        </w:tc>
      </w:tr>
      <w:tr w:rsidR="009B7AE6" w:rsidRPr="00DF3A4D" w14:paraId="420DC1D8" w14:textId="77777777" w:rsidTr="000E121C">
        <w:trPr>
          <w:trHeight w:val="1134"/>
          <w:jc w:val="center"/>
        </w:trPr>
        <w:tc>
          <w:tcPr>
            <w:tcW w:w="708" w:type="dxa"/>
            <w:shd w:val="clear" w:color="auto" w:fill="auto"/>
            <w:noWrap/>
          </w:tcPr>
          <w:p w14:paraId="7DB476BD" w14:textId="24D25AA1" w:rsidR="009B7AE6" w:rsidRDefault="009B7AE6" w:rsidP="000E121C">
            <w:pPr>
              <w:spacing w:after="0" w:line="240" w:lineRule="auto"/>
              <w:jc w:val="center"/>
              <w:rPr>
                <w:rFonts w:eastAsia="Times New Roman"/>
                <w:color w:val="305496"/>
                <w:lang w:val="en-GB" w:eastAsia="en-GB"/>
              </w:rPr>
            </w:pPr>
            <w:r>
              <w:rPr>
                <w:rFonts w:eastAsia="Times New Roman"/>
                <w:color w:val="305496"/>
                <w:lang w:val="en-GB" w:eastAsia="en-GB"/>
              </w:rPr>
              <w:t>3</w:t>
            </w:r>
          </w:p>
        </w:tc>
        <w:tc>
          <w:tcPr>
            <w:tcW w:w="5808" w:type="dxa"/>
            <w:shd w:val="clear" w:color="auto" w:fill="auto"/>
          </w:tcPr>
          <w:p w14:paraId="74B2C590" w14:textId="77777777" w:rsidR="009B7AE6" w:rsidRDefault="0078184C" w:rsidP="009B7AE6">
            <w:pPr>
              <w:spacing w:after="0" w:line="240" w:lineRule="auto"/>
              <w:jc w:val="both"/>
              <w:rPr>
                <w:rFonts w:eastAsia="Times New Roman"/>
                <w:b/>
                <w:bCs/>
                <w:color w:val="305496"/>
                <w:lang w:val="en-GB" w:eastAsia="en-GB"/>
              </w:rPr>
            </w:pPr>
            <w:r>
              <w:rPr>
                <w:rFonts w:eastAsia="Times New Roman"/>
                <w:lang w:val="en-GB" w:eastAsia="en-GB"/>
              </w:rPr>
              <w:t>Kiểm tra yêu cầu/ Cập nhật kết quả khảo sát</w:t>
            </w:r>
            <w:r w:rsidR="00AF7BEE">
              <w:rPr>
                <w:rFonts w:eastAsia="Times New Roman"/>
                <w:b/>
                <w:bCs/>
                <w:color w:val="305496"/>
                <w:lang w:val="en-GB" w:eastAsia="en-GB"/>
              </w:rPr>
              <w:t xml:space="preserve">/ </w:t>
            </w:r>
          </w:p>
          <w:p w14:paraId="1AA3D468" w14:textId="77777777" w:rsidR="00AF7BEE" w:rsidRDefault="00AF7BEE"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Các bộ phận tiến hành vào Tab “Tồn khảo sát” thông qua các điều kiện lọc để tìm ra kết quả tương ứng</w:t>
            </w:r>
          </w:p>
          <w:p w14:paraId="69C9E2EF" w14:textId="263F8F31" w:rsidR="00AF7BEE" w:rsidRDefault="00AF7BEE"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Trường hợp Khảo sát OK:</w:t>
            </w:r>
          </w:p>
          <w:p w14:paraId="747E57A7" w14:textId="77777777" w:rsidR="00AF7BEE" w:rsidRDefault="00AF7BEE" w:rsidP="00AF7BEE">
            <w:pPr>
              <w:pStyle w:val="ListParagraph"/>
              <w:numPr>
                <w:ilvl w:val="0"/>
                <w:numId w:val="4"/>
              </w:numPr>
              <w:spacing w:after="0" w:line="240" w:lineRule="auto"/>
              <w:jc w:val="both"/>
              <w:rPr>
                <w:rFonts w:eastAsia="Times New Roman"/>
                <w:lang w:val="en-GB" w:eastAsia="en-GB"/>
              </w:rPr>
            </w:pPr>
            <w:r>
              <w:rPr>
                <w:rFonts w:eastAsia="Times New Roman"/>
                <w:lang w:val="en-GB" w:eastAsia="en-GB"/>
              </w:rPr>
              <w:t xml:space="preserve"> Các bộ phận TIN/PNC vào cập nhật khảo sát, hệ thống sẽ gửi mail tự động thông báo đến các bộ phận có liên quan.</w:t>
            </w:r>
          </w:p>
          <w:p w14:paraId="01DB2694" w14:textId="77777777" w:rsidR="00AF7BEE" w:rsidRDefault="00AF7BEE"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Trường hợp Khảo sát NOT OK:</w:t>
            </w:r>
          </w:p>
          <w:p w14:paraId="19888B93" w14:textId="77777777" w:rsidR="00AF7BEE" w:rsidRDefault="00AF7BEE" w:rsidP="00AF7BEE">
            <w:pPr>
              <w:pStyle w:val="ListParagraph"/>
              <w:numPr>
                <w:ilvl w:val="0"/>
                <w:numId w:val="4"/>
              </w:numPr>
              <w:spacing w:after="0" w:line="240" w:lineRule="auto"/>
              <w:jc w:val="both"/>
              <w:rPr>
                <w:rFonts w:eastAsia="Times New Roman"/>
                <w:lang w:val="en-GB" w:eastAsia="en-GB"/>
              </w:rPr>
            </w:pPr>
            <w:r>
              <w:rPr>
                <w:rFonts w:eastAsia="Times New Roman"/>
                <w:lang w:val="en-GB" w:eastAsia="en-GB"/>
              </w:rPr>
              <w:t>Các bộ phận TIN/PNC vào cập nhật khảo sát, hệ thống sẽ gửi mail tự động thông báo đến các bộ phận có liên quan.</w:t>
            </w:r>
          </w:p>
          <w:p w14:paraId="5490B2BD" w14:textId="5DC1240A" w:rsidR="00AF7BEE" w:rsidRDefault="00AF7BEE" w:rsidP="00AF7BEE">
            <w:pPr>
              <w:pStyle w:val="ListParagraph"/>
              <w:numPr>
                <w:ilvl w:val="0"/>
                <w:numId w:val="4"/>
              </w:numPr>
              <w:spacing w:after="0" w:line="240" w:lineRule="auto"/>
              <w:jc w:val="both"/>
              <w:rPr>
                <w:rFonts w:eastAsia="Times New Roman"/>
                <w:lang w:val="en-GB" w:eastAsia="en-GB"/>
              </w:rPr>
            </w:pPr>
            <w:r>
              <w:rPr>
                <w:rFonts w:eastAsia="Times New Roman"/>
                <w:lang w:val="en-GB" w:eastAsia="en-GB"/>
              </w:rPr>
              <w:t>SDC tiến hành vào lại trang “Khảo sát”, chọ</w:t>
            </w:r>
            <w:r w:rsidR="007B578F">
              <w:rPr>
                <w:rFonts w:eastAsia="Times New Roman"/>
                <w:lang w:val="en-GB" w:eastAsia="en-GB"/>
              </w:rPr>
              <w:t xml:space="preserve">n Tab “Khảo sát NOT OK” và </w:t>
            </w:r>
            <w:r>
              <w:rPr>
                <w:rFonts w:eastAsia="Times New Roman"/>
                <w:lang w:val="en-GB" w:eastAsia="en-GB"/>
              </w:rPr>
              <w:t>tiến hành phân công lại cho INF. INF tiến hành khảo sát.</w:t>
            </w:r>
          </w:p>
          <w:p w14:paraId="3DC5A3BF" w14:textId="77777777" w:rsidR="007714B0" w:rsidRDefault="007714B0" w:rsidP="00AF7BEE">
            <w:pPr>
              <w:pStyle w:val="ListParagraph"/>
              <w:numPr>
                <w:ilvl w:val="0"/>
                <w:numId w:val="4"/>
              </w:numPr>
              <w:spacing w:after="0" w:line="240" w:lineRule="auto"/>
              <w:jc w:val="both"/>
              <w:rPr>
                <w:rFonts w:eastAsia="Times New Roman"/>
                <w:lang w:val="en-GB" w:eastAsia="en-GB"/>
              </w:rPr>
            </w:pPr>
            <w:r>
              <w:rPr>
                <w:rFonts w:eastAsia="Times New Roman"/>
                <w:lang w:val="en-GB" w:eastAsia="en-GB"/>
              </w:rPr>
              <w:t>Sau khi KS, INF tiến hành vào cập nhật tình trạng KS.</w:t>
            </w:r>
          </w:p>
          <w:p w14:paraId="0F3C3CB4" w14:textId="47389F3D" w:rsidR="007714B0" w:rsidRPr="007714B0" w:rsidRDefault="007714B0"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SDC vào cập nhật kết quả khảo sát cuối cùng.</w:t>
            </w:r>
          </w:p>
        </w:tc>
        <w:tc>
          <w:tcPr>
            <w:tcW w:w="1984" w:type="dxa"/>
            <w:shd w:val="clear" w:color="auto" w:fill="auto"/>
          </w:tcPr>
          <w:p w14:paraId="14F18B9A" w14:textId="77777777" w:rsidR="009B7AE6" w:rsidRDefault="009B7AE6" w:rsidP="000E121C">
            <w:pPr>
              <w:spacing w:after="0" w:line="240" w:lineRule="auto"/>
              <w:rPr>
                <w:rFonts w:eastAsia="Times New Roman"/>
                <w:color w:val="305496"/>
                <w:lang w:val="en-GB" w:eastAsia="en-GB"/>
              </w:rPr>
            </w:pPr>
          </w:p>
        </w:tc>
        <w:tc>
          <w:tcPr>
            <w:tcW w:w="1418" w:type="dxa"/>
            <w:shd w:val="clear" w:color="auto" w:fill="auto"/>
          </w:tcPr>
          <w:p w14:paraId="11854DFE" w14:textId="02B73872" w:rsidR="009B7AE6" w:rsidRDefault="0078184C" w:rsidP="000E121C">
            <w:pPr>
              <w:spacing w:after="0" w:line="240" w:lineRule="auto"/>
              <w:jc w:val="center"/>
              <w:rPr>
                <w:rFonts w:eastAsia="Times New Roman"/>
                <w:b/>
                <w:bCs/>
                <w:color w:val="305496"/>
                <w:lang w:val="en-GB" w:eastAsia="en-GB"/>
              </w:rPr>
            </w:pPr>
            <w:r>
              <w:rPr>
                <w:rFonts w:eastAsia="Times New Roman"/>
                <w:b/>
                <w:bCs/>
                <w:color w:val="305496"/>
                <w:lang w:val="en-GB" w:eastAsia="en-GB"/>
              </w:rPr>
              <w:t>SDC/ TIN/ PNC</w:t>
            </w:r>
            <w:r w:rsidR="00AF7BEE">
              <w:rPr>
                <w:rFonts w:eastAsia="Times New Roman"/>
                <w:b/>
                <w:bCs/>
                <w:color w:val="305496"/>
                <w:lang w:val="en-GB" w:eastAsia="en-GB"/>
              </w:rPr>
              <w:t>/ INF</w:t>
            </w:r>
          </w:p>
        </w:tc>
      </w:tr>
    </w:tbl>
    <w:p w14:paraId="5B07D44C" w14:textId="644428ED" w:rsidR="00DD1049" w:rsidRPr="005A0D3C" w:rsidRDefault="00DD1049" w:rsidP="00DD1049">
      <w:pPr>
        <w:pStyle w:val="Heading2"/>
      </w:pPr>
      <w:bookmarkStart w:id="117" w:name="_Toc66437633"/>
      <w:bookmarkStart w:id="118" w:name="_Toc17723303"/>
      <w:r>
        <w:lastRenderedPageBreak/>
        <w:t xml:space="preserve">Quy trình </w:t>
      </w:r>
      <w:r w:rsidR="0012326A">
        <w:t>3</w:t>
      </w:r>
      <w:r w:rsidRPr="005A0D3C">
        <w:t xml:space="preserve">: </w:t>
      </w:r>
      <w:r w:rsidR="00824E72">
        <w:t>Triển khai</w:t>
      </w:r>
      <w:bookmarkEnd w:id="117"/>
    </w:p>
    <w:p w14:paraId="5668571A" w14:textId="1F914095" w:rsidR="00DD1049" w:rsidRPr="005A0D3C" w:rsidRDefault="00DD1049" w:rsidP="00B059A1">
      <w:pPr>
        <w:pStyle w:val="Heading3"/>
        <w:numPr>
          <w:ilvl w:val="1"/>
          <w:numId w:val="1"/>
        </w:numPr>
      </w:pPr>
      <w:bookmarkStart w:id="119" w:name="_Toc66437634"/>
      <w:r w:rsidRPr="005A0D3C">
        <w:t>Workflow:</w:t>
      </w:r>
      <w:bookmarkEnd w:id="119"/>
    </w:p>
    <w:p w14:paraId="7BE26512" w14:textId="13E0F1A5" w:rsidR="00DD1049" w:rsidRDefault="00ED61C2" w:rsidP="00DD1049">
      <w:r>
        <w:rPr>
          <w:noProof/>
        </w:rPr>
        <w:drawing>
          <wp:inline distT="0" distB="0" distL="0" distR="0" wp14:anchorId="6985B8EF" wp14:editId="6D6D4445">
            <wp:extent cx="6217920" cy="4349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7920" cy="4349115"/>
                    </a:xfrm>
                    <a:prstGeom prst="rect">
                      <a:avLst/>
                    </a:prstGeom>
                    <a:noFill/>
                    <a:ln>
                      <a:noFill/>
                    </a:ln>
                  </pic:spPr>
                </pic:pic>
              </a:graphicData>
            </a:graphic>
          </wp:inline>
        </w:drawing>
      </w:r>
    </w:p>
    <w:p w14:paraId="0BD45791" w14:textId="77777777" w:rsidR="00792427" w:rsidRDefault="00792427" w:rsidP="00DD1049"/>
    <w:p w14:paraId="374C6192" w14:textId="77777777" w:rsidR="00DD1049" w:rsidRDefault="00DD1049" w:rsidP="00DD1049"/>
    <w:p w14:paraId="0847E599" w14:textId="77777777" w:rsidR="00DD1049" w:rsidRPr="00B440C1" w:rsidRDefault="00DD1049" w:rsidP="00DD1049">
      <w:pPr>
        <w:pStyle w:val="Heading3"/>
        <w:numPr>
          <w:ilvl w:val="0"/>
          <w:numId w:val="0"/>
        </w:numPr>
        <w:tabs>
          <w:tab w:val="left" w:pos="1440"/>
        </w:tabs>
        <w:ind w:firstLine="990"/>
      </w:pPr>
      <w:bookmarkStart w:id="120" w:name="_Toc66437635"/>
      <w:r>
        <w:t>2.</w:t>
      </w:r>
      <w:r>
        <w:tab/>
        <w:t>Diễn giải các bước thực hiện:</w:t>
      </w:r>
      <w:bookmarkEnd w:id="120"/>
    </w:p>
    <w:tbl>
      <w:tblPr>
        <w:tblW w:w="9918" w:type="dxa"/>
        <w:jc w:val="center"/>
        <w:tblBorders>
          <w:top w:val="dotted" w:sz="4" w:space="0" w:color="4472C4"/>
          <w:left w:val="dotted" w:sz="4" w:space="0" w:color="4472C4"/>
          <w:bottom w:val="dotted" w:sz="4" w:space="0" w:color="4472C4"/>
          <w:right w:val="dotted" w:sz="4" w:space="0" w:color="4472C4"/>
          <w:insideH w:val="dotted" w:sz="4" w:space="0" w:color="4472C4"/>
          <w:insideV w:val="dotted" w:sz="4" w:space="0" w:color="4472C4"/>
        </w:tblBorders>
        <w:tblLook w:val="04A0" w:firstRow="1" w:lastRow="0" w:firstColumn="1" w:lastColumn="0" w:noHBand="0" w:noVBand="1"/>
      </w:tblPr>
      <w:tblGrid>
        <w:gridCol w:w="708"/>
        <w:gridCol w:w="5808"/>
        <w:gridCol w:w="1984"/>
        <w:gridCol w:w="1418"/>
      </w:tblGrid>
      <w:tr w:rsidR="00DD1049" w:rsidRPr="00DF3A4D" w14:paraId="3861C767" w14:textId="77777777" w:rsidTr="004626FD">
        <w:trPr>
          <w:trHeight w:val="330"/>
          <w:jc w:val="center"/>
        </w:trPr>
        <w:tc>
          <w:tcPr>
            <w:tcW w:w="708" w:type="dxa"/>
            <w:shd w:val="clear" w:color="4472C4" w:fill="4472C4"/>
            <w:noWrap/>
            <w:vAlign w:val="center"/>
            <w:hideMark/>
          </w:tcPr>
          <w:p w14:paraId="493FE3F7" w14:textId="77777777" w:rsidR="00DD1049" w:rsidRPr="00DF3A4D" w:rsidRDefault="00DD1049" w:rsidP="004626FD">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STT</w:t>
            </w:r>
          </w:p>
        </w:tc>
        <w:tc>
          <w:tcPr>
            <w:tcW w:w="5808" w:type="dxa"/>
            <w:shd w:val="clear" w:color="4472C4" w:fill="4472C4"/>
            <w:vAlign w:val="center"/>
          </w:tcPr>
          <w:p w14:paraId="33195C37" w14:textId="77777777" w:rsidR="00DD1049" w:rsidRPr="00DF3A4D" w:rsidRDefault="00DD1049" w:rsidP="004626FD">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MÔ TẢ HOẠT ĐỘNG</w:t>
            </w:r>
          </w:p>
        </w:tc>
        <w:tc>
          <w:tcPr>
            <w:tcW w:w="1984" w:type="dxa"/>
            <w:shd w:val="clear" w:color="4472C4" w:fill="4472C4"/>
            <w:vAlign w:val="center"/>
          </w:tcPr>
          <w:p w14:paraId="6EF36984" w14:textId="77777777" w:rsidR="00DD1049" w:rsidRPr="00DF3A4D" w:rsidRDefault="00DD1049" w:rsidP="004626FD">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SẢN PHẨM/</w:t>
            </w:r>
          </w:p>
          <w:p w14:paraId="0B23EE5C" w14:textId="77777777" w:rsidR="00DD1049" w:rsidRPr="00DF3A4D" w:rsidRDefault="00DD1049" w:rsidP="004626FD">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TÀI LIỆU</w:t>
            </w:r>
          </w:p>
        </w:tc>
        <w:tc>
          <w:tcPr>
            <w:tcW w:w="1418" w:type="dxa"/>
            <w:shd w:val="clear" w:color="4472C4" w:fill="4472C4"/>
            <w:vAlign w:val="center"/>
          </w:tcPr>
          <w:p w14:paraId="7C7BE735" w14:textId="77777777" w:rsidR="00DD1049" w:rsidRPr="00DF3A4D" w:rsidRDefault="00DD1049" w:rsidP="004626FD">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NGƯỜI THỰC HIỆN</w:t>
            </w:r>
          </w:p>
        </w:tc>
      </w:tr>
      <w:tr w:rsidR="00DD1049" w:rsidRPr="00DF3A4D" w14:paraId="182315F1" w14:textId="77777777" w:rsidTr="004626FD">
        <w:trPr>
          <w:trHeight w:val="1134"/>
          <w:jc w:val="center"/>
        </w:trPr>
        <w:tc>
          <w:tcPr>
            <w:tcW w:w="708" w:type="dxa"/>
            <w:shd w:val="clear" w:color="auto" w:fill="auto"/>
            <w:noWrap/>
          </w:tcPr>
          <w:p w14:paraId="1A2B8AAB" w14:textId="77777777" w:rsidR="00DD1049" w:rsidRPr="00DF3A4D" w:rsidRDefault="00DD1049" w:rsidP="004626FD">
            <w:pPr>
              <w:spacing w:after="0" w:line="240" w:lineRule="auto"/>
              <w:jc w:val="center"/>
              <w:rPr>
                <w:rFonts w:eastAsia="Times New Roman"/>
                <w:color w:val="305496"/>
                <w:lang w:val="en-GB" w:eastAsia="en-GB"/>
              </w:rPr>
            </w:pPr>
            <w:r w:rsidRPr="00DF3A4D">
              <w:rPr>
                <w:rFonts w:eastAsia="Times New Roman"/>
                <w:color w:val="305496"/>
                <w:lang w:val="en-GB" w:eastAsia="en-GB"/>
              </w:rPr>
              <w:t>1</w:t>
            </w:r>
          </w:p>
        </w:tc>
        <w:tc>
          <w:tcPr>
            <w:tcW w:w="5808" w:type="dxa"/>
            <w:shd w:val="clear" w:color="auto" w:fill="auto"/>
          </w:tcPr>
          <w:p w14:paraId="13738A35" w14:textId="40303649" w:rsidR="00DD1049" w:rsidRDefault="00A03A10" w:rsidP="004626FD">
            <w:pPr>
              <w:spacing w:after="0" w:line="240" w:lineRule="auto"/>
              <w:jc w:val="both"/>
              <w:rPr>
                <w:rFonts w:eastAsia="Times New Roman"/>
                <w:lang w:val="en-GB" w:eastAsia="en-GB"/>
              </w:rPr>
            </w:pPr>
            <w:r>
              <w:rPr>
                <w:rFonts w:eastAsia="Times New Roman"/>
                <w:lang w:val="en-GB" w:eastAsia="en-GB"/>
              </w:rPr>
              <w:t>Tiếp nhận yêu cầu triển khai</w:t>
            </w:r>
          </w:p>
          <w:p w14:paraId="5289BCB0" w14:textId="6EA39B29" w:rsidR="00DD1049" w:rsidRDefault="00A03A10"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SDC tìm kiếm thông tin phiếu cần triển khai</w:t>
            </w:r>
            <w:r w:rsidR="00DD1049">
              <w:rPr>
                <w:rFonts w:eastAsia="Times New Roman"/>
                <w:lang w:val="en-GB" w:eastAsia="en-GB"/>
              </w:rPr>
              <w:t>.</w:t>
            </w:r>
          </w:p>
          <w:p w14:paraId="091896F0" w14:textId="51B7BB30" w:rsidR="00DD1049" w:rsidRDefault="00A03A10"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Chọn ngày dự kiến triển khai hoàn tất</w:t>
            </w:r>
            <w:r w:rsidR="00DD1049">
              <w:rPr>
                <w:rFonts w:eastAsia="Times New Roman"/>
                <w:lang w:val="en-GB" w:eastAsia="en-GB"/>
              </w:rPr>
              <w:t>.</w:t>
            </w:r>
          </w:p>
          <w:p w14:paraId="4A8EA90E" w14:textId="5C2CF164" w:rsidR="00FB5847" w:rsidRPr="00FB5847" w:rsidRDefault="00A03A10"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Phân công đội triển khai thuê bao &amp; triển khai Accsess</w:t>
            </w:r>
            <w:r w:rsidR="00B17DB5">
              <w:rPr>
                <w:rFonts w:eastAsia="Times New Roman"/>
                <w:lang w:val="en-GB" w:eastAsia="en-GB"/>
              </w:rPr>
              <w:t>.</w:t>
            </w:r>
          </w:p>
          <w:p w14:paraId="05C4DEC3" w14:textId="77777777" w:rsidR="00DD1049" w:rsidRDefault="00A03A10"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Chọn “Đề nghị triển khai”</w:t>
            </w:r>
            <w:r w:rsidR="00D93E59">
              <w:rPr>
                <w:rFonts w:eastAsia="Times New Roman"/>
                <w:lang w:val="en-GB" w:eastAsia="en-GB"/>
              </w:rPr>
              <w:t>.</w:t>
            </w:r>
          </w:p>
          <w:p w14:paraId="576A9ED7" w14:textId="77777777" w:rsidR="00A03A10" w:rsidRDefault="00A03A10"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Hệ thống tự động gửi mail thông báo đến các bộ phận liên quan quy trình.</w:t>
            </w:r>
          </w:p>
          <w:p w14:paraId="6C4F3A14" w14:textId="4F5A7428" w:rsidR="00A03A10" w:rsidRPr="006B1D85" w:rsidRDefault="00A03A10" w:rsidP="007B578F">
            <w:pPr>
              <w:pStyle w:val="ListParagraph"/>
              <w:numPr>
                <w:ilvl w:val="0"/>
                <w:numId w:val="22"/>
              </w:numPr>
              <w:spacing w:after="0" w:line="240" w:lineRule="auto"/>
              <w:jc w:val="both"/>
              <w:rPr>
                <w:rFonts w:eastAsia="Times New Roman"/>
                <w:lang w:val="en-GB" w:eastAsia="en-GB"/>
              </w:rPr>
            </w:pPr>
            <w:r>
              <w:rPr>
                <w:rFonts w:eastAsia="Times New Roman"/>
                <w:lang w:val="en-GB" w:eastAsia="en-GB"/>
              </w:rPr>
              <w:t>Phiếu triển khai sẽ được chuyển sang Tab “Tồn triển khai”</w:t>
            </w:r>
          </w:p>
        </w:tc>
        <w:tc>
          <w:tcPr>
            <w:tcW w:w="1984" w:type="dxa"/>
            <w:shd w:val="clear" w:color="auto" w:fill="auto"/>
          </w:tcPr>
          <w:p w14:paraId="36740EEC" w14:textId="77777777" w:rsidR="00DD1049" w:rsidRDefault="00DD1049" w:rsidP="004626FD">
            <w:pPr>
              <w:spacing w:after="0" w:line="240" w:lineRule="auto"/>
              <w:rPr>
                <w:rFonts w:eastAsia="Times New Roman"/>
                <w:color w:val="305496"/>
                <w:lang w:val="en-GB" w:eastAsia="en-GB"/>
              </w:rPr>
            </w:pPr>
          </w:p>
          <w:p w14:paraId="1D6D3EBD" w14:textId="77777777" w:rsidR="00DD1049" w:rsidRPr="00DF3A4D" w:rsidRDefault="00DD1049" w:rsidP="004626FD">
            <w:pPr>
              <w:spacing w:after="0" w:line="240" w:lineRule="auto"/>
              <w:rPr>
                <w:rFonts w:eastAsia="Times New Roman"/>
                <w:color w:val="305496"/>
                <w:lang w:val="en-GB" w:eastAsia="en-GB"/>
              </w:rPr>
            </w:pPr>
          </w:p>
        </w:tc>
        <w:tc>
          <w:tcPr>
            <w:tcW w:w="1418" w:type="dxa"/>
            <w:shd w:val="clear" w:color="auto" w:fill="auto"/>
          </w:tcPr>
          <w:p w14:paraId="030CABAF" w14:textId="30EEADFF" w:rsidR="00DD1049" w:rsidRPr="00DF3A4D" w:rsidRDefault="00A03A10" w:rsidP="004626FD">
            <w:pPr>
              <w:spacing w:after="0" w:line="240" w:lineRule="auto"/>
              <w:jc w:val="center"/>
              <w:rPr>
                <w:rFonts w:eastAsia="Times New Roman"/>
                <w:b/>
                <w:bCs/>
                <w:color w:val="305496"/>
                <w:lang w:val="en-GB" w:eastAsia="en-GB"/>
              </w:rPr>
            </w:pPr>
            <w:r>
              <w:rPr>
                <w:rFonts w:eastAsia="Times New Roman"/>
                <w:b/>
                <w:bCs/>
                <w:color w:val="305496"/>
                <w:lang w:val="en-GB" w:eastAsia="en-GB"/>
              </w:rPr>
              <w:t>SDC</w:t>
            </w:r>
          </w:p>
        </w:tc>
      </w:tr>
      <w:tr w:rsidR="003A77E6" w:rsidRPr="00DF3A4D" w14:paraId="47AD4098" w14:textId="77777777" w:rsidTr="004626FD">
        <w:trPr>
          <w:trHeight w:val="1134"/>
          <w:jc w:val="center"/>
        </w:trPr>
        <w:tc>
          <w:tcPr>
            <w:tcW w:w="708" w:type="dxa"/>
            <w:shd w:val="clear" w:color="auto" w:fill="auto"/>
            <w:noWrap/>
          </w:tcPr>
          <w:p w14:paraId="6C2EBE36" w14:textId="761CCDF8" w:rsidR="003A77E6" w:rsidRPr="00DF3A4D" w:rsidRDefault="003A77E6" w:rsidP="004626FD">
            <w:pPr>
              <w:spacing w:after="0" w:line="240" w:lineRule="auto"/>
              <w:jc w:val="center"/>
              <w:rPr>
                <w:rFonts w:eastAsia="Times New Roman"/>
                <w:color w:val="305496"/>
                <w:lang w:val="en-GB" w:eastAsia="en-GB"/>
              </w:rPr>
            </w:pPr>
            <w:r>
              <w:rPr>
                <w:rFonts w:eastAsia="Times New Roman"/>
                <w:color w:val="305496"/>
                <w:lang w:val="en-GB" w:eastAsia="en-GB"/>
              </w:rPr>
              <w:lastRenderedPageBreak/>
              <w:t>2</w:t>
            </w:r>
          </w:p>
        </w:tc>
        <w:tc>
          <w:tcPr>
            <w:tcW w:w="5808" w:type="dxa"/>
            <w:shd w:val="clear" w:color="auto" w:fill="auto"/>
          </w:tcPr>
          <w:p w14:paraId="5885FA1A" w14:textId="77777777" w:rsidR="003A77E6" w:rsidRDefault="008876EC" w:rsidP="004626FD">
            <w:pPr>
              <w:spacing w:after="0" w:line="240" w:lineRule="auto"/>
              <w:jc w:val="both"/>
              <w:rPr>
                <w:rFonts w:eastAsia="Times New Roman"/>
                <w:lang w:val="en-GB" w:eastAsia="en-GB"/>
              </w:rPr>
            </w:pPr>
            <w:r>
              <w:rPr>
                <w:rFonts w:eastAsia="Times New Roman"/>
                <w:lang w:val="en-GB" w:eastAsia="en-GB"/>
              </w:rPr>
              <w:t>Cập nhật và kiểm tra tiến độ triển khai</w:t>
            </w:r>
          </w:p>
          <w:p w14:paraId="30F01188" w14:textId="5C26F4E0" w:rsidR="00FB5847" w:rsidRDefault="00FB5847"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Vào trang “Triển khai”, tìm kiếm thông tin bằng SHĐ</w:t>
            </w:r>
            <w:r w:rsidR="007B578F">
              <w:rPr>
                <w:rFonts w:eastAsia="Times New Roman"/>
                <w:lang w:val="en-GB" w:eastAsia="en-GB"/>
              </w:rPr>
              <w:t>, tình trạng triển khai</w:t>
            </w:r>
            <w:r>
              <w:rPr>
                <w:rFonts w:eastAsia="Times New Roman"/>
                <w:lang w:val="en-GB" w:eastAsia="en-GB"/>
              </w:rPr>
              <w:t>, chọn vào PLHĐ để xem tiến độ &amp; thông tin chi tiết</w:t>
            </w:r>
          </w:p>
          <w:p w14:paraId="2D6C6A4A" w14:textId="77777777" w:rsidR="00961746" w:rsidRDefault="00961746"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Nhập thông tin vật tư thiết bị</w:t>
            </w:r>
          </w:p>
          <w:p w14:paraId="346550EF" w14:textId="77777777" w:rsidR="00961746" w:rsidRDefault="00961746"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Phân công nhân viên triển khai</w:t>
            </w:r>
          </w:p>
          <w:p w14:paraId="52E50489" w14:textId="2DD19BC0" w:rsidR="00961746" w:rsidRDefault="00961746"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Nhập các thông tin theo từng chức năng và phòng ban được phân công</w:t>
            </w:r>
          </w:p>
          <w:p w14:paraId="5D50DAF5" w14:textId="4C26D959" w:rsidR="00DF4E2E" w:rsidRPr="00DF4E2E" w:rsidRDefault="00DF4E2E"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Trường hợp chuyển đơn vị thi công, các vật tư sẽ không được ghi nhận.</w:t>
            </w:r>
          </w:p>
          <w:p w14:paraId="5844108E" w14:textId="1490B3C1" w:rsidR="00961746" w:rsidRPr="00FB5847" w:rsidRDefault="00961746"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SDC cập nhật kết quả chung của việc triển khai</w:t>
            </w:r>
          </w:p>
        </w:tc>
        <w:tc>
          <w:tcPr>
            <w:tcW w:w="1984" w:type="dxa"/>
            <w:shd w:val="clear" w:color="auto" w:fill="auto"/>
          </w:tcPr>
          <w:p w14:paraId="463C0A00" w14:textId="77777777" w:rsidR="003A77E6" w:rsidRDefault="003A77E6" w:rsidP="004626FD">
            <w:pPr>
              <w:spacing w:after="0" w:line="240" w:lineRule="auto"/>
              <w:rPr>
                <w:rFonts w:eastAsia="Times New Roman"/>
                <w:color w:val="305496"/>
                <w:lang w:val="en-GB" w:eastAsia="en-GB"/>
              </w:rPr>
            </w:pPr>
          </w:p>
        </w:tc>
        <w:tc>
          <w:tcPr>
            <w:tcW w:w="1418" w:type="dxa"/>
            <w:shd w:val="clear" w:color="auto" w:fill="auto"/>
          </w:tcPr>
          <w:p w14:paraId="085889DB" w14:textId="0CE94932" w:rsidR="003A77E6" w:rsidRDefault="00961746" w:rsidP="004626FD">
            <w:pPr>
              <w:spacing w:after="0" w:line="240" w:lineRule="auto"/>
              <w:jc w:val="center"/>
              <w:rPr>
                <w:rFonts w:eastAsia="Times New Roman"/>
                <w:b/>
                <w:bCs/>
                <w:color w:val="305496"/>
                <w:lang w:val="en-GB" w:eastAsia="en-GB"/>
              </w:rPr>
            </w:pPr>
            <w:r>
              <w:rPr>
                <w:rFonts w:eastAsia="Times New Roman"/>
                <w:b/>
                <w:bCs/>
                <w:color w:val="305496"/>
                <w:lang w:val="en-GB" w:eastAsia="en-GB"/>
              </w:rPr>
              <w:t>SDC/ TIN/ PNC/ INF</w:t>
            </w:r>
          </w:p>
        </w:tc>
      </w:tr>
      <w:tr w:rsidR="00D34D2E" w:rsidRPr="00DF3A4D" w14:paraId="1CAC1FB5" w14:textId="77777777" w:rsidTr="004626FD">
        <w:trPr>
          <w:trHeight w:val="1134"/>
          <w:jc w:val="center"/>
        </w:trPr>
        <w:tc>
          <w:tcPr>
            <w:tcW w:w="708" w:type="dxa"/>
            <w:shd w:val="clear" w:color="auto" w:fill="auto"/>
            <w:noWrap/>
          </w:tcPr>
          <w:p w14:paraId="0AF6A363" w14:textId="152C208A" w:rsidR="00D34D2E" w:rsidRDefault="00D34D2E" w:rsidP="004626FD">
            <w:pPr>
              <w:spacing w:after="0" w:line="240" w:lineRule="auto"/>
              <w:jc w:val="center"/>
              <w:rPr>
                <w:rFonts w:eastAsia="Times New Roman"/>
                <w:color w:val="305496"/>
                <w:lang w:val="en-GB" w:eastAsia="en-GB"/>
              </w:rPr>
            </w:pPr>
            <w:r>
              <w:rPr>
                <w:rFonts w:eastAsia="Times New Roman"/>
                <w:color w:val="305496"/>
                <w:lang w:val="en-GB" w:eastAsia="en-GB"/>
              </w:rPr>
              <w:t>3</w:t>
            </w:r>
          </w:p>
        </w:tc>
        <w:tc>
          <w:tcPr>
            <w:tcW w:w="5808" w:type="dxa"/>
            <w:shd w:val="clear" w:color="auto" w:fill="auto"/>
          </w:tcPr>
          <w:p w14:paraId="5E9CBA7A" w14:textId="77777777" w:rsidR="00D34D2E" w:rsidRDefault="00D34D2E" w:rsidP="004626FD">
            <w:pPr>
              <w:spacing w:after="0" w:line="240" w:lineRule="auto"/>
              <w:jc w:val="both"/>
              <w:rPr>
                <w:rFonts w:eastAsia="Times New Roman"/>
                <w:lang w:val="en-GB" w:eastAsia="en-GB"/>
              </w:rPr>
            </w:pPr>
            <w:r>
              <w:rPr>
                <w:rFonts w:eastAsia="Times New Roman"/>
                <w:lang w:val="en-GB" w:eastAsia="en-GB"/>
              </w:rPr>
              <w:t>Cấu hình dịch vụ</w:t>
            </w:r>
          </w:p>
          <w:p w14:paraId="5068DF82" w14:textId="351E17D8" w:rsidR="00D34D2E" w:rsidRPr="00D34D2E" w:rsidRDefault="00D34D2E" w:rsidP="001648A8">
            <w:pPr>
              <w:pStyle w:val="ListParagraph"/>
              <w:numPr>
                <w:ilvl w:val="0"/>
                <w:numId w:val="22"/>
              </w:numPr>
              <w:spacing w:after="0" w:line="240" w:lineRule="auto"/>
              <w:jc w:val="both"/>
              <w:rPr>
                <w:rFonts w:eastAsia="Times New Roman"/>
                <w:lang w:val="en-GB" w:eastAsia="en-GB"/>
              </w:rPr>
            </w:pPr>
            <w:r>
              <w:t>S</w:t>
            </w:r>
            <w:r w:rsidRPr="00596DB5">
              <w:t xml:space="preserve">au khi </w:t>
            </w:r>
            <w:r>
              <w:t xml:space="preserve">các đơn vị </w:t>
            </w:r>
            <w:r w:rsidRPr="00596DB5">
              <w:t>triển khai</w:t>
            </w:r>
            <w:r>
              <w:t xml:space="preserve"> dịch vụ</w:t>
            </w:r>
            <w:r w:rsidRPr="00596DB5">
              <w:t>, kỹ thuật sẽ tiến hành cấu hình dịch vụ</w:t>
            </w:r>
            <w:r w:rsidR="000604DA">
              <w:t xml:space="preserve"> cho khách hà</w:t>
            </w:r>
            <w:r>
              <w:t>ng.</w:t>
            </w:r>
          </w:p>
          <w:p w14:paraId="73F1708A" w14:textId="77777777" w:rsidR="00D34D2E" w:rsidRDefault="00D34D2E"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Chọn vào “Cấu hình dịch vụ” sau đó tìm kiếm thông qua điều kiện lọc</w:t>
            </w:r>
          </w:p>
          <w:p w14:paraId="4109E080" w14:textId="77777777" w:rsidR="00D34D2E" w:rsidRDefault="00D34D2E"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Chọn vào kênh cần cấu hình, nhập thông tin về cấu hình, các mục như D.C, VLAN sẽ được lấy từ Port net</w:t>
            </w:r>
          </w:p>
          <w:p w14:paraId="32E6B846" w14:textId="1476EB8E" w:rsidR="000D1EA5" w:rsidRPr="00D34D2E" w:rsidRDefault="000D1EA5"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Sau khi cập nhật bổ sung, SDC chọn vào “Cập nhật phiếu” để hoàn tất</w:t>
            </w:r>
          </w:p>
        </w:tc>
        <w:tc>
          <w:tcPr>
            <w:tcW w:w="1984" w:type="dxa"/>
            <w:shd w:val="clear" w:color="auto" w:fill="auto"/>
          </w:tcPr>
          <w:p w14:paraId="58382ED1" w14:textId="77777777" w:rsidR="00D34D2E" w:rsidRDefault="00D34D2E" w:rsidP="004626FD">
            <w:pPr>
              <w:spacing w:after="0" w:line="240" w:lineRule="auto"/>
              <w:rPr>
                <w:rFonts w:eastAsia="Times New Roman"/>
                <w:color w:val="305496"/>
                <w:lang w:val="en-GB" w:eastAsia="en-GB"/>
              </w:rPr>
            </w:pPr>
          </w:p>
        </w:tc>
        <w:tc>
          <w:tcPr>
            <w:tcW w:w="1418" w:type="dxa"/>
            <w:shd w:val="clear" w:color="auto" w:fill="auto"/>
          </w:tcPr>
          <w:p w14:paraId="7E68FC83" w14:textId="39B19EDB" w:rsidR="00D34D2E" w:rsidRDefault="00D34D2E" w:rsidP="004626FD">
            <w:pPr>
              <w:spacing w:after="0" w:line="240" w:lineRule="auto"/>
              <w:jc w:val="center"/>
              <w:rPr>
                <w:rFonts w:eastAsia="Times New Roman"/>
                <w:b/>
                <w:bCs/>
                <w:color w:val="305496"/>
                <w:lang w:val="en-GB" w:eastAsia="en-GB"/>
              </w:rPr>
            </w:pPr>
            <w:r>
              <w:rPr>
                <w:rFonts w:eastAsia="Times New Roman"/>
                <w:b/>
                <w:bCs/>
                <w:color w:val="305496"/>
                <w:lang w:val="en-GB" w:eastAsia="en-GB"/>
              </w:rPr>
              <w:t>SDC - FTI</w:t>
            </w:r>
          </w:p>
        </w:tc>
      </w:tr>
      <w:tr w:rsidR="000D1EA5" w:rsidRPr="00DF3A4D" w14:paraId="6FDF7CB6" w14:textId="77777777" w:rsidTr="004626FD">
        <w:trPr>
          <w:trHeight w:val="1134"/>
          <w:jc w:val="center"/>
        </w:trPr>
        <w:tc>
          <w:tcPr>
            <w:tcW w:w="708" w:type="dxa"/>
            <w:shd w:val="clear" w:color="auto" w:fill="auto"/>
            <w:noWrap/>
          </w:tcPr>
          <w:p w14:paraId="3371B8A0" w14:textId="0C4516CB" w:rsidR="000D1EA5" w:rsidRDefault="000D1EA5" w:rsidP="004626FD">
            <w:pPr>
              <w:spacing w:after="0" w:line="240" w:lineRule="auto"/>
              <w:jc w:val="center"/>
              <w:rPr>
                <w:rFonts w:eastAsia="Times New Roman"/>
                <w:color w:val="305496"/>
                <w:lang w:val="en-GB" w:eastAsia="en-GB"/>
              </w:rPr>
            </w:pPr>
            <w:r>
              <w:rPr>
                <w:rFonts w:eastAsia="Times New Roman"/>
                <w:color w:val="305496"/>
                <w:lang w:val="en-GB" w:eastAsia="en-GB"/>
              </w:rPr>
              <w:t>4</w:t>
            </w:r>
          </w:p>
        </w:tc>
        <w:tc>
          <w:tcPr>
            <w:tcW w:w="5808" w:type="dxa"/>
            <w:shd w:val="clear" w:color="auto" w:fill="auto"/>
          </w:tcPr>
          <w:p w14:paraId="16CD1C53" w14:textId="77777777" w:rsidR="000D1EA5" w:rsidRDefault="000D1EA5" w:rsidP="004626FD">
            <w:pPr>
              <w:spacing w:after="0" w:line="240" w:lineRule="auto"/>
              <w:jc w:val="both"/>
              <w:rPr>
                <w:rFonts w:eastAsia="Times New Roman"/>
                <w:lang w:val="en-GB" w:eastAsia="en-GB"/>
              </w:rPr>
            </w:pPr>
            <w:r>
              <w:rPr>
                <w:rFonts w:eastAsia="Times New Roman"/>
                <w:lang w:val="en-GB" w:eastAsia="en-GB"/>
              </w:rPr>
              <w:t>Profile kỹ thuật</w:t>
            </w:r>
          </w:p>
          <w:p w14:paraId="0F44A547" w14:textId="77777777" w:rsidR="000D1EA5" w:rsidRPr="00791EF9" w:rsidRDefault="000D1EA5" w:rsidP="001648A8">
            <w:pPr>
              <w:pStyle w:val="ListParagraph"/>
              <w:numPr>
                <w:ilvl w:val="0"/>
                <w:numId w:val="22"/>
              </w:numPr>
              <w:spacing w:after="0" w:line="240" w:lineRule="auto"/>
              <w:jc w:val="both"/>
              <w:rPr>
                <w:rFonts w:eastAsia="Times New Roman"/>
                <w:lang w:val="en-GB" w:eastAsia="en-GB"/>
              </w:rPr>
            </w:pPr>
            <w:r w:rsidRPr="00DC58FD">
              <w:t xml:space="preserve">Sau khi </w:t>
            </w:r>
            <w:r>
              <w:t>hoàn tất c</w:t>
            </w:r>
            <w:r w:rsidRPr="00DC58FD">
              <w:t xml:space="preserve">ập nhật </w:t>
            </w:r>
            <w:r>
              <w:t xml:space="preserve">cấu hình dịch vụ và đóng phiếu thi công, </w:t>
            </w:r>
            <w:r w:rsidRPr="00DC58FD">
              <w:t>th</w:t>
            </w:r>
            <w:r>
              <w:t xml:space="preserve">ông tin sẽ được lưu lại bên mục </w:t>
            </w:r>
            <w:r w:rsidRPr="00DC58FD">
              <w:rPr>
                <w:b/>
                <w:bCs/>
              </w:rPr>
              <w:t>Profile kỹ thuật</w:t>
            </w:r>
          </w:p>
          <w:p w14:paraId="2CC49350" w14:textId="0C79DFC7" w:rsidR="00791EF9" w:rsidRPr="000D1EA5" w:rsidRDefault="00791EF9" w:rsidP="001648A8">
            <w:pPr>
              <w:pStyle w:val="ListParagraph"/>
              <w:numPr>
                <w:ilvl w:val="0"/>
                <w:numId w:val="22"/>
              </w:numPr>
              <w:spacing w:after="0" w:line="240" w:lineRule="auto"/>
              <w:jc w:val="both"/>
              <w:rPr>
                <w:rFonts w:eastAsia="Times New Roman"/>
                <w:lang w:val="en-GB" w:eastAsia="en-GB"/>
              </w:rPr>
            </w:pPr>
            <w:r>
              <w:rPr>
                <w:b/>
                <w:bCs/>
              </w:rPr>
              <w:t xml:space="preserve">SDC </w:t>
            </w:r>
            <w:r>
              <w:rPr>
                <w:bCs/>
              </w:rPr>
              <w:t>có thể bổ sung/cập nhật lại các trường về kỹ thuật ở trang này.</w:t>
            </w:r>
          </w:p>
        </w:tc>
        <w:tc>
          <w:tcPr>
            <w:tcW w:w="1984" w:type="dxa"/>
            <w:shd w:val="clear" w:color="auto" w:fill="auto"/>
          </w:tcPr>
          <w:p w14:paraId="0C543EF4" w14:textId="77777777" w:rsidR="000D1EA5" w:rsidRDefault="000D1EA5" w:rsidP="004626FD">
            <w:pPr>
              <w:spacing w:after="0" w:line="240" w:lineRule="auto"/>
              <w:rPr>
                <w:rFonts w:eastAsia="Times New Roman"/>
                <w:color w:val="305496"/>
                <w:lang w:val="en-GB" w:eastAsia="en-GB"/>
              </w:rPr>
            </w:pPr>
          </w:p>
        </w:tc>
        <w:tc>
          <w:tcPr>
            <w:tcW w:w="1418" w:type="dxa"/>
            <w:shd w:val="clear" w:color="auto" w:fill="auto"/>
          </w:tcPr>
          <w:p w14:paraId="16FFD6C8" w14:textId="1B65BAD8" w:rsidR="000D1EA5" w:rsidRDefault="00951D89" w:rsidP="004626FD">
            <w:pPr>
              <w:spacing w:after="0" w:line="240" w:lineRule="auto"/>
              <w:jc w:val="center"/>
              <w:rPr>
                <w:rFonts w:eastAsia="Times New Roman"/>
                <w:b/>
                <w:bCs/>
                <w:color w:val="305496"/>
                <w:lang w:val="en-GB" w:eastAsia="en-GB"/>
              </w:rPr>
            </w:pPr>
            <w:r>
              <w:rPr>
                <w:rFonts w:eastAsia="Times New Roman"/>
                <w:b/>
                <w:bCs/>
                <w:color w:val="305496"/>
                <w:lang w:val="en-GB" w:eastAsia="en-GB"/>
              </w:rPr>
              <w:t>SDC</w:t>
            </w:r>
          </w:p>
        </w:tc>
      </w:tr>
    </w:tbl>
    <w:p w14:paraId="2DEC4D40" w14:textId="111CBD01" w:rsidR="00D51938" w:rsidRPr="005A0D3C" w:rsidRDefault="00824E72" w:rsidP="00D51938">
      <w:pPr>
        <w:pStyle w:val="Heading2"/>
      </w:pPr>
      <w:bookmarkStart w:id="121" w:name="_Toc66437636"/>
      <w:r>
        <w:lastRenderedPageBreak/>
        <w:t xml:space="preserve">Quy trình </w:t>
      </w:r>
      <w:r w:rsidR="0012326A">
        <w:t>4</w:t>
      </w:r>
      <w:r w:rsidR="00D51938" w:rsidRPr="005A0D3C">
        <w:t xml:space="preserve">: </w:t>
      </w:r>
      <w:r w:rsidR="007B578F">
        <w:t>Hỗ trợ kỹ thuật</w:t>
      </w:r>
      <w:bookmarkEnd w:id="121"/>
      <w:r w:rsidR="00D51938" w:rsidRPr="005A0D3C">
        <w:t xml:space="preserve"> </w:t>
      </w:r>
    </w:p>
    <w:p w14:paraId="5D5C581B" w14:textId="3A622D08" w:rsidR="00D51938" w:rsidRPr="005A0D3C" w:rsidRDefault="00ED61C2" w:rsidP="00ED61C2">
      <w:pPr>
        <w:pStyle w:val="Heading3"/>
        <w:numPr>
          <w:ilvl w:val="0"/>
          <w:numId w:val="0"/>
        </w:numPr>
        <w:ind w:left="1080"/>
      </w:pPr>
      <w:bookmarkStart w:id="122" w:name="_Toc66437637"/>
      <w:r>
        <w:t xml:space="preserve">1. </w:t>
      </w:r>
      <w:r w:rsidR="00D51938" w:rsidRPr="005A0D3C">
        <w:t>Workflow:</w:t>
      </w:r>
      <w:bookmarkEnd w:id="122"/>
    </w:p>
    <w:p w14:paraId="15DC8E2D" w14:textId="1647D94C" w:rsidR="00D51938" w:rsidRDefault="007B578F" w:rsidP="00D51938">
      <w:r>
        <w:rPr>
          <w:noProof/>
        </w:rPr>
        <w:drawing>
          <wp:inline distT="0" distB="0" distL="0" distR="0" wp14:anchorId="106438D4" wp14:editId="65736072">
            <wp:extent cx="6216650" cy="497459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0" cy="4974590"/>
                    </a:xfrm>
                    <a:prstGeom prst="rect">
                      <a:avLst/>
                    </a:prstGeom>
                    <a:noFill/>
                    <a:ln>
                      <a:noFill/>
                    </a:ln>
                  </pic:spPr>
                </pic:pic>
              </a:graphicData>
            </a:graphic>
          </wp:inline>
        </w:drawing>
      </w:r>
    </w:p>
    <w:p w14:paraId="49471563" w14:textId="77777777" w:rsidR="00D51938" w:rsidRDefault="00D51938" w:rsidP="00D51938"/>
    <w:p w14:paraId="470C43EB" w14:textId="77777777" w:rsidR="00D51938" w:rsidRPr="00B440C1" w:rsidRDefault="00D51938" w:rsidP="00D51938">
      <w:pPr>
        <w:pStyle w:val="Heading3"/>
        <w:numPr>
          <w:ilvl w:val="0"/>
          <w:numId w:val="0"/>
        </w:numPr>
        <w:tabs>
          <w:tab w:val="left" w:pos="1440"/>
        </w:tabs>
        <w:ind w:firstLine="990"/>
      </w:pPr>
      <w:bookmarkStart w:id="123" w:name="_Toc66437638"/>
      <w:r>
        <w:t>2.</w:t>
      </w:r>
      <w:r>
        <w:tab/>
        <w:t>Diễn giải các bước thực hiện:</w:t>
      </w:r>
      <w:bookmarkEnd w:id="123"/>
    </w:p>
    <w:tbl>
      <w:tblPr>
        <w:tblW w:w="9918" w:type="dxa"/>
        <w:jc w:val="center"/>
        <w:tblBorders>
          <w:top w:val="dotted" w:sz="4" w:space="0" w:color="4472C4"/>
          <w:left w:val="dotted" w:sz="4" w:space="0" w:color="4472C4"/>
          <w:bottom w:val="dotted" w:sz="4" w:space="0" w:color="4472C4"/>
          <w:right w:val="dotted" w:sz="4" w:space="0" w:color="4472C4"/>
          <w:insideH w:val="dotted" w:sz="4" w:space="0" w:color="4472C4"/>
          <w:insideV w:val="dotted" w:sz="4" w:space="0" w:color="4472C4"/>
        </w:tblBorders>
        <w:tblLook w:val="04A0" w:firstRow="1" w:lastRow="0" w:firstColumn="1" w:lastColumn="0" w:noHBand="0" w:noVBand="1"/>
      </w:tblPr>
      <w:tblGrid>
        <w:gridCol w:w="708"/>
        <w:gridCol w:w="5808"/>
        <w:gridCol w:w="1984"/>
        <w:gridCol w:w="1418"/>
      </w:tblGrid>
      <w:tr w:rsidR="00D51938" w:rsidRPr="00DF3A4D" w14:paraId="0EC331F3" w14:textId="77777777" w:rsidTr="00A072C2">
        <w:trPr>
          <w:trHeight w:val="330"/>
          <w:jc w:val="center"/>
        </w:trPr>
        <w:tc>
          <w:tcPr>
            <w:tcW w:w="708" w:type="dxa"/>
            <w:shd w:val="clear" w:color="4472C4" w:fill="4472C4"/>
            <w:noWrap/>
            <w:vAlign w:val="center"/>
            <w:hideMark/>
          </w:tcPr>
          <w:p w14:paraId="3C9656C1" w14:textId="77777777" w:rsidR="00D51938" w:rsidRPr="00DF3A4D" w:rsidRDefault="00D51938" w:rsidP="00A072C2">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STT</w:t>
            </w:r>
          </w:p>
        </w:tc>
        <w:tc>
          <w:tcPr>
            <w:tcW w:w="5808" w:type="dxa"/>
            <w:shd w:val="clear" w:color="4472C4" w:fill="4472C4"/>
            <w:vAlign w:val="center"/>
          </w:tcPr>
          <w:p w14:paraId="6E8AEF6B" w14:textId="77777777" w:rsidR="00D51938" w:rsidRPr="00DF3A4D" w:rsidRDefault="00D51938" w:rsidP="00A072C2">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MÔ TẢ HOẠT ĐỘNG</w:t>
            </w:r>
          </w:p>
        </w:tc>
        <w:tc>
          <w:tcPr>
            <w:tcW w:w="1984" w:type="dxa"/>
            <w:shd w:val="clear" w:color="4472C4" w:fill="4472C4"/>
            <w:vAlign w:val="center"/>
          </w:tcPr>
          <w:p w14:paraId="630FDCBF" w14:textId="77777777" w:rsidR="00D51938" w:rsidRPr="00DF3A4D" w:rsidRDefault="00D51938" w:rsidP="00A072C2">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SẢN PHẨM/</w:t>
            </w:r>
          </w:p>
          <w:p w14:paraId="72947568" w14:textId="77777777" w:rsidR="00D51938" w:rsidRPr="00DF3A4D" w:rsidRDefault="00D51938" w:rsidP="00A072C2">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TÀI LIỆU</w:t>
            </w:r>
          </w:p>
        </w:tc>
        <w:tc>
          <w:tcPr>
            <w:tcW w:w="1418" w:type="dxa"/>
            <w:shd w:val="clear" w:color="4472C4" w:fill="4472C4"/>
            <w:vAlign w:val="center"/>
          </w:tcPr>
          <w:p w14:paraId="446917CF" w14:textId="77777777" w:rsidR="00D51938" w:rsidRPr="00DF3A4D" w:rsidRDefault="00D51938" w:rsidP="00A072C2">
            <w:pPr>
              <w:spacing w:after="0" w:line="240" w:lineRule="auto"/>
              <w:jc w:val="center"/>
              <w:rPr>
                <w:rFonts w:eastAsia="Times New Roman"/>
                <w:b/>
                <w:bCs/>
                <w:color w:val="FFFFFF"/>
                <w:lang w:val="en-GB" w:eastAsia="en-GB"/>
              </w:rPr>
            </w:pPr>
            <w:r w:rsidRPr="00DF3A4D">
              <w:rPr>
                <w:rFonts w:eastAsia="Times New Roman"/>
                <w:b/>
                <w:bCs/>
                <w:color w:val="FFFFFF"/>
                <w:lang w:val="en-GB" w:eastAsia="en-GB"/>
              </w:rPr>
              <w:t>NGƯỜI THỰC HIỆN</w:t>
            </w:r>
          </w:p>
        </w:tc>
      </w:tr>
      <w:tr w:rsidR="00D51938" w:rsidRPr="00DF3A4D" w14:paraId="066A2118" w14:textId="77777777" w:rsidTr="00A072C2">
        <w:trPr>
          <w:trHeight w:val="1134"/>
          <w:jc w:val="center"/>
        </w:trPr>
        <w:tc>
          <w:tcPr>
            <w:tcW w:w="708" w:type="dxa"/>
            <w:shd w:val="clear" w:color="auto" w:fill="auto"/>
            <w:noWrap/>
          </w:tcPr>
          <w:p w14:paraId="715FF145" w14:textId="77777777" w:rsidR="00D51938" w:rsidRPr="00DF3A4D" w:rsidRDefault="00D51938" w:rsidP="00A072C2">
            <w:pPr>
              <w:spacing w:after="0" w:line="240" w:lineRule="auto"/>
              <w:jc w:val="center"/>
              <w:rPr>
                <w:rFonts w:eastAsia="Times New Roman"/>
                <w:color w:val="305496"/>
                <w:lang w:val="en-GB" w:eastAsia="en-GB"/>
              </w:rPr>
            </w:pPr>
            <w:r w:rsidRPr="00DF3A4D">
              <w:rPr>
                <w:rFonts w:eastAsia="Times New Roman"/>
                <w:color w:val="305496"/>
                <w:lang w:val="en-GB" w:eastAsia="en-GB"/>
              </w:rPr>
              <w:t>1</w:t>
            </w:r>
          </w:p>
        </w:tc>
        <w:tc>
          <w:tcPr>
            <w:tcW w:w="5808" w:type="dxa"/>
            <w:shd w:val="clear" w:color="auto" w:fill="auto"/>
          </w:tcPr>
          <w:p w14:paraId="08B7D48A" w14:textId="724423F0" w:rsidR="00D51938" w:rsidRDefault="006C5307" w:rsidP="00A072C2">
            <w:pPr>
              <w:spacing w:after="0" w:line="240" w:lineRule="auto"/>
              <w:jc w:val="both"/>
              <w:rPr>
                <w:rFonts w:eastAsia="Times New Roman"/>
                <w:lang w:val="en-GB" w:eastAsia="en-GB"/>
              </w:rPr>
            </w:pPr>
            <w:r>
              <w:rPr>
                <w:rFonts w:eastAsia="Times New Roman"/>
                <w:lang w:val="en-GB" w:eastAsia="en-GB"/>
              </w:rPr>
              <w:t>Tạo checklist</w:t>
            </w:r>
          </w:p>
          <w:p w14:paraId="0F6157FA" w14:textId="183E705C" w:rsidR="00D51938" w:rsidRDefault="007B578F"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SD</w:t>
            </w:r>
            <w:r w:rsidR="001179D7">
              <w:rPr>
                <w:rFonts w:eastAsia="Times New Roman"/>
                <w:lang w:val="en-GB" w:eastAsia="en-GB"/>
              </w:rPr>
              <w:t xml:space="preserve"> tiếp nhận thông tin sự cố</w:t>
            </w:r>
          </w:p>
          <w:p w14:paraId="2478BAE2" w14:textId="15EECE15" w:rsidR="00D51938" w:rsidRDefault="007B578F"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SD</w:t>
            </w:r>
            <w:r w:rsidR="001179D7">
              <w:rPr>
                <w:rFonts w:eastAsia="Times New Roman"/>
                <w:lang w:val="en-GB" w:eastAsia="en-GB"/>
              </w:rPr>
              <w:t xml:space="preserve"> tiến hành tạo checklist với thông tin nhận được</w:t>
            </w:r>
          </w:p>
          <w:p w14:paraId="46A63842" w14:textId="4A91F26A" w:rsidR="00D51938" w:rsidRDefault="001179D7"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Nhập thông tin sự cố</w:t>
            </w:r>
          </w:p>
          <w:p w14:paraId="71C912BE" w14:textId="0C52EEC2" w:rsidR="00D51938" w:rsidRPr="006B1D85" w:rsidRDefault="001179D7"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Gửi thông báo đến các phòng ban có liên quan</w:t>
            </w:r>
          </w:p>
        </w:tc>
        <w:tc>
          <w:tcPr>
            <w:tcW w:w="1984" w:type="dxa"/>
            <w:shd w:val="clear" w:color="auto" w:fill="auto"/>
          </w:tcPr>
          <w:p w14:paraId="49E0E9E6" w14:textId="77777777" w:rsidR="00D51938" w:rsidRDefault="00D51938" w:rsidP="00A072C2">
            <w:pPr>
              <w:spacing w:after="0" w:line="240" w:lineRule="auto"/>
              <w:rPr>
                <w:rFonts w:eastAsia="Times New Roman"/>
                <w:color w:val="305496"/>
                <w:lang w:val="en-GB" w:eastAsia="en-GB"/>
              </w:rPr>
            </w:pPr>
          </w:p>
          <w:p w14:paraId="547A0587" w14:textId="77777777" w:rsidR="00D51938" w:rsidRPr="00DF3A4D" w:rsidRDefault="00D51938" w:rsidP="00A072C2">
            <w:pPr>
              <w:spacing w:after="0" w:line="240" w:lineRule="auto"/>
              <w:rPr>
                <w:rFonts w:eastAsia="Times New Roman"/>
                <w:color w:val="305496"/>
                <w:lang w:val="en-GB" w:eastAsia="en-GB"/>
              </w:rPr>
            </w:pPr>
          </w:p>
        </w:tc>
        <w:tc>
          <w:tcPr>
            <w:tcW w:w="1418" w:type="dxa"/>
            <w:shd w:val="clear" w:color="auto" w:fill="auto"/>
          </w:tcPr>
          <w:p w14:paraId="6832F83D" w14:textId="013CE064" w:rsidR="00D51938" w:rsidRPr="00DF3A4D" w:rsidRDefault="007B578F" w:rsidP="00A072C2">
            <w:pPr>
              <w:spacing w:after="0" w:line="240" w:lineRule="auto"/>
              <w:jc w:val="center"/>
              <w:rPr>
                <w:rFonts w:eastAsia="Times New Roman"/>
                <w:b/>
                <w:bCs/>
                <w:color w:val="305496"/>
                <w:lang w:val="en-GB" w:eastAsia="en-GB"/>
              </w:rPr>
            </w:pPr>
            <w:r>
              <w:rPr>
                <w:rFonts w:eastAsia="Times New Roman"/>
                <w:b/>
                <w:bCs/>
                <w:color w:val="305496"/>
                <w:lang w:val="en-GB" w:eastAsia="en-GB"/>
              </w:rPr>
              <w:t>SD</w:t>
            </w:r>
          </w:p>
        </w:tc>
      </w:tr>
      <w:tr w:rsidR="001179D7" w:rsidRPr="00DF3A4D" w14:paraId="7D248AD6" w14:textId="77777777" w:rsidTr="00A072C2">
        <w:trPr>
          <w:trHeight w:val="1134"/>
          <w:jc w:val="center"/>
        </w:trPr>
        <w:tc>
          <w:tcPr>
            <w:tcW w:w="708" w:type="dxa"/>
            <w:shd w:val="clear" w:color="auto" w:fill="auto"/>
            <w:noWrap/>
          </w:tcPr>
          <w:p w14:paraId="2FA8A21E" w14:textId="1CDC3372" w:rsidR="001179D7" w:rsidRPr="00DF3A4D" w:rsidRDefault="001179D7" w:rsidP="00A072C2">
            <w:pPr>
              <w:spacing w:after="0" w:line="240" w:lineRule="auto"/>
              <w:jc w:val="center"/>
              <w:rPr>
                <w:rFonts w:eastAsia="Times New Roman"/>
                <w:color w:val="305496"/>
                <w:lang w:val="en-GB" w:eastAsia="en-GB"/>
              </w:rPr>
            </w:pPr>
            <w:r>
              <w:rPr>
                <w:rFonts w:eastAsia="Times New Roman"/>
                <w:color w:val="305496"/>
                <w:lang w:val="en-GB" w:eastAsia="en-GB"/>
              </w:rPr>
              <w:t>2</w:t>
            </w:r>
          </w:p>
        </w:tc>
        <w:tc>
          <w:tcPr>
            <w:tcW w:w="5808" w:type="dxa"/>
            <w:shd w:val="clear" w:color="auto" w:fill="auto"/>
          </w:tcPr>
          <w:p w14:paraId="406053AB" w14:textId="77777777" w:rsidR="001179D7" w:rsidRDefault="001179D7" w:rsidP="00A072C2">
            <w:pPr>
              <w:spacing w:after="0" w:line="240" w:lineRule="auto"/>
              <w:jc w:val="both"/>
              <w:rPr>
                <w:rFonts w:eastAsia="Times New Roman"/>
                <w:lang w:val="en-GB" w:eastAsia="en-GB"/>
              </w:rPr>
            </w:pPr>
            <w:r>
              <w:rPr>
                <w:rFonts w:eastAsia="Times New Roman"/>
                <w:lang w:val="en-GB" w:eastAsia="en-GB"/>
              </w:rPr>
              <w:t>Cập nhật checklist</w:t>
            </w:r>
          </w:p>
          <w:p w14:paraId="4ADB9522" w14:textId="5393B1DB" w:rsidR="001179D7" w:rsidRDefault="001179D7"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 xml:space="preserve">SDC sau khi nhận được thông báo, tiến hành vào tìm kiếm checklist, kiểm tra thông tin sau đó đơn vị thực hiện </w:t>
            </w:r>
            <w:r w:rsidR="007B578F">
              <w:rPr>
                <w:rFonts w:eastAsia="Times New Roman"/>
                <w:lang w:val="en-GB" w:eastAsia="en-GB"/>
              </w:rPr>
              <w:t>hỗ trợ kỹ thuật</w:t>
            </w:r>
            <w:r>
              <w:rPr>
                <w:rFonts w:eastAsia="Times New Roman"/>
                <w:lang w:val="en-GB" w:eastAsia="en-GB"/>
              </w:rPr>
              <w:t>.</w:t>
            </w:r>
          </w:p>
          <w:p w14:paraId="66BDF8AA" w14:textId="77777777" w:rsidR="001179D7" w:rsidRDefault="001179D7"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lastRenderedPageBreak/>
              <w:t>Các đơn vị thi công tiếp nhận checklist, cập nhật lại checklist.</w:t>
            </w:r>
          </w:p>
          <w:p w14:paraId="20F028BC" w14:textId="6607C47E" w:rsidR="001179D7" w:rsidRDefault="001179D7"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 xml:space="preserve">Các đơn vị có thể </w:t>
            </w:r>
            <w:r w:rsidR="007B578F">
              <w:rPr>
                <w:rFonts w:eastAsia="Times New Roman"/>
                <w:lang w:val="en-GB" w:eastAsia="en-GB"/>
              </w:rPr>
              <w:t>chuyển tiếp cho các đơn vị khác nếu không thuộc phạm vi xử lý.</w:t>
            </w:r>
          </w:p>
          <w:p w14:paraId="30C60B1F" w14:textId="6206DA8A" w:rsidR="00DF4E2E" w:rsidRDefault="00DF4E2E"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Trường hợp chuyển đơn vị thi công, các vật tư sẽ không được ghi nhận.</w:t>
            </w:r>
          </w:p>
          <w:p w14:paraId="73602493" w14:textId="0C54939C" w:rsidR="001179D7" w:rsidRPr="001179D7" w:rsidRDefault="001179D7" w:rsidP="001648A8">
            <w:pPr>
              <w:pStyle w:val="ListParagraph"/>
              <w:numPr>
                <w:ilvl w:val="0"/>
                <w:numId w:val="22"/>
              </w:numPr>
              <w:spacing w:after="0" w:line="240" w:lineRule="auto"/>
              <w:jc w:val="both"/>
              <w:rPr>
                <w:rFonts w:eastAsia="Times New Roman"/>
                <w:lang w:val="en-GB" w:eastAsia="en-GB"/>
              </w:rPr>
            </w:pPr>
            <w:r>
              <w:rPr>
                <w:rFonts w:eastAsia="Times New Roman"/>
                <w:lang w:val="en-GB" w:eastAsia="en-GB"/>
              </w:rPr>
              <w:t>SDC sẽ cập nhật kết quả cuối cùng.</w:t>
            </w:r>
          </w:p>
        </w:tc>
        <w:tc>
          <w:tcPr>
            <w:tcW w:w="1984" w:type="dxa"/>
            <w:shd w:val="clear" w:color="auto" w:fill="auto"/>
          </w:tcPr>
          <w:p w14:paraId="4A6806C6" w14:textId="77777777" w:rsidR="001179D7" w:rsidRDefault="001179D7" w:rsidP="00A072C2">
            <w:pPr>
              <w:spacing w:after="0" w:line="240" w:lineRule="auto"/>
              <w:rPr>
                <w:rFonts w:eastAsia="Times New Roman"/>
                <w:color w:val="305496"/>
                <w:lang w:val="en-GB" w:eastAsia="en-GB"/>
              </w:rPr>
            </w:pPr>
          </w:p>
        </w:tc>
        <w:tc>
          <w:tcPr>
            <w:tcW w:w="1418" w:type="dxa"/>
            <w:shd w:val="clear" w:color="auto" w:fill="auto"/>
          </w:tcPr>
          <w:p w14:paraId="13D8BF03" w14:textId="3C856935" w:rsidR="001179D7" w:rsidRDefault="001179D7" w:rsidP="00A072C2">
            <w:pPr>
              <w:spacing w:after="0" w:line="240" w:lineRule="auto"/>
              <w:jc w:val="center"/>
              <w:rPr>
                <w:rFonts w:eastAsia="Times New Roman"/>
                <w:b/>
                <w:bCs/>
                <w:color w:val="305496"/>
                <w:lang w:val="en-GB" w:eastAsia="en-GB"/>
              </w:rPr>
            </w:pPr>
            <w:r>
              <w:rPr>
                <w:rFonts w:eastAsia="Times New Roman"/>
                <w:b/>
                <w:bCs/>
                <w:color w:val="305496"/>
                <w:lang w:val="en-GB" w:eastAsia="en-GB"/>
              </w:rPr>
              <w:t>SDC/ TIN/ PNC/ INF</w:t>
            </w:r>
          </w:p>
        </w:tc>
      </w:tr>
    </w:tbl>
    <w:p w14:paraId="71A37AE8" w14:textId="2FDC4564" w:rsidR="00EC7039" w:rsidRPr="00DF3A4D" w:rsidRDefault="00EC7039" w:rsidP="00BC44D2">
      <w:pPr>
        <w:pStyle w:val="Heading1"/>
      </w:pPr>
      <w:bookmarkStart w:id="124" w:name="_Toc66437639"/>
      <w:r>
        <w:t>CÁC PHỤ LỤC</w:t>
      </w:r>
      <w:r w:rsidRPr="00DF3A4D">
        <w:t>:</w:t>
      </w:r>
      <w:bookmarkEnd w:id="124"/>
    </w:p>
    <w:p w14:paraId="664355AD" w14:textId="77777777" w:rsidR="00EC7039" w:rsidRPr="00DF3A4D" w:rsidRDefault="00EC7039" w:rsidP="00AB23B9">
      <w:pPr>
        <w:pStyle w:val="ListParagraph"/>
        <w:numPr>
          <w:ilvl w:val="0"/>
          <w:numId w:val="7"/>
        </w:numPr>
        <w:spacing w:before="240" w:after="120" w:line="240" w:lineRule="auto"/>
        <w:contextualSpacing w:val="0"/>
        <w:outlineLvl w:val="0"/>
        <w:rPr>
          <w:rFonts w:eastAsia="Times New Roman"/>
          <w:b/>
          <w:bCs/>
          <w:vanish/>
          <w:color w:val="000080"/>
          <w:szCs w:val="24"/>
        </w:rPr>
      </w:pPr>
      <w:bookmarkStart w:id="125" w:name="_Toc520215283"/>
      <w:bookmarkStart w:id="126" w:name="_Toc520215320"/>
      <w:bookmarkStart w:id="127" w:name="_Toc520215566"/>
      <w:bookmarkStart w:id="128" w:name="_Toc520215603"/>
      <w:bookmarkStart w:id="129" w:name="_Toc520215641"/>
      <w:bookmarkStart w:id="130" w:name="_Toc520215678"/>
      <w:bookmarkStart w:id="131" w:name="_Toc520215713"/>
      <w:bookmarkStart w:id="132" w:name="_Toc520215749"/>
      <w:bookmarkStart w:id="133" w:name="_Toc520215784"/>
      <w:bookmarkStart w:id="134" w:name="_Toc520215818"/>
      <w:bookmarkStart w:id="135" w:name="_Toc520216110"/>
      <w:bookmarkStart w:id="136" w:name="_Toc520216143"/>
      <w:bookmarkStart w:id="137" w:name="_Toc520216231"/>
      <w:bookmarkStart w:id="138" w:name="_Toc520216283"/>
      <w:bookmarkStart w:id="139" w:name="_Toc520216482"/>
      <w:bookmarkStart w:id="140" w:name="_Toc520216515"/>
      <w:bookmarkStart w:id="141" w:name="_Toc520216547"/>
      <w:bookmarkStart w:id="142" w:name="_Toc520216605"/>
      <w:bookmarkStart w:id="143" w:name="_Toc520216640"/>
      <w:bookmarkStart w:id="144" w:name="_Toc520216707"/>
      <w:bookmarkStart w:id="145" w:name="_Toc520216737"/>
      <w:bookmarkStart w:id="146" w:name="_Toc520216765"/>
      <w:bookmarkStart w:id="147" w:name="_Toc520216803"/>
      <w:bookmarkStart w:id="148" w:name="_Toc520217325"/>
      <w:bookmarkStart w:id="149" w:name="_Toc528315945"/>
      <w:bookmarkStart w:id="150" w:name="_Toc9523491"/>
      <w:bookmarkStart w:id="151" w:name="_Toc9523509"/>
      <w:bookmarkStart w:id="152" w:name="_Toc9523525"/>
      <w:bookmarkStart w:id="153" w:name="_Toc9523544"/>
      <w:bookmarkStart w:id="154" w:name="_Toc9523564"/>
      <w:bookmarkStart w:id="155" w:name="_Toc9523580"/>
      <w:bookmarkStart w:id="156" w:name="_Toc9517935"/>
      <w:bookmarkStart w:id="157" w:name="_Toc9518062"/>
      <w:bookmarkStart w:id="158" w:name="_Toc9865657"/>
      <w:bookmarkStart w:id="159" w:name="_Toc16773336"/>
      <w:bookmarkStart w:id="160" w:name="_Toc16777919"/>
      <w:bookmarkStart w:id="161" w:name="_Toc16846217"/>
      <w:bookmarkStart w:id="162" w:name="_Toc16846260"/>
      <w:bookmarkStart w:id="163" w:name="_Toc17115886"/>
      <w:bookmarkStart w:id="164" w:name="_Toc17284261"/>
      <w:bookmarkStart w:id="165" w:name="_Toc17723273"/>
      <w:bookmarkStart w:id="166" w:name="_Toc17888297"/>
      <w:bookmarkStart w:id="167" w:name="_Toc20379585"/>
      <w:bookmarkStart w:id="168" w:name="_Toc20379627"/>
      <w:bookmarkStart w:id="169" w:name="_Toc21076947"/>
      <w:bookmarkStart w:id="170" w:name="_Toc22286088"/>
      <w:bookmarkStart w:id="171" w:name="_Toc31791468"/>
      <w:bookmarkStart w:id="172" w:name="_Toc32851985"/>
      <w:bookmarkStart w:id="173" w:name="_Toc33174429"/>
      <w:bookmarkStart w:id="174" w:name="_Toc37148620"/>
      <w:bookmarkStart w:id="175" w:name="_Toc53151958"/>
      <w:bookmarkStart w:id="176" w:name="_Toc57216273"/>
      <w:bookmarkStart w:id="177" w:name="_Toc62641296"/>
      <w:bookmarkStart w:id="178" w:name="_Toc63324815"/>
      <w:bookmarkStart w:id="179" w:name="_Toc65510339"/>
      <w:bookmarkStart w:id="180" w:name="_Toc66437640"/>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5EA39FE4" w14:textId="4BCA05AF" w:rsidR="00EC7039" w:rsidRDefault="001649C5" w:rsidP="00F60CC4">
      <w:pPr>
        <w:pStyle w:val="Heading2"/>
        <w:numPr>
          <w:ilvl w:val="0"/>
          <w:numId w:val="13"/>
        </w:numPr>
      </w:pPr>
      <w:bookmarkStart w:id="181" w:name="_Toc66437641"/>
      <w:r>
        <w:t>Report</w:t>
      </w:r>
      <w:r w:rsidR="00EC7039" w:rsidRPr="00DF3A4D">
        <w:t>:</w:t>
      </w:r>
      <w:bookmarkEnd w:id="181"/>
      <w:r w:rsidR="00EC7039" w:rsidRPr="00DF3A4D">
        <w:t xml:space="preserve"> </w:t>
      </w:r>
    </w:p>
    <w:p w14:paraId="5AD02E44" w14:textId="7F8BCEB3" w:rsidR="007B16E2" w:rsidRPr="007B16E2" w:rsidRDefault="007B16E2" w:rsidP="007B16E2">
      <w:r>
        <w:t>N/A</w:t>
      </w:r>
    </w:p>
    <w:p w14:paraId="0A0315D4" w14:textId="77777777" w:rsidR="00EC7039" w:rsidRDefault="00EC7039" w:rsidP="001649C5">
      <w:pPr>
        <w:pStyle w:val="Heading2"/>
        <w:ind w:left="450"/>
      </w:pPr>
      <w:bookmarkStart w:id="182" w:name="_Toc66437642"/>
      <w:r>
        <w:t>Notification list:</w:t>
      </w:r>
      <w:bookmarkEnd w:id="182"/>
    </w:p>
    <w:tbl>
      <w:tblPr>
        <w:tblW w:w="8926" w:type="dxa"/>
        <w:jc w:val="center"/>
        <w:tblBorders>
          <w:top w:val="dotted" w:sz="4" w:space="0" w:color="4472C4"/>
          <w:left w:val="dotted" w:sz="4" w:space="0" w:color="4472C4"/>
          <w:bottom w:val="dotted" w:sz="4" w:space="0" w:color="4472C4"/>
          <w:right w:val="dotted" w:sz="4" w:space="0" w:color="4472C4"/>
          <w:insideH w:val="dotted" w:sz="4" w:space="0" w:color="4472C4"/>
          <w:insideV w:val="dotted" w:sz="4" w:space="0" w:color="4472C4"/>
        </w:tblBorders>
        <w:tblLook w:val="04A0" w:firstRow="1" w:lastRow="0" w:firstColumn="1" w:lastColumn="0" w:noHBand="0" w:noVBand="1"/>
      </w:tblPr>
      <w:tblGrid>
        <w:gridCol w:w="708"/>
        <w:gridCol w:w="6054"/>
        <w:gridCol w:w="2164"/>
      </w:tblGrid>
      <w:tr w:rsidR="00345117" w:rsidRPr="00DF3A4D" w14:paraId="4D9EA2AC" w14:textId="77777777" w:rsidTr="00EC7039">
        <w:trPr>
          <w:trHeight w:val="500"/>
          <w:jc w:val="center"/>
        </w:trPr>
        <w:tc>
          <w:tcPr>
            <w:tcW w:w="708" w:type="dxa"/>
            <w:shd w:val="clear" w:color="4472C4" w:fill="4472C4"/>
            <w:noWrap/>
            <w:vAlign w:val="center"/>
            <w:hideMark/>
          </w:tcPr>
          <w:p w14:paraId="01A2FDCC" w14:textId="77777777" w:rsidR="00EC7039" w:rsidRPr="00DF3A4D" w:rsidRDefault="00EC7039" w:rsidP="00EC7039">
            <w:pPr>
              <w:spacing w:after="0" w:line="240" w:lineRule="auto"/>
              <w:jc w:val="center"/>
              <w:rPr>
                <w:rFonts w:eastAsia="Times New Roman"/>
                <w:b/>
                <w:bCs/>
                <w:color w:val="FFFFFF"/>
                <w:lang w:val="en-GB" w:eastAsia="en-GB"/>
              </w:rPr>
            </w:pPr>
            <w:r>
              <w:rPr>
                <w:rFonts w:eastAsia="Times New Roman"/>
                <w:b/>
                <w:bCs/>
                <w:color w:val="FFFFFF"/>
                <w:lang w:val="en-GB" w:eastAsia="en-GB"/>
              </w:rPr>
              <w:t>STT</w:t>
            </w:r>
          </w:p>
        </w:tc>
        <w:tc>
          <w:tcPr>
            <w:tcW w:w="4957" w:type="dxa"/>
            <w:shd w:val="clear" w:color="4472C4" w:fill="4472C4"/>
            <w:vAlign w:val="center"/>
          </w:tcPr>
          <w:p w14:paraId="31C64AC4" w14:textId="77777777" w:rsidR="00EC7039" w:rsidRDefault="00EC7039" w:rsidP="00EC7039">
            <w:pPr>
              <w:spacing w:after="0" w:line="240" w:lineRule="auto"/>
              <w:jc w:val="center"/>
              <w:rPr>
                <w:rFonts w:eastAsia="Times New Roman"/>
                <w:b/>
                <w:bCs/>
                <w:color w:val="FFFFFF"/>
                <w:lang w:val="en-GB" w:eastAsia="en-GB"/>
              </w:rPr>
            </w:pPr>
            <w:r>
              <w:rPr>
                <w:rFonts w:eastAsia="Times New Roman"/>
                <w:b/>
                <w:bCs/>
                <w:color w:val="FFFFFF"/>
                <w:lang w:val="en-GB" w:eastAsia="en-GB"/>
              </w:rPr>
              <w:t>NỘI DUNG</w:t>
            </w:r>
          </w:p>
        </w:tc>
        <w:tc>
          <w:tcPr>
            <w:tcW w:w="3261" w:type="dxa"/>
            <w:shd w:val="clear" w:color="4472C4" w:fill="4472C4"/>
            <w:vAlign w:val="center"/>
          </w:tcPr>
          <w:p w14:paraId="0123187B" w14:textId="77777777" w:rsidR="00EC7039" w:rsidRPr="00DF3A4D" w:rsidRDefault="00EC7039" w:rsidP="00EC7039">
            <w:pPr>
              <w:spacing w:after="0" w:line="240" w:lineRule="auto"/>
              <w:jc w:val="center"/>
              <w:rPr>
                <w:rFonts w:eastAsia="Times New Roman"/>
                <w:b/>
                <w:bCs/>
                <w:color w:val="FFFFFF"/>
                <w:lang w:val="en-GB" w:eastAsia="en-GB"/>
              </w:rPr>
            </w:pPr>
            <w:r>
              <w:rPr>
                <w:rFonts w:eastAsia="Times New Roman"/>
                <w:b/>
                <w:bCs/>
                <w:color w:val="FFFFFF"/>
                <w:lang w:val="en-GB" w:eastAsia="en-GB"/>
              </w:rPr>
              <w:t>MÔ TẢ</w:t>
            </w:r>
          </w:p>
        </w:tc>
      </w:tr>
      <w:tr w:rsidR="00345117" w:rsidRPr="00DF3A4D" w14:paraId="6B965A47" w14:textId="77777777" w:rsidTr="00EC7039">
        <w:trPr>
          <w:trHeight w:val="1134"/>
          <w:jc w:val="center"/>
        </w:trPr>
        <w:tc>
          <w:tcPr>
            <w:tcW w:w="708" w:type="dxa"/>
            <w:shd w:val="clear" w:color="auto" w:fill="auto"/>
            <w:noWrap/>
          </w:tcPr>
          <w:p w14:paraId="511F3AB7" w14:textId="77777777" w:rsidR="00EC7039" w:rsidRPr="00DF3A4D" w:rsidRDefault="00EC7039" w:rsidP="00EC7039">
            <w:pPr>
              <w:spacing w:after="0" w:line="240" w:lineRule="auto"/>
              <w:jc w:val="center"/>
              <w:rPr>
                <w:rFonts w:eastAsia="Times New Roman"/>
                <w:color w:val="305496"/>
                <w:lang w:val="en-GB" w:eastAsia="en-GB"/>
              </w:rPr>
            </w:pPr>
            <w:r w:rsidRPr="00DF3A4D">
              <w:rPr>
                <w:rFonts w:eastAsia="Times New Roman"/>
                <w:color w:val="305496"/>
                <w:lang w:val="en-GB" w:eastAsia="en-GB"/>
              </w:rPr>
              <w:t>1</w:t>
            </w:r>
          </w:p>
        </w:tc>
        <w:tc>
          <w:tcPr>
            <w:tcW w:w="4957" w:type="dxa"/>
          </w:tcPr>
          <w:p w14:paraId="7DF4E37C" w14:textId="6850BC74" w:rsidR="00EC7039" w:rsidRPr="00DF3A4D" w:rsidRDefault="005C5DF5" w:rsidP="00EC7039">
            <w:pPr>
              <w:spacing w:after="0" w:line="240" w:lineRule="auto"/>
              <w:rPr>
                <w:rFonts w:eastAsia="Times New Roman"/>
                <w:color w:val="305496"/>
                <w:lang w:val="en-GB" w:eastAsia="en-GB"/>
              </w:rPr>
            </w:pPr>
            <w:r>
              <w:rPr>
                <w:noProof/>
              </w:rPr>
              <w:drawing>
                <wp:inline distT="0" distB="0" distL="0" distR="0" wp14:anchorId="7C5A9490" wp14:editId="11A39B17">
                  <wp:extent cx="3701668" cy="378699"/>
                  <wp:effectExtent l="0" t="0" r="0" b="254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0566" cy="392909"/>
                          </a:xfrm>
                          <a:prstGeom prst="rect">
                            <a:avLst/>
                          </a:prstGeom>
                        </pic:spPr>
                      </pic:pic>
                    </a:graphicData>
                  </a:graphic>
                </wp:inline>
              </w:drawing>
            </w:r>
          </w:p>
        </w:tc>
        <w:tc>
          <w:tcPr>
            <w:tcW w:w="3261" w:type="dxa"/>
            <w:shd w:val="clear" w:color="auto" w:fill="auto"/>
          </w:tcPr>
          <w:p w14:paraId="44FB30F8" w14:textId="69B47613" w:rsidR="00EC7039" w:rsidRPr="00DF3A4D" w:rsidRDefault="0070483C" w:rsidP="00EC7039">
            <w:pPr>
              <w:spacing w:after="0" w:line="240" w:lineRule="auto"/>
              <w:rPr>
                <w:rFonts w:eastAsia="Times New Roman"/>
                <w:color w:val="305496"/>
                <w:lang w:val="en-GB" w:eastAsia="en-GB"/>
              </w:rPr>
            </w:pPr>
            <w:r>
              <w:rPr>
                <w:rFonts w:eastAsia="Times New Roman"/>
                <w:color w:val="305496"/>
                <w:lang w:val="en-GB" w:eastAsia="en-GB"/>
              </w:rPr>
              <w:t>Dữ liệu không hợp lệ</w:t>
            </w:r>
          </w:p>
        </w:tc>
      </w:tr>
      <w:tr w:rsidR="00345117" w:rsidRPr="00DF3A4D" w14:paraId="2E643A39" w14:textId="77777777" w:rsidTr="00EC7039">
        <w:trPr>
          <w:trHeight w:val="1134"/>
          <w:jc w:val="center"/>
        </w:trPr>
        <w:tc>
          <w:tcPr>
            <w:tcW w:w="708" w:type="dxa"/>
            <w:shd w:val="clear" w:color="auto" w:fill="auto"/>
            <w:noWrap/>
          </w:tcPr>
          <w:p w14:paraId="5A9DB5E7" w14:textId="77777777" w:rsidR="00EC7039" w:rsidRDefault="00EC7039" w:rsidP="00EC7039">
            <w:pPr>
              <w:spacing w:after="0" w:line="240" w:lineRule="auto"/>
              <w:jc w:val="center"/>
              <w:rPr>
                <w:rFonts w:eastAsia="Times New Roman"/>
                <w:color w:val="305496"/>
                <w:lang w:val="en-GB" w:eastAsia="en-GB"/>
              </w:rPr>
            </w:pPr>
            <w:r>
              <w:rPr>
                <w:rFonts w:eastAsia="Times New Roman"/>
                <w:color w:val="305496"/>
                <w:lang w:val="en-GB" w:eastAsia="en-GB"/>
              </w:rPr>
              <w:t>2</w:t>
            </w:r>
          </w:p>
          <w:p w14:paraId="1DA6542E" w14:textId="77777777" w:rsidR="00EC7039" w:rsidRPr="00DF3A4D" w:rsidRDefault="00EC7039" w:rsidP="00EC7039">
            <w:pPr>
              <w:spacing w:after="0" w:line="240" w:lineRule="auto"/>
              <w:jc w:val="center"/>
              <w:rPr>
                <w:rFonts w:eastAsia="Times New Roman"/>
                <w:color w:val="305496"/>
                <w:lang w:val="en-GB" w:eastAsia="en-GB"/>
              </w:rPr>
            </w:pPr>
          </w:p>
        </w:tc>
        <w:tc>
          <w:tcPr>
            <w:tcW w:w="4957" w:type="dxa"/>
          </w:tcPr>
          <w:p w14:paraId="3041E394" w14:textId="17297F5A" w:rsidR="00EC7039" w:rsidRPr="00DF3A4D" w:rsidRDefault="005C5DF5" w:rsidP="00EC7039">
            <w:pPr>
              <w:spacing w:after="0" w:line="240" w:lineRule="auto"/>
              <w:rPr>
                <w:rFonts w:eastAsia="Times New Roman"/>
                <w:color w:val="305496"/>
                <w:lang w:val="en-GB" w:eastAsia="en-GB"/>
              </w:rPr>
            </w:pPr>
            <w:r>
              <w:rPr>
                <w:noProof/>
              </w:rPr>
              <w:drawing>
                <wp:inline distT="0" distB="0" distL="0" distR="0" wp14:anchorId="2E076887" wp14:editId="5712B1A4">
                  <wp:extent cx="3707176" cy="35166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5158" cy="368543"/>
                          </a:xfrm>
                          <a:prstGeom prst="rect">
                            <a:avLst/>
                          </a:prstGeom>
                        </pic:spPr>
                      </pic:pic>
                    </a:graphicData>
                  </a:graphic>
                </wp:inline>
              </w:drawing>
            </w:r>
          </w:p>
        </w:tc>
        <w:tc>
          <w:tcPr>
            <w:tcW w:w="3261" w:type="dxa"/>
            <w:shd w:val="clear" w:color="auto" w:fill="auto"/>
          </w:tcPr>
          <w:p w14:paraId="722B00AE" w14:textId="2036F23B" w:rsidR="00EC7039" w:rsidRPr="00DF3A4D" w:rsidRDefault="0070483C" w:rsidP="00EC7039">
            <w:pPr>
              <w:spacing w:after="0" w:line="240" w:lineRule="auto"/>
              <w:rPr>
                <w:rFonts w:eastAsia="Times New Roman"/>
                <w:color w:val="305496"/>
                <w:lang w:val="en-GB" w:eastAsia="en-GB"/>
              </w:rPr>
            </w:pPr>
            <w:r>
              <w:rPr>
                <w:rFonts w:eastAsia="Times New Roman"/>
                <w:color w:val="305496"/>
                <w:lang w:val="en-GB" w:eastAsia="en-GB"/>
              </w:rPr>
              <w:t>Dữ liệu không hợp lệ</w:t>
            </w:r>
          </w:p>
        </w:tc>
      </w:tr>
      <w:tr w:rsidR="00AE173F" w:rsidRPr="00DF3A4D" w14:paraId="19C0B6DA" w14:textId="77777777" w:rsidTr="00EC7039">
        <w:trPr>
          <w:trHeight w:val="1134"/>
          <w:jc w:val="center"/>
        </w:trPr>
        <w:tc>
          <w:tcPr>
            <w:tcW w:w="708" w:type="dxa"/>
            <w:shd w:val="clear" w:color="auto" w:fill="auto"/>
            <w:noWrap/>
          </w:tcPr>
          <w:p w14:paraId="38767016" w14:textId="08355B20" w:rsidR="00AE173F" w:rsidRDefault="00AE173F" w:rsidP="00EC7039">
            <w:pPr>
              <w:spacing w:after="0" w:line="240" w:lineRule="auto"/>
              <w:jc w:val="center"/>
              <w:rPr>
                <w:rFonts w:eastAsia="Times New Roman"/>
                <w:color w:val="305496"/>
                <w:lang w:val="en-GB" w:eastAsia="en-GB"/>
              </w:rPr>
            </w:pPr>
            <w:r>
              <w:rPr>
                <w:rFonts w:eastAsia="Times New Roman"/>
                <w:color w:val="305496"/>
                <w:lang w:val="en-GB" w:eastAsia="en-GB"/>
              </w:rPr>
              <w:t>3</w:t>
            </w:r>
          </w:p>
        </w:tc>
        <w:tc>
          <w:tcPr>
            <w:tcW w:w="4957" w:type="dxa"/>
          </w:tcPr>
          <w:p w14:paraId="32B6BCA8" w14:textId="316AD2F1" w:rsidR="00AE173F" w:rsidRDefault="00AE173F" w:rsidP="00EC7039">
            <w:pPr>
              <w:spacing w:after="0" w:line="240" w:lineRule="auto"/>
              <w:rPr>
                <w:noProof/>
              </w:rPr>
            </w:pPr>
            <w:r>
              <w:rPr>
                <w:noProof/>
              </w:rPr>
              <w:drawing>
                <wp:inline distT="0" distB="0" distL="0" distR="0" wp14:anchorId="6A2B3553" wp14:editId="49BA394F">
                  <wp:extent cx="3128790" cy="2199743"/>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0987" cy="2215349"/>
                          </a:xfrm>
                          <a:prstGeom prst="rect">
                            <a:avLst/>
                          </a:prstGeom>
                        </pic:spPr>
                      </pic:pic>
                    </a:graphicData>
                  </a:graphic>
                </wp:inline>
              </w:drawing>
            </w:r>
          </w:p>
        </w:tc>
        <w:tc>
          <w:tcPr>
            <w:tcW w:w="3261" w:type="dxa"/>
            <w:shd w:val="clear" w:color="auto" w:fill="auto"/>
          </w:tcPr>
          <w:p w14:paraId="27704982" w14:textId="1605B815" w:rsidR="00AE173F" w:rsidRDefault="00AE173F" w:rsidP="00EC7039">
            <w:pPr>
              <w:spacing w:after="0" w:line="240" w:lineRule="auto"/>
              <w:rPr>
                <w:rFonts w:eastAsia="Times New Roman"/>
                <w:color w:val="305496"/>
                <w:lang w:val="en-GB" w:eastAsia="en-GB"/>
              </w:rPr>
            </w:pPr>
            <w:r>
              <w:rPr>
                <w:rFonts w:eastAsia="Times New Roman"/>
                <w:color w:val="305496"/>
                <w:lang w:val="en-GB" w:eastAsia="en-GB"/>
              </w:rPr>
              <w:t>Thông báo dữ liệu đang thiếu không thực hiện submit được</w:t>
            </w:r>
          </w:p>
        </w:tc>
      </w:tr>
    </w:tbl>
    <w:p w14:paraId="42C6D796" w14:textId="77777777" w:rsidR="00EC7039" w:rsidRPr="002229A8" w:rsidRDefault="00EC7039" w:rsidP="00EC7039"/>
    <w:p w14:paraId="5AEEAEBC" w14:textId="77777777" w:rsidR="00EC7039" w:rsidRDefault="00EC7039" w:rsidP="00F60CC4">
      <w:pPr>
        <w:pStyle w:val="Heading2"/>
      </w:pPr>
      <w:bookmarkStart w:id="183" w:name="_Toc66437643"/>
      <w:r>
        <w:t>Message list:</w:t>
      </w:r>
      <w:bookmarkEnd w:id="183"/>
    </w:p>
    <w:tbl>
      <w:tblPr>
        <w:tblW w:w="8926" w:type="dxa"/>
        <w:jc w:val="center"/>
        <w:tblBorders>
          <w:top w:val="dotted" w:sz="4" w:space="0" w:color="4472C4"/>
          <w:left w:val="dotted" w:sz="4" w:space="0" w:color="4472C4"/>
          <w:bottom w:val="dotted" w:sz="4" w:space="0" w:color="4472C4"/>
          <w:right w:val="dotted" w:sz="4" w:space="0" w:color="4472C4"/>
          <w:insideH w:val="dotted" w:sz="4" w:space="0" w:color="4472C4"/>
          <w:insideV w:val="dotted" w:sz="4" w:space="0" w:color="4472C4"/>
        </w:tblBorders>
        <w:tblLook w:val="04A0" w:firstRow="1" w:lastRow="0" w:firstColumn="1" w:lastColumn="0" w:noHBand="0" w:noVBand="1"/>
      </w:tblPr>
      <w:tblGrid>
        <w:gridCol w:w="708"/>
        <w:gridCol w:w="4957"/>
        <w:gridCol w:w="3261"/>
      </w:tblGrid>
      <w:tr w:rsidR="00EC7039" w:rsidRPr="00E1399F" w14:paraId="5D2D61DB" w14:textId="77777777" w:rsidTr="00EC7039">
        <w:trPr>
          <w:trHeight w:val="451"/>
          <w:jc w:val="center"/>
        </w:trPr>
        <w:tc>
          <w:tcPr>
            <w:tcW w:w="708" w:type="dxa"/>
            <w:shd w:val="clear" w:color="4472C4" w:fill="4472C4"/>
            <w:noWrap/>
            <w:vAlign w:val="center"/>
            <w:hideMark/>
          </w:tcPr>
          <w:p w14:paraId="0E14F28B" w14:textId="77777777" w:rsidR="00EC7039" w:rsidRPr="00DF3A4D" w:rsidRDefault="00EC7039" w:rsidP="00EC7039">
            <w:pPr>
              <w:spacing w:after="0" w:line="240" w:lineRule="auto"/>
              <w:jc w:val="center"/>
              <w:rPr>
                <w:rFonts w:eastAsia="Times New Roman"/>
                <w:b/>
                <w:bCs/>
                <w:color w:val="FFFFFF"/>
                <w:lang w:val="en-GB" w:eastAsia="en-GB"/>
              </w:rPr>
            </w:pPr>
            <w:r>
              <w:rPr>
                <w:rFonts w:eastAsia="Times New Roman"/>
                <w:b/>
                <w:bCs/>
                <w:color w:val="FFFFFF"/>
                <w:lang w:val="en-GB" w:eastAsia="en-GB"/>
              </w:rPr>
              <w:t>STT</w:t>
            </w:r>
          </w:p>
        </w:tc>
        <w:tc>
          <w:tcPr>
            <w:tcW w:w="4957" w:type="dxa"/>
            <w:shd w:val="clear" w:color="4472C4" w:fill="4472C4"/>
            <w:vAlign w:val="center"/>
          </w:tcPr>
          <w:p w14:paraId="47F1E015" w14:textId="77777777" w:rsidR="00EC7039" w:rsidRDefault="00EC7039" w:rsidP="00EC7039">
            <w:pPr>
              <w:spacing w:after="0" w:line="240" w:lineRule="auto"/>
              <w:jc w:val="center"/>
              <w:rPr>
                <w:rFonts w:eastAsia="Times New Roman"/>
                <w:b/>
                <w:bCs/>
                <w:color w:val="FFFFFF"/>
                <w:lang w:val="en-GB" w:eastAsia="en-GB"/>
              </w:rPr>
            </w:pPr>
            <w:r>
              <w:rPr>
                <w:rFonts w:eastAsia="Times New Roman"/>
                <w:b/>
                <w:bCs/>
                <w:color w:val="FFFFFF"/>
                <w:lang w:val="en-GB" w:eastAsia="en-GB"/>
              </w:rPr>
              <w:t>NỘI DUNG</w:t>
            </w:r>
          </w:p>
        </w:tc>
        <w:tc>
          <w:tcPr>
            <w:tcW w:w="3261" w:type="dxa"/>
            <w:shd w:val="clear" w:color="4472C4" w:fill="4472C4"/>
            <w:vAlign w:val="center"/>
          </w:tcPr>
          <w:p w14:paraId="619E05D9" w14:textId="77777777" w:rsidR="00EC7039" w:rsidRPr="00DF3A4D" w:rsidRDefault="00EC7039" w:rsidP="00EC7039">
            <w:pPr>
              <w:spacing w:after="0" w:line="240" w:lineRule="auto"/>
              <w:jc w:val="center"/>
              <w:rPr>
                <w:rFonts w:eastAsia="Times New Roman"/>
                <w:b/>
                <w:bCs/>
                <w:color w:val="FFFFFF"/>
                <w:lang w:val="en-GB" w:eastAsia="en-GB"/>
              </w:rPr>
            </w:pPr>
            <w:r>
              <w:rPr>
                <w:rFonts w:eastAsia="Times New Roman"/>
                <w:b/>
                <w:bCs/>
                <w:color w:val="FFFFFF"/>
                <w:lang w:val="en-GB" w:eastAsia="en-GB"/>
              </w:rPr>
              <w:t>MÔ TẢ</w:t>
            </w:r>
          </w:p>
        </w:tc>
      </w:tr>
      <w:tr w:rsidR="00EC7039" w:rsidRPr="00DF3A4D" w14:paraId="39507054" w14:textId="77777777" w:rsidTr="00EC7039">
        <w:trPr>
          <w:trHeight w:val="1134"/>
          <w:jc w:val="center"/>
        </w:trPr>
        <w:tc>
          <w:tcPr>
            <w:tcW w:w="708" w:type="dxa"/>
            <w:shd w:val="clear" w:color="auto" w:fill="auto"/>
            <w:noWrap/>
          </w:tcPr>
          <w:p w14:paraId="0295336A" w14:textId="77777777" w:rsidR="00EC7039" w:rsidRPr="00DF3A4D" w:rsidRDefault="00EC7039" w:rsidP="00EC7039">
            <w:pPr>
              <w:spacing w:after="0" w:line="240" w:lineRule="auto"/>
              <w:jc w:val="center"/>
              <w:rPr>
                <w:rFonts w:eastAsia="Times New Roman"/>
                <w:color w:val="305496"/>
                <w:lang w:val="en-GB" w:eastAsia="en-GB"/>
              </w:rPr>
            </w:pPr>
            <w:r w:rsidRPr="00DF3A4D">
              <w:rPr>
                <w:rFonts w:eastAsia="Times New Roman"/>
                <w:color w:val="305496"/>
                <w:lang w:val="en-GB" w:eastAsia="en-GB"/>
              </w:rPr>
              <w:t>1</w:t>
            </w:r>
          </w:p>
        </w:tc>
        <w:tc>
          <w:tcPr>
            <w:tcW w:w="4957" w:type="dxa"/>
          </w:tcPr>
          <w:p w14:paraId="6E1831B3" w14:textId="77777777" w:rsidR="00EC7039" w:rsidRPr="00DF3A4D" w:rsidRDefault="00EC7039" w:rsidP="00EC7039">
            <w:pPr>
              <w:spacing w:after="0" w:line="240" w:lineRule="auto"/>
              <w:rPr>
                <w:rFonts w:eastAsia="Times New Roman"/>
                <w:color w:val="305496"/>
                <w:lang w:val="en-GB" w:eastAsia="en-GB"/>
              </w:rPr>
            </w:pPr>
          </w:p>
        </w:tc>
        <w:tc>
          <w:tcPr>
            <w:tcW w:w="3261" w:type="dxa"/>
            <w:shd w:val="clear" w:color="auto" w:fill="auto"/>
          </w:tcPr>
          <w:p w14:paraId="54E11D2A" w14:textId="77777777" w:rsidR="00EC7039" w:rsidRPr="00DF3A4D" w:rsidRDefault="00EC7039" w:rsidP="00EC7039">
            <w:pPr>
              <w:spacing w:after="0" w:line="240" w:lineRule="auto"/>
              <w:rPr>
                <w:rFonts w:eastAsia="Times New Roman"/>
                <w:color w:val="305496"/>
                <w:lang w:val="en-GB" w:eastAsia="en-GB"/>
              </w:rPr>
            </w:pPr>
          </w:p>
        </w:tc>
      </w:tr>
      <w:tr w:rsidR="00EC7039" w:rsidRPr="00DF3A4D" w14:paraId="1BC03362" w14:textId="77777777" w:rsidTr="00EC7039">
        <w:trPr>
          <w:trHeight w:val="1134"/>
          <w:jc w:val="center"/>
        </w:trPr>
        <w:tc>
          <w:tcPr>
            <w:tcW w:w="708" w:type="dxa"/>
            <w:shd w:val="clear" w:color="auto" w:fill="auto"/>
            <w:noWrap/>
          </w:tcPr>
          <w:p w14:paraId="24DED8E9" w14:textId="77777777" w:rsidR="00EC7039" w:rsidRDefault="00EC7039" w:rsidP="00EC7039">
            <w:pPr>
              <w:spacing w:after="0" w:line="240" w:lineRule="auto"/>
              <w:jc w:val="center"/>
              <w:rPr>
                <w:rFonts w:eastAsia="Times New Roman"/>
                <w:color w:val="305496"/>
                <w:lang w:val="en-GB" w:eastAsia="en-GB"/>
              </w:rPr>
            </w:pPr>
            <w:r>
              <w:rPr>
                <w:rFonts w:eastAsia="Times New Roman"/>
                <w:color w:val="305496"/>
                <w:lang w:val="en-GB" w:eastAsia="en-GB"/>
              </w:rPr>
              <w:lastRenderedPageBreak/>
              <w:t>2</w:t>
            </w:r>
          </w:p>
          <w:p w14:paraId="31126E5D" w14:textId="77777777" w:rsidR="00EC7039" w:rsidRPr="00DF3A4D" w:rsidRDefault="00EC7039" w:rsidP="00EC7039">
            <w:pPr>
              <w:spacing w:after="0" w:line="240" w:lineRule="auto"/>
              <w:jc w:val="center"/>
              <w:rPr>
                <w:rFonts w:eastAsia="Times New Roman"/>
                <w:color w:val="305496"/>
                <w:lang w:val="en-GB" w:eastAsia="en-GB"/>
              </w:rPr>
            </w:pPr>
          </w:p>
        </w:tc>
        <w:tc>
          <w:tcPr>
            <w:tcW w:w="4957" w:type="dxa"/>
          </w:tcPr>
          <w:p w14:paraId="2DE403A5" w14:textId="77777777" w:rsidR="00EC7039" w:rsidRPr="00DF3A4D" w:rsidRDefault="00EC7039" w:rsidP="00EC7039">
            <w:pPr>
              <w:spacing w:after="0" w:line="240" w:lineRule="auto"/>
              <w:rPr>
                <w:rFonts w:eastAsia="Times New Roman"/>
                <w:color w:val="305496"/>
                <w:lang w:val="en-GB" w:eastAsia="en-GB"/>
              </w:rPr>
            </w:pPr>
          </w:p>
        </w:tc>
        <w:tc>
          <w:tcPr>
            <w:tcW w:w="3261" w:type="dxa"/>
            <w:shd w:val="clear" w:color="auto" w:fill="auto"/>
          </w:tcPr>
          <w:p w14:paraId="62431CDC" w14:textId="77777777" w:rsidR="00EC7039" w:rsidRPr="00DF3A4D" w:rsidRDefault="00EC7039" w:rsidP="00EC7039">
            <w:pPr>
              <w:spacing w:after="0" w:line="240" w:lineRule="auto"/>
              <w:rPr>
                <w:rFonts w:eastAsia="Times New Roman"/>
                <w:color w:val="305496"/>
                <w:lang w:val="en-GB" w:eastAsia="en-GB"/>
              </w:rPr>
            </w:pPr>
          </w:p>
        </w:tc>
      </w:tr>
    </w:tbl>
    <w:p w14:paraId="49E398E2" w14:textId="77777777" w:rsidR="00EC7039" w:rsidRDefault="00EC7039" w:rsidP="00EC7039"/>
    <w:p w14:paraId="13822EDE" w14:textId="77777777" w:rsidR="00EC7039" w:rsidRDefault="00EC7039" w:rsidP="00F60CC4">
      <w:pPr>
        <w:pStyle w:val="Heading2"/>
      </w:pPr>
      <w:bookmarkStart w:id="184" w:name="_Toc66437644"/>
      <w:r>
        <w:t>Email template:</w:t>
      </w:r>
      <w:bookmarkEnd w:id="184"/>
    </w:p>
    <w:p w14:paraId="0E0C548E" w14:textId="5CB7E587" w:rsidR="007A01E7" w:rsidRDefault="007A01E7" w:rsidP="001648A8">
      <w:pPr>
        <w:pStyle w:val="ListParagraph"/>
        <w:numPr>
          <w:ilvl w:val="0"/>
          <w:numId w:val="25"/>
        </w:numPr>
        <w:spacing w:after="160" w:line="254" w:lineRule="auto"/>
        <w:rPr>
          <w:rFonts w:ascii="Arial" w:hAnsi="Arial" w:cs="Arial"/>
          <w:b/>
          <w:color w:val="FF0000"/>
        </w:rPr>
      </w:pPr>
      <w:r w:rsidRPr="007A01E7">
        <w:rPr>
          <w:rFonts w:ascii="Arial" w:hAnsi="Arial" w:cs="Arial"/>
          <w:b/>
          <w:color w:val="FF0000"/>
        </w:rPr>
        <w:t xml:space="preserve">Email </w:t>
      </w:r>
      <w:r w:rsidR="006A3E89">
        <w:rPr>
          <w:rFonts w:ascii="Arial" w:hAnsi="Arial" w:cs="Arial"/>
          <w:b/>
          <w:color w:val="FF0000"/>
        </w:rPr>
        <w:t>Tạo PDK</w:t>
      </w:r>
    </w:p>
    <w:p w14:paraId="6EB47FD8" w14:textId="4EB5A516" w:rsidR="006A3E89" w:rsidRDefault="006A3E89" w:rsidP="001648A8">
      <w:pPr>
        <w:pStyle w:val="ListParagraph"/>
        <w:numPr>
          <w:ilvl w:val="0"/>
          <w:numId w:val="25"/>
        </w:numPr>
        <w:spacing w:after="160" w:line="254" w:lineRule="auto"/>
        <w:rPr>
          <w:rFonts w:ascii="Arial" w:hAnsi="Arial" w:cs="Arial"/>
          <w:b/>
          <w:color w:val="FF0000"/>
        </w:rPr>
      </w:pPr>
      <w:r>
        <w:rPr>
          <w:rFonts w:ascii="Arial" w:hAnsi="Arial" w:cs="Arial"/>
          <w:b/>
          <w:color w:val="FF0000"/>
        </w:rPr>
        <w:t>Email Đề nghị khảo sát</w:t>
      </w:r>
    </w:p>
    <w:p w14:paraId="298B21B3" w14:textId="5AF30E95" w:rsidR="006A3E89" w:rsidRDefault="006A3E89" w:rsidP="001648A8">
      <w:pPr>
        <w:pStyle w:val="ListParagraph"/>
        <w:numPr>
          <w:ilvl w:val="0"/>
          <w:numId w:val="25"/>
        </w:numPr>
        <w:spacing w:after="160" w:line="254" w:lineRule="auto"/>
        <w:rPr>
          <w:rFonts w:ascii="Arial" w:hAnsi="Arial" w:cs="Arial"/>
          <w:b/>
          <w:color w:val="FF0000"/>
        </w:rPr>
      </w:pPr>
      <w:r>
        <w:rPr>
          <w:rFonts w:ascii="Arial" w:hAnsi="Arial" w:cs="Arial"/>
          <w:b/>
          <w:color w:val="FF0000"/>
        </w:rPr>
        <w:t>Email Phân công khảo sát</w:t>
      </w:r>
    </w:p>
    <w:p w14:paraId="507C1D0E" w14:textId="6C2B52AA" w:rsidR="006A3E89" w:rsidRDefault="006A3E89" w:rsidP="001648A8">
      <w:pPr>
        <w:pStyle w:val="ListParagraph"/>
        <w:numPr>
          <w:ilvl w:val="0"/>
          <w:numId w:val="25"/>
        </w:numPr>
        <w:spacing w:after="160" w:line="254" w:lineRule="auto"/>
        <w:rPr>
          <w:rFonts w:ascii="Arial" w:hAnsi="Arial" w:cs="Arial"/>
          <w:b/>
          <w:color w:val="FF0000"/>
        </w:rPr>
      </w:pPr>
      <w:r>
        <w:rPr>
          <w:rFonts w:ascii="Arial" w:hAnsi="Arial" w:cs="Arial"/>
          <w:b/>
          <w:color w:val="FF0000"/>
        </w:rPr>
        <w:t>Email Khảo sát thành công</w:t>
      </w:r>
    </w:p>
    <w:p w14:paraId="550F3593" w14:textId="7F3922AB" w:rsidR="006A3E89" w:rsidRDefault="006A3E89" w:rsidP="001648A8">
      <w:pPr>
        <w:pStyle w:val="ListParagraph"/>
        <w:numPr>
          <w:ilvl w:val="0"/>
          <w:numId w:val="25"/>
        </w:numPr>
        <w:spacing w:after="160" w:line="254" w:lineRule="auto"/>
        <w:rPr>
          <w:rFonts w:ascii="Arial" w:hAnsi="Arial" w:cs="Arial"/>
          <w:b/>
          <w:color w:val="FF0000"/>
        </w:rPr>
      </w:pPr>
      <w:r>
        <w:rPr>
          <w:rFonts w:ascii="Arial" w:hAnsi="Arial" w:cs="Arial"/>
          <w:b/>
          <w:color w:val="FF0000"/>
        </w:rPr>
        <w:t>Email Khảo sát không thành công</w:t>
      </w:r>
    </w:p>
    <w:p w14:paraId="4DF3EF62" w14:textId="767622E3" w:rsidR="006A3E89" w:rsidRDefault="006A3E89" w:rsidP="001648A8">
      <w:pPr>
        <w:pStyle w:val="ListParagraph"/>
        <w:numPr>
          <w:ilvl w:val="0"/>
          <w:numId w:val="25"/>
        </w:numPr>
        <w:spacing w:after="160" w:line="254" w:lineRule="auto"/>
        <w:rPr>
          <w:rFonts w:ascii="Arial" w:hAnsi="Arial" w:cs="Arial"/>
          <w:b/>
          <w:color w:val="FF0000"/>
        </w:rPr>
      </w:pPr>
      <w:r>
        <w:rPr>
          <w:rFonts w:ascii="Arial" w:hAnsi="Arial" w:cs="Arial"/>
          <w:b/>
          <w:color w:val="FF0000"/>
        </w:rPr>
        <w:t>Email Tạo HĐ</w:t>
      </w:r>
    </w:p>
    <w:p w14:paraId="2D254CD6" w14:textId="5EB80AD3" w:rsidR="006A3E89" w:rsidRDefault="006A3E89" w:rsidP="001648A8">
      <w:pPr>
        <w:pStyle w:val="ListParagraph"/>
        <w:numPr>
          <w:ilvl w:val="0"/>
          <w:numId w:val="25"/>
        </w:numPr>
        <w:spacing w:after="160" w:line="254" w:lineRule="auto"/>
        <w:rPr>
          <w:rFonts w:ascii="Arial" w:hAnsi="Arial" w:cs="Arial"/>
          <w:b/>
          <w:color w:val="FF0000"/>
        </w:rPr>
      </w:pPr>
      <w:r>
        <w:rPr>
          <w:rFonts w:ascii="Arial" w:hAnsi="Arial" w:cs="Arial"/>
          <w:b/>
          <w:color w:val="FF0000"/>
        </w:rPr>
        <w:t>Email Tạo PLHĐ</w:t>
      </w:r>
    </w:p>
    <w:p w14:paraId="55842B59" w14:textId="7331F535" w:rsidR="006A3E89" w:rsidRDefault="006A3E89" w:rsidP="001648A8">
      <w:pPr>
        <w:pStyle w:val="ListParagraph"/>
        <w:numPr>
          <w:ilvl w:val="0"/>
          <w:numId w:val="25"/>
        </w:numPr>
        <w:spacing w:after="160" w:line="254" w:lineRule="auto"/>
        <w:rPr>
          <w:rFonts w:ascii="Arial" w:hAnsi="Arial" w:cs="Arial"/>
          <w:b/>
          <w:color w:val="FF0000"/>
        </w:rPr>
      </w:pPr>
      <w:r>
        <w:rPr>
          <w:rFonts w:ascii="Arial" w:hAnsi="Arial" w:cs="Arial"/>
          <w:b/>
          <w:color w:val="FF0000"/>
        </w:rPr>
        <w:t>Email Đề nghị triển khai</w:t>
      </w:r>
    </w:p>
    <w:p w14:paraId="67E74071" w14:textId="47B2B652" w:rsidR="006A3E89" w:rsidRPr="006A3E89" w:rsidRDefault="006A3E89" w:rsidP="001648A8">
      <w:pPr>
        <w:pStyle w:val="ListParagraph"/>
        <w:numPr>
          <w:ilvl w:val="0"/>
          <w:numId w:val="25"/>
        </w:numPr>
        <w:spacing w:after="160" w:line="254" w:lineRule="auto"/>
        <w:rPr>
          <w:rFonts w:ascii="Arial" w:hAnsi="Arial" w:cs="Arial"/>
          <w:b/>
          <w:color w:val="FF0000"/>
        </w:rPr>
      </w:pPr>
      <w:r>
        <w:rPr>
          <w:rFonts w:ascii="Arial" w:hAnsi="Arial" w:cs="Arial"/>
          <w:b/>
          <w:color w:val="FF0000"/>
        </w:rPr>
        <w:t>Email Phân công triển khai</w:t>
      </w:r>
    </w:p>
    <w:p w14:paraId="42A4398C" w14:textId="3D29EACE" w:rsidR="006A3E89" w:rsidRDefault="006A3E89" w:rsidP="001648A8">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Email Triển khai thành công</w:t>
      </w:r>
    </w:p>
    <w:p w14:paraId="0C21A699" w14:textId="7793B141" w:rsidR="006A3E89" w:rsidRDefault="006A3E89" w:rsidP="001648A8">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 xml:space="preserve">Email Tạo checklist </w:t>
      </w:r>
      <w:r w:rsidR="007B578F">
        <w:rPr>
          <w:rFonts w:ascii="Arial" w:hAnsi="Arial" w:cs="Arial"/>
          <w:b/>
          <w:color w:val="FF0000"/>
        </w:rPr>
        <w:t>hỗ trợ kỹ thuật</w:t>
      </w:r>
    </w:p>
    <w:p w14:paraId="274CF1AD" w14:textId="736C5DF1" w:rsidR="006A3E89" w:rsidRDefault="006A3E89" w:rsidP="001648A8">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 xml:space="preserve">Email Phân công </w:t>
      </w:r>
      <w:r w:rsidR="007B578F">
        <w:rPr>
          <w:rFonts w:ascii="Arial" w:hAnsi="Arial" w:cs="Arial"/>
          <w:b/>
          <w:color w:val="FF0000"/>
        </w:rPr>
        <w:t>hỗ trợ kỹ thuật</w:t>
      </w:r>
    </w:p>
    <w:p w14:paraId="589766CE" w14:textId="45DFFBF8" w:rsidR="006A3E89" w:rsidRDefault="006A3E89" w:rsidP="001648A8">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 xml:space="preserve">Email Hoàn tất </w:t>
      </w:r>
      <w:r w:rsidR="007B578F">
        <w:rPr>
          <w:rFonts w:ascii="Arial" w:hAnsi="Arial" w:cs="Arial"/>
          <w:b/>
          <w:color w:val="FF0000"/>
        </w:rPr>
        <w:t>hỗ trợ kỹ thuật</w:t>
      </w:r>
    </w:p>
    <w:p w14:paraId="3131241B" w14:textId="4542E9FD" w:rsidR="00111551" w:rsidRDefault="00111551" w:rsidP="001648A8">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Email Đề nghị tạm ngưng</w:t>
      </w:r>
    </w:p>
    <w:p w14:paraId="4CE4151A" w14:textId="4FACBA86" w:rsidR="00111551" w:rsidRPr="006A3E89" w:rsidRDefault="00111551" w:rsidP="00111551">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Email Đề nghị thanh lý</w:t>
      </w:r>
    </w:p>
    <w:p w14:paraId="650A5C3C" w14:textId="32EE04E7" w:rsidR="00111551" w:rsidRPr="006A3E89" w:rsidRDefault="00111551" w:rsidP="00111551">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Email Đề nghị khôi phục</w:t>
      </w:r>
    </w:p>
    <w:p w14:paraId="339E4280" w14:textId="0F3E6D6F" w:rsidR="00111551" w:rsidRDefault="00111551" w:rsidP="00111551">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Email Duyệt tạm ngưng</w:t>
      </w:r>
    </w:p>
    <w:p w14:paraId="317C627E" w14:textId="06F946A0" w:rsidR="00111551" w:rsidRDefault="00111551" w:rsidP="00111551">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Email Duyệt thanh lý</w:t>
      </w:r>
    </w:p>
    <w:p w14:paraId="583867F7" w14:textId="29661630" w:rsidR="00111551" w:rsidRDefault="00111551" w:rsidP="00111551">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Email Duyệt khôi phục</w:t>
      </w:r>
    </w:p>
    <w:p w14:paraId="228577BD" w14:textId="71AE9919" w:rsidR="00A065DF" w:rsidRPr="00111551" w:rsidRDefault="00A065DF" w:rsidP="00111551">
      <w:pPr>
        <w:pStyle w:val="ListParagraph"/>
        <w:numPr>
          <w:ilvl w:val="0"/>
          <w:numId w:val="25"/>
        </w:numPr>
        <w:spacing w:after="160" w:line="254" w:lineRule="auto"/>
        <w:ind w:left="630"/>
        <w:rPr>
          <w:rFonts w:ascii="Arial" w:hAnsi="Arial" w:cs="Arial"/>
          <w:b/>
          <w:color w:val="FF0000"/>
        </w:rPr>
      </w:pPr>
      <w:r>
        <w:rPr>
          <w:rFonts w:ascii="Arial" w:hAnsi="Arial" w:cs="Arial"/>
          <w:b/>
          <w:color w:val="FF0000"/>
        </w:rPr>
        <w:t>Email Nâng cấp – Hạ cấp</w:t>
      </w:r>
    </w:p>
    <w:p w14:paraId="5E0A5176" w14:textId="77777777" w:rsidR="00111551" w:rsidRPr="00111551" w:rsidRDefault="00111551" w:rsidP="00111551">
      <w:pPr>
        <w:spacing w:line="254" w:lineRule="auto"/>
        <w:rPr>
          <w:rFonts w:ascii="Arial" w:hAnsi="Arial" w:cs="Arial"/>
          <w:b/>
          <w:color w:val="FF0000"/>
        </w:rPr>
      </w:pPr>
    </w:p>
    <w:p w14:paraId="2A1F701D" w14:textId="1FE7EBCB" w:rsidR="00EC7039" w:rsidRPr="00C4599B" w:rsidRDefault="00A428A8" w:rsidP="001648A8">
      <w:pPr>
        <w:pStyle w:val="ListParagraph"/>
        <w:numPr>
          <w:ilvl w:val="0"/>
          <w:numId w:val="25"/>
        </w:numPr>
        <w:spacing w:after="160" w:line="254" w:lineRule="auto"/>
        <w:ind w:left="-90" w:firstLine="450"/>
        <w:rPr>
          <w:rFonts w:ascii="Arial" w:hAnsi="Arial" w:cs="Arial"/>
          <w:b/>
          <w:color w:val="FF0000"/>
        </w:rPr>
      </w:pPr>
      <w:r w:rsidRPr="00A428A8">
        <w:rPr>
          <w:rFonts w:eastAsiaTheme="majorEastAsia"/>
          <w:b/>
          <w:bCs/>
          <w:color w:val="2E74B5" w:themeColor="accent1" w:themeShade="BF"/>
          <w:sz w:val="28"/>
          <w:szCs w:val="28"/>
        </w:rPr>
        <w:br w:type="page"/>
      </w:r>
    </w:p>
    <w:p w14:paraId="1F4D7BD4" w14:textId="77777777" w:rsidR="00C4599B" w:rsidRPr="00C4599B" w:rsidRDefault="00C4599B" w:rsidP="00C4599B">
      <w:pPr>
        <w:spacing w:line="254" w:lineRule="auto"/>
        <w:rPr>
          <w:rFonts w:ascii="Arial" w:hAnsi="Arial" w:cs="Arial"/>
          <w:b/>
          <w:color w:val="FF0000"/>
        </w:rPr>
      </w:pPr>
    </w:p>
    <w:p w14:paraId="059D87D6" w14:textId="646CA590" w:rsidR="00733769" w:rsidRDefault="00733769" w:rsidP="00BC44D2">
      <w:pPr>
        <w:pStyle w:val="Heading1"/>
      </w:pPr>
      <w:bookmarkStart w:id="185" w:name="_Toc66437645"/>
      <w:r>
        <w:t>TỔNG QUAN:</w:t>
      </w:r>
      <w:bookmarkEnd w:id="185"/>
    </w:p>
    <w:p w14:paraId="3BB6F57B" w14:textId="77777777" w:rsidR="00876B7F" w:rsidRDefault="00876B7F" w:rsidP="001648A8">
      <w:pPr>
        <w:pStyle w:val="Heading2"/>
        <w:numPr>
          <w:ilvl w:val="0"/>
          <w:numId w:val="17"/>
        </w:numPr>
      </w:pPr>
      <w:bookmarkStart w:id="186" w:name="_Toc66437646"/>
      <w:bookmarkStart w:id="187" w:name="_Toc528315937"/>
      <w:r>
        <w:t>Sơ đồ tổng quan</w:t>
      </w:r>
      <w:r w:rsidRPr="001F220C">
        <w:t>:</w:t>
      </w:r>
      <w:bookmarkEnd w:id="186"/>
    </w:p>
    <w:bookmarkEnd w:id="187"/>
    <w:p w14:paraId="5990260C" w14:textId="3525348C" w:rsidR="00876B7F" w:rsidRDefault="00DF4E2E" w:rsidP="00DF4E2E">
      <w:pPr>
        <w:pStyle w:val="ListParagraph"/>
        <w:ind w:left="-540"/>
        <w:rPr>
          <w:b/>
          <w:bCs/>
          <w:i/>
          <w:iCs/>
          <w:color w:val="ED7D31" w:themeColor="accent2"/>
          <w:szCs w:val="24"/>
        </w:rPr>
      </w:pPr>
      <w:r>
        <w:rPr>
          <w:noProof/>
        </w:rPr>
        <w:drawing>
          <wp:inline distT="0" distB="0" distL="0" distR="0" wp14:anchorId="6F5DA344" wp14:editId="16457025">
            <wp:extent cx="6818046" cy="2274073"/>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30048" cy="2278076"/>
                    </a:xfrm>
                    <a:prstGeom prst="rect">
                      <a:avLst/>
                    </a:prstGeom>
                  </pic:spPr>
                </pic:pic>
              </a:graphicData>
            </a:graphic>
          </wp:inline>
        </w:drawing>
      </w:r>
    </w:p>
    <w:p w14:paraId="0A107E51" w14:textId="7333AAB2" w:rsidR="00876B7F" w:rsidRDefault="00876B7F" w:rsidP="00876B7F">
      <w:pPr>
        <w:rPr>
          <w:rFonts w:eastAsia="Times New Roman"/>
          <w:i/>
          <w:iCs/>
          <w:color w:val="0000FF"/>
          <w:szCs w:val="24"/>
        </w:rPr>
      </w:pPr>
    </w:p>
    <w:p w14:paraId="54434276" w14:textId="77777777" w:rsidR="002F2580" w:rsidRDefault="002F2580" w:rsidP="001648A8">
      <w:pPr>
        <w:pStyle w:val="Heading2"/>
        <w:numPr>
          <w:ilvl w:val="0"/>
          <w:numId w:val="17"/>
        </w:numPr>
      </w:pPr>
      <w:bookmarkStart w:id="188" w:name="_Toc66437647"/>
      <w:r>
        <w:t>Use-case diagram:</w:t>
      </w:r>
      <w:bookmarkEnd w:id="188"/>
    </w:p>
    <w:p w14:paraId="0B31D45A" w14:textId="3FE77CE7" w:rsidR="002F2580" w:rsidRDefault="00820ECF" w:rsidP="002F2580">
      <w:r>
        <w:rPr>
          <w:noProof/>
        </w:rPr>
        <w:drawing>
          <wp:inline distT="0" distB="0" distL="0" distR="0" wp14:anchorId="2EAF7885" wp14:editId="02A3BCBC">
            <wp:extent cx="6225540" cy="3938905"/>
            <wp:effectExtent l="0" t="0" r="381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5540" cy="3938905"/>
                    </a:xfrm>
                    <a:prstGeom prst="rect">
                      <a:avLst/>
                    </a:prstGeom>
                  </pic:spPr>
                </pic:pic>
              </a:graphicData>
            </a:graphic>
          </wp:inline>
        </w:drawing>
      </w:r>
    </w:p>
    <w:p w14:paraId="08299352" w14:textId="77777777" w:rsidR="00185531" w:rsidRDefault="00185531" w:rsidP="002F2580"/>
    <w:p w14:paraId="74B1BA46" w14:textId="77777777" w:rsidR="00185531" w:rsidRDefault="00185531" w:rsidP="002F2580"/>
    <w:p w14:paraId="614415ED" w14:textId="77777777" w:rsidR="00185531" w:rsidRPr="00F424F5" w:rsidRDefault="00185531" w:rsidP="002F2580"/>
    <w:p w14:paraId="11AC4389" w14:textId="78BD18CB" w:rsidR="002F2580" w:rsidRDefault="002F2580" w:rsidP="002F2580">
      <w:pPr>
        <w:rPr>
          <w:rFonts w:eastAsiaTheme="majorEastAsia" w:cstheme="majorBidi"/>
          <w:b/>
        </w:rPr>
      </w:pPr>
    </w:p>
    <w:p w14:paraId="17486933" w14:textId="77777777" w:rsidR="00733769" w:rsidRDefault="00733769" w:rsidP="00F60CC4">
      <w:pPr>
        <w:pStyle w:val="Heading2"/>
      </w:pPr>
      <w:bookmarkStart w:id="189" w:name="_Toc66437648"/>
      <w:r>
        <w:t>Danh sách các Use case:</w:t>
      </w:r>
      <w:bookmarkEnd w:id="189"/>
    </w:p>
    <w:p w14:paraId="5F96A722" w14:textId="77777777" w:rsidR="006F34A2" w:rsidRPr="006F34A2" w:rsidRDefault="006F34A2" w:rsidP="006F34A2"/>
    <w:tbl>
      <w:tblPr>
        <w:tblW w:w="9177" w:type="dxa"/>
        <w:tblLayout w:type="fixed"/>
        <w:tblLook w:val="04A0" w:firstRow="1" w:lastRow="0" w:firstColumn="1" w:lastColumn="0" w:noHBand="0" w:noVBand="1"/>
      </w:tblPr>
      <w:tblGrid>
        <w:gridCol w:w="988"/>
        <w:gridCol w:w="3685"/>
        <w:gridCol w:w="2252"/>
        <w:gridCol w:w="2252"/>
      </w:tblGrid>
      <w:tr w:rsidR="00726620" w:rsidRPr="00CC5A4C" w14:paraId="70A5E977" w14:textId="1CA16292" w:rsidTr="00726620">
        <w:trPr>
          <w:trHeight w:val="315"/>
        </w:trPr>
        <w:tc>
          <w:tcPr>
            <w:tcW w:w="988" w:type="dxa"/>
            <w:tcBorders>
              <w:top w:val="single" w:sz="4" w:space="0" w:color="70AD47"/>
              <w:left w:val="single" w:sz="4" w:space="0" w:color="70AD47"/>
              <w:bottom w:val="single" w:sz="8" w:space="0" w:color="70AD47"/>
              <w:right w:val="single" w:sz="4" w:space="0" w:color="70AD47"/>
            </w:tcBorders>
            <w:shd w:val="clear" w:color="000000" w:fill="70AD47"/>
            <w:noWrap/>
            <w:vAlign w:val="center"/>
            <w:hideMark/>
          </w:tcPr>
          <w:p w14:paraId="0AB0AB1B" w14:textId="77777777" w:rsidR="00726620" w:rsidRPr="00CC5A4C" w:rsidRDefault="00726620" w:rsidP="00726620">
            <w:pPr>
              <w:jc w:val="center"/>
              <w:rPr>
                <w:b/>
                <w:bCs/>
                <w:szCs w:val="24"/>
                <w:lang w:eastAsia="zh-CN"/>
              </w:rPr>
            </w:pPr>
            <w:r>
              <w:rPr>
                <w:b/>
                <w:bCs/>
                <w:szCs w:val="24"/>
                <w:lang w:eastAsia="zh-CN"/>
              </w:rPr>
              <w:t xml:space="preserve">UC </w:t>
            </w:r>
            <w:r w:rsidRPr="00CC5A4C">
              <w:rPr>
                <w:b/>
                <w:bCs/>
                <w:szCs w:val="24"/>
                <w:lang w:eastAsia="zh-CN"/>
              </w:rPr>
              <w:t>ID</w:t>
            </w:r>
          </w:p>
        </w:tc>
        <w:tc>
          <w:tcPr>
            <w:tcW w:w="3685" w:type="dxa"/>
            <w:tcBorders>
              <w:top w:val="single" w:sz="4" w:space="0" w:color="70AD47"/>
              <w:left w:val="single" w:sz="4" w:space="0" w:color="70AD47"/>
              <w:bottom w:val="single" w:sz="8" w:space="0" w:color="70AD47"/>
              <w:right w:val="single" w:sz="4" w:space="0" w:color="70AD47"/>
            </w:tcBorders>
            <w:shd w:val="clear" w:color="000000" w:fill="70AD47"/>
            <w:noWrap/>
            <w:vAlign w:val="center"/>
            <w:hideMark/>
          </w:tcPr>
          <w:p w14:paraId="514E9C75" w14:textId="77777777" w:rsidR="00726620" w:rsidRPr="00CC5A4C" w:rsidRDefault="00726620" w:rsidP="00726620">
            <w:pPr>
              <w:jc w:val="center"/>
              <w:rPr>
                <w:b/>
                <w:bCs/>
                <w:szCs w:val="24"/>
                <w:lang w:eastAsia="zh-CN"/>
              </w:rPr>
            </w:pPr>
            <w:r w:rsidRPr="00CC5A4C">
              <w:rPr>
                <w:b/>
                <w:bCs/>
                <w:szCs w:val="24"/>
                <w:lang w:eastAsia="zh-CN"/>
              </w:rPr>
              <w:t>Use case name</w:t>
            </w:r>
          </w:p>
        </w:tc>
        <w:tc>
          <w:tcPr>
            <w:tcW w:w="2252" w:type="dxa"/>
            <w:tcBorders>
              <w:top w:val="single" w:sz="4" w:space="0" w:color="70AD47"/>
              <w:left w:val="single" w:sz="4" w:space="0" w:color="70AD47"/>
              <w:bottom w:val="single" w:sz="8" w:space="0" w:color="70AD47"/>
              <w:right w:val="single" w:sz="4" w:space="0" w:color="70AD47"/>
            </w:tcBorders>
            <w:shd w:val="clear" w:color="000000" w:fill="70AD47"/>
            <w:vAlign w:val="center"/>
          </w:tcPr>
          <w:p w14:paraId="31FF54C8" w14:textId="5C228A3E" w:rsidR="00726620" w:rsidRPr="00CC5A4C" w:rsidRDefault="00726620" w:rsidP="00726620">
            <w:pPr>
              <w:jc w:val="center"/>
              <w:rPr>
                <w:b/>
                <w:bCs/>
                <w:szCs w:val="24"/>
                <w:lang w:eastAsia="zh-CN"/>
              </w:rPr>
            </w:pPr>
            <w:r>
              <w:rPr>
                <w:b/>
                <w:bCs/>
                <w:szCs w:val="24"/>
                <w:lang w:eastAsia="zh-CN"/>
              </w:rPr>
              <w:t>Loại</w:t>
            </w:r>
          </w:p>
        </w:tc>
        <w:tc>
          <w:tcPr>
            <w:tcW w:w="2252" w:type="dxa"/>
            <w:tcBorders>
              <w:top w:val="single" w:sz="4" w:space="0" w:color="70AD47"/>
              <w:left w:val="single" w:sz="4" w:space="0" w:color="70AD47"/>
              <w:bottom w:val="single" w:sz="8" w:space="0" w:color="70AD47"/>
              <w:right w:val="single" w:sz="4" w:space="0" w:color="70AD47"/>
            </w:tcBorders>
            <w:shd w:val="clear" w:color="000000" w:fill="70AD47"/>
            <w:vAlign w:val="center"/>
          </w:tcPr>
          <w:p w14:paraId="4F75B72C" w14:textId="02BF76A1" w:rsidR="00726620" w:rsidRPr="00CC5A4C" w:rsidRDefault="00726620" w:rsidP="00726620">
            <w:pPr>
              <w:jc w:val="center"/>
              <w:rPr>
                <w:b/>
                <w:bCs/>
                <w:szCs w:val="24"/>
                <w:lang w:eastAsia="zh-CN"/>
              </w:rPr>
            </w:pPr>
            <w:r w:rsidRPr="00CC5A4C">
              <w:rPr>
                <w:b/>
                <w:bCs/>
                <w:szCs w:val="24"/>
                <w:lang w:eastAsia="zh-CN"/>
              </w:rPr>
              <w:t>Description</w:t>
            </w:r>
          </w:p>
        </w:tc>
      </w:tr>
      <w:tr w:rsidR="00726620" w:rsidRPr="00CC5A4C" w14:paraId="3F3243D2" w14:textId="593952C9"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5E568308" w14:textId="77777777" w:rsidR="00726620" w:rsidRPr="00CC5A4C" w:rsidRDefault="00726620" w:rsidP="00726620">
            <w:pPr>
              <w:jc w:val="center"/>
              <w:rPr>
                <w:szCs w:val="24"/>
                <w:lang w:eastAsia="zh-CN"/>
              </w:rPr>
            </w:pPr>
            <w:r w:rsidRPr="00CC5A4C">
              <w:rPr>
                <w:szCs w:val="24"/>
                <w:lang w:eastAsia="zh-CN"/>
              </w:rPr>
              <w:t>UC01</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27CED23A" w14:textId="6387E7A3" w:rsidR="00726620" w:rsidRPr="00CC5A4C" w:rsidRDefault="00315E32" w:rsidP="004842F9">
            <w:pPr>
              <w:rPr>
                <w:szCs w:val="24"/>
              </w:rPr>
            </w:pPr>
            <w:r>
              <w:rPr>
                <w:szCs w:val="24"/>
              </w:rPr>
              <w:t>Tạo phiếu đăng ký</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6A810754" w14:textId="27586C9F" w:rsidR="00726620" w:rsidRPr="00CC5A4C" w:rsidRDefault="00CE57AE"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290E6660" w14:textId="2471A380" w:rsidR="00726620" w:rsidRDefault="00315E32" w:rsidP="00726620">
            <w:pPr>
              <w:rPr>
                <w:szCs w:val="24"/>
              </w:rPr>
            </w:pPr>
            <w:r>
              <w:rPr>
                <w:szCs w:val="24"/>
              </w:rPr>
              <w:t>Tạo PDK</w:t>
            </w:r>
          </w:p>
        </w:tc>
      </w:tr>
      <w:tr w:rsidR="00726620" w:rsidRPr="00CC5A4C" w14:paraId="63B352E3" w14:textId="68590144"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192B1C0C" w14:textId="77777777" w:rsidR="00726620" w:rsidRPr="00CC5A4C" w:rsidRDefault="00726620" w:rsidP="00726620">
            <w:pPr>
              <w:jc w:val="center"/>
              <w:rPr>
                <w:szCs w:val="24"/>
                <w:lang w:eastAsia="zh-CN"/>
              </w:rPr>
            </w:pPr>
            <w:r w:rsidRPr="00CC5A4C">
              <w:rPr>
                <w:szCs w:val="24"/>
                <w:lang w:eastAsia="zh-CN"/>
              </w:rPr>
              <w:t>UC02</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23D1275D" w14:textId="715DBC67" w:rsidR="00726620" w:rsidRPr="00CC5A4C" w:rsidRDefault="00315E32" w:rsidP="00726620">
            <w:pPr>
              <w:rPr>
                <w:szCs w:val="24"/>
              </w:rPr>
            </w:pPr>
            <w:r>
              <w:rPr>
                <w:szCs w:val="24"/>
              </w:rPr>
              <w:t>Danh sách phiếu đăng ký</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60201411" w14:textId="6AC5D4D3" w:rsidR="00726620" w:rsidRPr="00520306" w:rsidRDefault="00CE57AE"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76D61D0C" w14:textId="4A494F4C" w:rsidR="00726620" w:rsidRDefault="00CE57AE" w:rsidP="00200D25">
            <w:pPr>
              <w:rPr>
                <w:szCs w:val="24"/>
              </w:rPr>
            </w:pPr>
            <w:r>
              <w:rPr>
                <w:szCs w:val="24"/>
              </w:rPr>
              <w:t xml:space="preserve">Danh sách </w:t>
            </w:r>
            <w:r w:rsidR="00200D25">
              <w:rPr>
                <w:szCs w:val="24"/>
              </w:rPr>
              <w:t>PDK</w:t>
            </w:r>
          </w:p>
        </w:tc>
      </w:tr>
      <w:tr w:rsidR="00726620" w:rsidRPr="00CC5A4C" w14:paraId="2097583F" w14:textId="40EB8D8C"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4FB84A73" w14:textId="77777777" w:rsidR="00726620" w:rsidRPr="00CC5A4C" w:rsidRDefault="00726620" w:rsidP="00726620">
            <w:pPr>
              <w:jc w:val="center"/>
              <w:rPr>
                <w:szCs w:val="24"/>
                <w:lang w:eastAsia="zh-CN"/>
              </w:rPr>
            </w:pPr>
            <w:r w:rsidRPr="00CC5A4C">
              <w:rPr>
                <w:szCs w:val="24"/>
                <w:lang w:eastAsia="zh-CN"/>
              </w:rPr>
              <w:t>UC03</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3C3F9461" w14:textId="7EA5DDCF" w:rsidR="00726620" w:rsidRPr="00CC5A4C" w:rsidRDefault="00315E32" w:rsidP="00726620">
            <w:pPr>
              <w:rPr>
                <w:szCs w:val="24"/>
              </w:rPr>
            </w:pPr>
            <w:r>
              <w:rPr>
                <w:szCs w:val="24"/>
              </w:rPr>
              <w:t>Đề nghị khảo sát</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70AA60E0" w14:textId="0B3D4EFB" w:rsidR="00726620" w:rsidRPr="00520306" w:rsidRDefault="004842F9"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22EC2E1E" w14:textId="5F49251D" w:rsidR="00726620" w:rsidRDefault="00200D25" w:rsidP="00726620">
            <w:pPr>
              <w:rPr>
                <w:szCs w:val="24"/>
              </w:rPr>
            </w:pPr>
            <w:r>
              <w:rPr>
                <w:szCs w:val="24"/>
              </w:rPr>
              <w:t>Tạo đề nghị KS (SDC)</w:t>
            </w:r>
          </w:p>
        </w:tc>
      </w:tr>
      <w:tr w:rsidR="00726620" w:rsidRPr="00CC5A4C" w14:paraId="5B2FEA04" w14:textId="0ED79EFF"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46C401D6" w14:textId="77777777" w:rsidR="00726620" w:rsidRPr="00CC5A4C" w:rsidRDefault="00726620" w:rsidP="00726620">
            <w:pPr>
              <w:jc w:val="center"/>
              <w:rPr>
                <w:szCs w:val="24"/>
                <w:lang w:eastAsia="zh-CN"/>
              </w:rPr>
            </w:pPr>
            <w:r w:rsidRPr="00CC5A4C">
              <w:rPr>
                <w:szCs w:val="24"/>
                <w:lang w:eastAsia="zh-CN"/>
              </w:rPr>
              <w:t>UC04</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6E20FF7A" w14:textId="4952A96D" w:rsidR="00726620" w:rsidRPr="00CC5A4C" w:rsidRDefault="00315E32" w:rsidP="00726620">
            <w:pPr>
              <w:rPr>
                <w:szCs w:val="24"/>
              </w:rPr>
            </w:pPr>
            <w:r>
              <w:rPr>
                <w:szCs w:val="24"/>
              </w:rPr>
              <w:t>Tồn khảo sát</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2D08B9C4" w14:textId="27FD39C0" w:rsidR="00726620" w:rsidRPr="00520306" w:rsidRDefault="00CE57AE"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1CB03412" w14:textId="5BDE4A34" w:rsidR="00726620" w:rsidRDefault="00CE57AE" w:rsidP="00200D25">
            <w:pPr>
              <w:rPr>
                <w:szCs w:val="24"/>
              </w:rPr>
            </w:pPr>
            <w:r>
              <w:rPr>
                <w:szCs w:val="24"/>
              </w:rPr>
              <w:t xml:space="preserve">Cập nhật </w:t>
            </w:r>
            <w:r w:rsidR="00200D25">
              <w:rPr>
                <w:szCs w:val="24"/>
              </w:rPr>
              <w:t>KS</w:t>
            </w:r>
          </w:p>
        </w:tc>
      </w:tr>
      <w:tr w:rsidR="00726620" w:rsidRPr="00CC5A4C" w14:paraId="4FD725CC" w14:textId="44993612"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35849213" w14:textId="77777777" w:rsidR="00726620" w:rsidRPr="00CC5A4C" w:rsidRDefault="00726620" w:rsidP="00726620">
            <w:pPr>
              <w:jc w:val="center"/>
              <w:rPr>
                <w:szCs w:val="24"/>
                <w:lang w:eastAsia="zh-CN"/>
              </w:rPr>
            </w:pPr>
            <w:r w:rsidRPr="00CC5A4C">
              <w:rPr>
                <w:szCs w:val="24"/>
                <w:lang w:eastAsia="zh-CN"/>
              </w:rPr>
              <w:t>UC05</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1D86CC8A" w14:textId="0396509A" w:rsidR="00726620" w:rsidRPr="00CC5A4C" w:rsidRDefault="00315E32" w:rsidP="00726620">
            <w:pPr>
              <w:rPr>
                <w:szCs w:val="24"/>
              </w:rPr>
            </w:pPr>
            <w:r>
              <w:rPr>
                <w:szCs w:val="24"/>
              </w:rPr>
              <w:t>Khảo sát NOT OK</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EF5B34B" w14:textId="043673E3" w:rsidR="00726620" w:rsidRPr="00520306" w:rsidRDefault="00CE57AE"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239FD4F1" w14:textId="3CF29E95" w:rsidR="00726620" w:rsidRDefault="00CE57AE" w:rsidP="00200D25">
            <w:pPr>
              <w:rPr>
                <w:szCs w:val="24"/>
              </w:rPr>
            </w:pPr>
            <w:r>
              <w:rPr>
                <w:szCs w:val="24"/>
              </w:rPr>
              <w:t xml:space="preserve">Danh sách </w:t>
            </w:r>
            <w:r w:rsidR="00200D25">
              <w:rPr>
                <w:szCs w:val="24"/>
              </w:rPr>
              <w:t>các KS NOT OK (có thể KS lại)</w:t>
            </w:r>
          </w:p>
        </w:tc>
      </w:tr>
      <w:tr w:rsidR="00894B4F" w:rsidRPr="00CC5A4C" w14:paraId="4D46EE6E"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561DB2F9" w14:textId="726B0BF0" w:rsidR="00894B4F" w:rsidRPr="00CC5A4C" w:rsidRDefault="00894B4F" w:rsidP="00726620">
            <w:pPr>
              <w:jc w:val="center"/>
              <w:rPr>
                <w:szCs w:val="24"/>
                <w:lang w:eastAsia="zh-CN"/>
              </w:rPr>
            </w:pPr>
            <w:r>
              <w:rPr>
                <w:szCs w:val="24"/>
                <w:lang w:eastAsia="zh-CN"/>
              </w:rPr>
              <w:t>UC06</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4C67CD67" w14:textId="5B9A821E" w:rsidR="00894B4F" w:rsidRDefault="00315E32" w:rsidP="00726620">
            <w:pPr>
              <w:rPr>
                <w:szCs w:val="24"/>
              </w:rPr>
            </w:pPr>
            <w:r>
              <w:rPr>
                <w:szCs w:val="24"/>
              </w:rPr>
              <w:t>Báo cáo khảo sát</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453FC52E" w14:textId="38088D41" w:rsidR="00894B4F" w:rsidRDefault="00CE57AE"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A7C4A9B" w14:textId="43EC6856" w:rsidR="00894B4F" w:rsidRDefault="00200D25" w:rsidP="00726620">
            <w:pPr>
              <w:rPr>
                <w:szCs w:val="24"/>
              </w:rPr>
            </w:pPr>
            <w:r>
              <w:rPr>
                <w:szCs w:val="24"/>
              </w:rPr>
              <w:t>Báo cáo KS</w:t>
            </w:r>
          </w:p>
        </w:tc>
      </w:tr>
      <w:tr w:rsidR="00F1279D" w:rsidRPr="00CC5A4C" w14:paraId="74B4CDD0"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016883D0" w14:textId="574897E0" w:rsidR="00F1279D" w:rsidRDefault="00F1279D" w:rsidP="00726620">
            <w:pPr>
              <w:jc w:val="center"/>
              <w:rPr>
                <w:szCs w:val="24"/>
                <w:lang w:eastAsia="zh-CN"/>
              </w:rPr>
            </w:pPr>
            <w:r>
              <w:rPr>
                <w:szCs w:val="24"/>
                <w:lang w:eastAsia="zh-CN"/>
              </w:rPr>
              <w:t>UC09</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21956149" w14:textId="70DF52A7" w:rsidR="00F1279D" w:rsidRDefault="00315E32" w:rsidP="00DE75E1">
            <w:pPr>
              <w:rPr>
                <w:szCs w:val="24"/>
              </w:rPr>
            </w:pPr>
            <w:r>
              <w:rPr>
                <w:szCs w:val="24"/>
              </w:rPr>
              <w:t>Đề nghị triển khai</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7AC1F320" w14:textId="2A725971" w:rsidR="00F1279D" w:rsidRDefault="00F1279D"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7D991482" w14:textId="286429F5" w:rsidR="00F1279D" w:rsidRDefault="00200D25" w:rsidP="00726620">
            <w:pPr>
              <w:rPr>
                <w:szCs w:val="24"/>
              </w:rPr>
            </w:pPr>
            <w:r>
              <w:rPr>
                <w:szCs w:val="24"/>
              </w:rPr>
              <w:t>Đề nghị triển khai (SDC)</w:t>
            </w:r>
            <w:r w:rsidR="00F1279D">
              <w:rPr>
                <w:szCs w:val="24"/>
              </w:rPr>
              <w:t xml:space="preserve"> </w:t>
            </w:r>
          </w:p>
        </w:tc>
      </w:tr>
      <w:tr w:rsidR="00315E32" w:rsidRPr="00CC5A4C" w14:paraId="6CA948CC"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60B51C4B" w14:textId="7E2322C0" w:rsidR="00315E32" w:rsidRDefault="00315E32" w:rsidP="00726620">
            <w:pPr>
              <w:jc w:val="center"/>
              <w:rPr>
                <w:szCs w:val="24"/>
                <w:lang w:eastAsia="zh-CN"/>
              </w:rPr>
            </w:pPr>
            <w:r>
              <w:rPr>
                <w:szCs w:val="24"/>
                <w:lang w:eastAsia="zh-CN"/>
              </w:rPr>
              <w:t>UC10</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1F0B4243" w14:textId="72AC88C1" w:rsidR="00315E32" w:rsidRDefault="00315E32" w:rsidP="00DE75E1">
            <w:pPr>
              <w:rPr>
                <w:szCs w:val="24"/>
              </w:rPr>
            </w:pPr>
            <w:r>
              <w:rPr>
                <w:szCs w:val="24"/>
              </w:rPr>
              <w:t>Tồn triển khai</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0DF9D617" w14:textId="6F7CC344" w:rsidR="00315E32" w:rsidRDefault="00315E32"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4496EA5A" w14:textId="00B0189A" w:rsidR="00315E32" w:rsidRDefault="00200D25" w:rsidP="00726620">
            <w:pPr>
              <w:rPr>
                <w:szCs w:val="24"/>
              </w:rPr>
            </w:pPr>
            <w:r>
              <w:rPr>
                <w:szCs w:val="24"/>
              </w:rPr>
              <w:t>Cập nhật PTK</w:t>
            </w:r>
          </w:p>
        </w:tc>
      </w:tr>
      <w:tr w:rsidR="00200D25" w:rsidRPr="00CC5A4C" w14:paraId="5449EBD4"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5EA43D7F" w14:textId="795DC94D" w:rsidR="00200D25" w:rsidRDefault="00200D25" w:rsidP="00726620">
            <w:pPr>
              <w:jc w:val="center"/>
              <w:rPr>
                <w:szCs w:val="24"/>
                <w:lang w:eastAsia="zh-CN"/>
              </w:rPr>
            </w:pPr>
            <w:r>
              <w:rPr>
                <w:szCs w:val="24"/>
                <w:lang w:eastAsia="zh-CN"/>
              </w:rPr>
              <w:t>UC11</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5DD81457" w14:textId="13075E04" w:rsidR="00200D25" w:rsidRDefault="00200D25" w:rsidP="00DE75E1">
            <w:pPr>
              <w:rPr>
                <w:szCs w:val="24"/>
              </w:rPr>
            </w:pPr>
            <w:r>
              <w:rPr>
                <w:szCs w:val="24"/>
              </w:rPr>
              <w:t>Báo cáo triển khai</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45913A54" w14:textId="57401EA9" w:rsidR="00200D25" w:rsidRDefault="00200D25"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6F77717E" w14:textId="136F331F" w:rsidR="00200D25" w:rsidRDefault="00200D25" w:rsidP="00726620">
            <w:pPr>
              <w:rPr>
                <w:szCs w:val="24"/>
              </w:rPr>
            </w:pPr>
            <w:r>
              <w:rPr>
                <w:szCs w:val="24"/>
              </w:rPr>
              <w:t>Báo cáo triển khai</w:t>
            </w:r>
          </w:p>
        </w:tc>
      </w:tr>
      <w:tr w:rsidR="00200D25" w:rsidRPr="00CC5A4C" w14:paraId="6D51DAD5"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012111F2" w14:textId="03934ABC" w:rsidR="00200D25" w:rsidRDefault="00200D25" w:rsidP="00726620">
            <w:pPr>
              <w:jc w:val="center"/>
              <w:rPr>
                <w:szCs w:val="24"/>
                <w:lang w:eastAsia="zh-CN"/>
              </w:rPr>
            </w:pPr>
            <w:r>
              <w:rPr>
                <w:szCs w:val="24"/>
                <w:lang w:eastAsia="zh-CN"/>
              </w:rPr>
              <w:t>UC12</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6CBA2F2D" w14:textId="77AD6D94" w:rsidR="00200D25" w:rsidRDefault="00200D25" w:rsidP="00DE75E1">
            <w:pPr>
              <w:rPr>
                <w:szCs w:val="24"/>
              </w:rPr>
            </w:pPr>
            <w:r>
              <w:rPr>
                <w:szCs w:val="24"/>
              </w:rPr>
              <w:t>Triển khai NOT OK</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DB0CF61" w14:textId="18F63A75" w:rsidR="00200D25" w:rsidRDefault="00200D25"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43108F2F" w14:textId="0D2EEF0E" w:rsidR="00200D25" w:rsidRDefault="00200D25" w:rsidP="00200D25">
            <w:pPr>
              <w:rPr>
                <w:szCs w:val="24"/>
              </w:rPr>
            </w:pPr>
            <w:r>
              <w:rPr>
                <w:szCs w:val="24"/>
              </w:rPr>
              <w:t>Danh sách các KS NOT OK (không thể TK lại)</w:t>
            </w:r>
          </w:p>
        </w:tc>
      </w:tr>
      <w:tr w:rsidR="00200D25" w:rsidRPr="00CC5A4C" w14:paraId="356F7796"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1824CA5C" w14:textId="19F93615" w:rsidR="00200D25" w:rsidRDefault="00200D25" w:rsidP="00726620">
            <w:pPr>
              <w:jc w:val="center"/>
              <w:rPr>
                <w:szCs w:val="24"/>
                <w:lang w:eastAsia="zh-CN"/>
              </w:rPr>
            </w:pPr>
            <w:r>
              <w:rPr>
                <w:szCs w:val="24"/>
                <w:lang w:eastAsia="zh-CN"/>
              </w:rPr>
              <w:t>UC13</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5673F719" w14:textId="0071F35A" w:rsidR="00200D25" w:rsidRDefault="00200D25" w:rsidP="00DE75E1">
            <w:pPr>
              <w:rPr>
                <w:szCs w:val="24"/>
              </w:rPr>
            </w:pPr>
            <w:r>
              <w:rPr>
                <w:szCs w:val="24"/>
              </w:rPr>
              <w:t>Cấu hình dịch vụ</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9DB6574" w14:textId="03F67AAD" w:rsidR="00200D25" w:rsidRDefault="00200D25"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0CFF825" w14:textId="32669D1A" w:rsidR="00200D25" w:rsidRDefault="00200D25" w:rsidP="00726620">
            <w:pPr>
              <w:rPr>
                <w:szCs w:val="24"/>
              </w:rPr>
            </w:pPr>
            <w:r>
              <w:rPr>
                <w:szCs w:val="24"/>
              </w:rPr>
              <w:t>Cấu hình sau khi triển khai OK</w:t>
            </w:r>
          </w:p>
        </w:tc>
      </w:tr>
      <w:tr w:rsidR="00200D25" w:rsidRPr="00CC5A4C" w14:paraId="616E0ADE"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17AC114E" w14:textId="17281807" w:rsidR="00200D25" w:rsidRDefault="00200D25" w:rsidP="00726620">
            <w:pPr>
              <w:jc w:val="center"/>
              <w:rPr>
                <w:szCs w:val="24"/>
                <w:lang w:eastAsia="zh-CN"/>
              </w:rPr>
            </w:pPr>
            <w:r>
              <w:rPr>
                <w:szCs w:val="24"/>
                <w:lang w:eastAsia="zh-CN"/>
              </w:rPr>
              <w:t>UC14</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3F20A6B1" w14:textId="495E2E1C" w:rsidR="00200D25" w:rsidRDefault="00200D25" w:rsidP="00DE75E1">
            <w:pPr>
              <w:rPr>
                <w:szCs w:val="24"/>
              </w:rPr>
            </w:pPr>
            <w:r>
              <w:rPr>
                <w:szCs w:val="24"/>
              </w:rPr>
              <w:t>Profile Kỹ thuật</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62A7A778" w14:textId="1CB0B5D1" w:rsidR="00200D25" w:rsidRDefault="00200D25"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54D09842" w14:textId="10EC1304" w:rsidR="00200D25" w:rsidRDefault="00200D25" w:rsidP="00726620">
            <w:pPr>
              <w:rPr>
                <w:szCs w:val="24"/>
              </w:rPr>
            </w:pPr>
            <w:r>
              <w:rPr>
                <w:szCs w:val="24"/>
              </w:rPr>
              <w:t>Xem lại toàn bộ thông tin TK và thông số cấu hình</w:t>
            </w:r>
          </w:p>
        </w:tc>
      </w:tr>
      <w:tr w:rsidR="00200D25" w:rsidRPr="00CC5A4C" w14:paraId="725F88BF"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2EEDB7D4" w14:textId="437CCD59" w:rsidR="00200D25" w:rsidRDefault="00200D25" w:rsidP="00726620">
            <w:pPr>
              <w:jc w:val="center"/>
              <w:rPr>
                <w:szCs w:val="24"/>
                <w:lang w:eastAsia="zh-CN"/>
              </w:rPr>
            </w:pPr>
            <w:r>
              <w:rPr>
                <w:szCs w:val="24"/>
                <w:lang w:eastAsia="zh-CN"/>
              </w:rPr>
              <w:t>UC15</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70B20985" w14:textId="713F2FFA" w:rsidR="00200D25" w:rsidRDefault="00200D25" w:rsidP="00DE75E1">
            <w:pPr>
              <w:rPr>
                <w:szCs w:val="24"/>
              </w:rPr>
            </w:pPr>
            <w:r>
              <w:rPr>
                <w:szCs w:val="24"/>
              </w:rPr>
              <w:t>Tạo checklist</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7924146C" w14:textId="33E344EF" w:rsidR="00200D25" w:rsidRDefault="00200D25"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78305CA8" w14:textId="1DB4318B" w:rsidR="00200D25" w:rsidRDefault="00200D25" w:rsidP="00726620">
            <w:pPr>
              <w:rPr>
                <w:szCs w:val="24"/>
              </w:rPr>
            </w:pPr>
            <w:r>
              <w:rPr>
                <w:szCs w:val="24"/>
              </w:rPr>
              <w:t xml:space="preserve">Tạo checklist </w:t>
            </w:r>
            <w:r w:rsidR="00D625E9">
              <w:rPr>
                <w:szCs w:val="24"/>
              </w:rPr>
              <w:t>hỗ trợ kỹ thuật</w:t>
            </w:r>
            <w:r>
              <w:rPr>
                <w:szCs w:val="24"/>
              </w:rPr>
              <w:t xml:space="preserve"> (Mail có cc ticket.fpt.net)</w:t>
            </w:r>
          </w:p>
        </w:tc>
      </w:tr>
      <w:tr w:rsidR="00200D25" w:rsidRPr="00CC5A4C" w14:paraId="213BBE62"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1587E189" w14:textId="495ECE80" w:rsidR="00200D25" w:rsidRDefault="00200D25" w:rsidP="00726620">
            <w:pPr>
              <w:jc w:val="center"/>
              <w:rPr>
                <w:szCs w:val="24"/>
                <w:lang w:eastAsia="zh-CN"/>
              </w:rPr>
            </w:pPr>
            <w:r>
              <w:rPr>
                <w:szCs w:val="24"/>
                <w:lang w:eastAsia="zh-CN"/>
              </w:rPr>
              <w:lastRenderedPageBreak/>
              <w:t>UC16</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18E40A88" w14:textId="69EEE9E9" w:rsidR="00200D25" w:rsidRDefault="00200D25" w:rsidP="00DE75E1">
            <w:pPr>
              <w:rPr>
                <w:szCs w:val="24"/>
              </w:rPr>
            </w:pPr>
            <w:r>
              <w:rPr>
                <w:szCs w:val="24"/>
              </w:rPr>
              <w:t>Danh sách checklist</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7F74BB00" w14:textId="5595BF5F" w:rsidR="00200D25" w:rsidRDefault="00200D25" w:rsidP="00726620">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C36E6A9" w14:textId="677C4245" w:rsidR="00200D25" w:rsidRDefault="00200D25" w:rsidP="00726620">
            <w:pPr>
              <w:rPr>
                <w:szCs w:val="24"/>
              </w:rPr>
            </w:pPr>
            <w:r>
              <w:rPr>
                <w:szCs w:val="24"/>
              </w:rPr>
              <w:t>Cập nhật checklist</w:t>
            </w:r>
          </w:p>
        </w:tc>
      </w:tr>
      <w:tr w:rsidR="007D4863" w:rsidRPr="00CC5A4C" w14:paraId="338A9FB8"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45888A7A" w14:textId="02BAA74D" w:rsidR="007D4863" w:rsidRDefault="007D4863" w:rsidP="007D4863">
            <w:pPr>
              <w:jc w:val="center"/>
              <w:rPr>
                <w:szCs w:val="24"/>
                <w:lang w:eastAsia="zh-CN"/>
              </w:rPr>
            </w:pPr>
            <w:r>
              <w:rPr>
                <w:szCs w:val="24"/>
                <w:lang w:eastAsia="zh-CN"/>
              </w:rPr>
              <w:t>UC17</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22354CC7" w14:textId="5E06FA94" w:rsidR="007D4863" w:rsidRDefault="007D4863" w:rsidP="00D625E9">
            <w:pPr>
              <w:rPr>
                <w:szCs w:val="24"/>
              </w:rPr>
            </w:pPr>
            <w:r>
              <w:rPr>
                <w:szCs w:val="24"/>
              </w:rPr>
              <w:t xml:space="preserve">Báo cáo </w:t>
            </w:r>
            <w:r w:rsidR="00D625E9">
              <w:rPr>
                <w:szCs w:val="24"/>
              </w:rPr>
              <w:t>hỗ trợ kỹ thuật</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71CF3BB1" w14:textId="5366E3E7" w:rsidR="007D4863" w:rsidRDefault="007D4863" w:rsidP="007D4863">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631E77E" w14:textId="0799726F" w:rsidR="007D4863" w:rsidRDefault="007D4863" w:rsidP="007D4863">
            <w:pPr>
              <w:rPr>
                <w:szCs w:val="24"/>
              </w:rPr>
            </w:pPr>
            <w:r>
              <w:rPr>
                <w:szCs w:val="24"/>
              </w:rPr>
              <w:t xml:space="preserve">Báo cáo </w:t>
            </w:r>
            <w:r w:rsidR="00D625E9">
              <w:rPr>
                <w:szCs w:val="24"/>
              </w:rPr>
              <w:t>hỗ trợ kỹ thuật</w:t>
            </w:r>
          </w:p>
        </w:tc>
      </w:tr>
      <w:tr w:rsidR="0087209F" w:rsidRPr="00CC5A4C" w14:paraId="03013B9D"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7FA123FA" w14:textId="39BD8E63" w:rsidR="0087209F" w:rsidRDefault="0087209F" w:rsidP="0087209F">
            <w:pPr>
              <w:jc w:val="center"/>
              <w:rPr>
                <w:szCs w:val="24"/>
                <w:lang w:eastAsia="zh-CN"/>
              </w:rPr>
            </w:pPr>
            <w:r>
              <w:rPr>
                <w:szCs w:val="24"/>
                <w:lang w:eastAsia="zh-CN"/>
              </w:rPr>
              <w:t>UC18</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63EE2E05" w14:textId="398C260C" w:rsidR="0087209F" w:rsidRDefault="0087209F" w:rsidP="0087209F">
            <w:pPr>
              <w:rPr>
                <w:szCs w:val="24"/>
              </w:rPr>
            </w:pPr>
            <w:r>
              <w:rPr>
                <w:szCs w:val="24"/>
              </w:rPr>
              <w:t>Nâng cấp – Hạ cấp</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43686DED" w14:textId="6BC1719C" w:rsidR="0087209F" w:rsidRDefault="0087209F" w:rsidP="0087209F">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184DFD75" w14:textId="0DA4ACF2" w:rsidR="0087209F" w:rsidRDefault="0087209F" w:rsidP="0087209F">
            <w:pPr>
              <w:rPr>
                <w:szCs w:val="24"/>
              </w:rPr>
            </w:pPr>
            <w:r>
              <w:rPr>
                <w:szCs w:val="24"/>
              </w:rPr>
              <w:t>Nâng cấp – Hạ cấp</w:t>
            </w:r>
          </w:p>
        </w:tc>
      </w:tr>
      <w:tr w:rsidR="0087209F" w:rsidRPr="00CC5A4C" w14:paraId="193D7A2F"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4D59F368" w14:textId="153F6D53" w:rsidR="0087209F" w:rsidRDefault="0087209F" w:rsidP="0087209F">
            <w:pPr>
              <w:jc w:val="center"/>
              <w:rPr>
                <w:szCs w:val="24"/>
                <w:lang w:eastAsia="zh-CN"/>
              </w:rPr>
            </w:pPr>
            <w:r>
              <w:rPr>
                <w:szCs w:val="24"/>
                <w:lang w:eastAsia="zh-CN"/>
              </w:rPr>
              <w:t>UC19</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0EDBB8A6" w14:textId="4B23DEB0" w:rsidR="0087209F" w:rsidRDefault="0087209F" w:rsidP="0087209F">
            <w:pPr>
              <w:rPr>
                <w:szCs w:val="24"/>
              </w:rPr>
            </w:pPr>
            <w:r>
              <w:rPr>
                <w:szCs w:val="24"/>
              </w:rPr>
              <w:t>Tạm ngưng</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1E475FF2" w14:textId="2F3D3ABB" w:rsidR="0087209F" w:rsidRDefault="0087209F" w:rsidP="0087209F">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3387DC3" w14:textId="018B7438" w:rsidR="0087209F" w:rsidRDefault="0087209F" w:rsidP="0087209F">
            <w:pPr>
              <w:rPr>
                <w:szCs w:val="24"/>
              </w:rPr>
            </w:pPr>
            <w:r>
              <w:rPr>
                <w:szCs w:val="24"/>
              </w:rPr>
              <w:t>Tạm ngưng</w:t>
            </w:r>
          </w:p>
        </w:tc>
      </w:tr>
      <w:tr w:rsidR="0087209F" w:rsidRPr="00CC5A4C" w14:paraId="42EDDA49"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2AA36157" w14:textId="734E2318" w:rsidR="0087209F" w:rsidRDefault="0087209F" w:rsidP="0087209F">
            <w:pPr>
              <w:jc w:val="center"/>
              <w:rPr>
                <w:szCs w:val="24"/>
                <w:lang w:eastAsia="zh-CN"/>
              </w:rPr>
            </w:pPr>
            <w:r>
              <w:rPr>
                <w:szCs w:val="24"/>
                <w:lang w:eastAsia="zh-CN"/>
              </w:rPr>
              <w:t>UC20</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58DA0193" w14:textId="1C763186" w:rsidR="0087209F" w:rsidRDefault="0087209F" w:rsidP="0087209F">
            <w:pPr>
              <w:rPr>
                <w:szCs w:val="24"/>
              </w:rPr>
            </w:pPr>
            <w:r>
              <w:rPr>
                <w:szCs w:val="24"/>
              </w:rPr>
              <w:t>Khôi phục</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E7B3C5E" w14:textId="2EAD68D1" w:rsidR="0087209F" w:rsidRDefault="0087209F" w:rsidP="0087209F">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18C7C56E" w14:textId="5DF63393" w:rsidR="0087209F" w:rsidRDefault="0087209F" w:rsidP="0087209F">
            <w:pPr>
              <w:rPr>
                <w:szCs w:val="24"/>
              </w:rPr>
            </w:pPr>
            <w:r>
              <w:rPr>
                <w:szCs w:val="24"/>
              </w:rPr>
              <w:t>Khôi phục</w:t>
            </w:r>
          </w:p>
        </w:tc>
      </w:tr>
      <w:tr w:rsidR="0087209F" w:rsidRPr="00CC5A4C" w14:paraId="45063B53"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0AD80F1E" w14:textId="08FC9BE2" w:rsidR="0087209F" w:rsidRDefault="0087209F" w:rsidP="0087209F">
            <w:pPr>
              <w:jc w:val="center"/>
              <w:rPr>
                <w:szCs w:val="24"/>
                <w:lang w:eastAsia="zh-CN"/>
              </w:rPr>
            </w:pPr>
            <w:r>
              <w:rPr>
                <w:szCs w:val="24"/>
                <w:lang w:eastAsia="zh-CN"/>
              </w:rPr>
              <w:t>UC21</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1DC8A141" w14:textId="1763F2C3" w:rsidR="0087209F" w:rsidRDefault="0087209F" w:rsidP="0087209F">
            <w:pPr>
              <w:rPr>
                <w:szCs w:val="24"/>
              </w:rPr>
            </w:pPr>
            <w:r>
              <w:rPr>
                <w:szCs w:val="24"/>
              </w:rPr>
              <w:t>Thanh lý</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4DF0CA9" w14:textId="55032A81" w:rsidR="0087209F" w:rsidRDefault="0087209F" w:rsidP="0087209F">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6BF58543" w14:textId="49258730" w:rsidR="0087209F" w:rsidRDefault="0087209F" w:rsidP="0087209F">
            <w:pPr>
              <w:rPr>
                <w:szCs w:val="24"/>
              </w:rPr>
            </w:pPr>
            <w:r>
              <w:rPr>
                <w:szCs w:val="24"/>
              </w:rPr>
              <w:t>Thanh lý</w:t>
            </w:r>
          </w:p>
        </w:tc>
      </w:tr>
      <w:tr w:rsidR="00054974" w:rsidRPr="00CC5A4C" w14:paraId="47B35409"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09FC91B6" w14:textId="45ABAD25" w:rsidR="00054974" w:rsidRDefault="00054974" w:rsidP="00C629F2">
            <w:pPr>
              <w:jc w:val="center"/>
              <w:rPr>
                <w:szCs w:val="24"/>
                <w:lang w:eastAsia="zh-CN"/>
              </w:rPr>
            </w:pPr>
            <w:r>
              <w:rPr>
                <w:szCs w:val="24"/>
                <w:lang w:eastAsia="zh-CN"/>
              </w:rPr>
              <w:t>UC25</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396E9D87" w14:textId="661E300B" w:rsidR="00054974" w:rsidRDefault="00054974" w:rsidP="00C629F2">
            <w:pPr>
              <w:rPr>
                <w:szCs w:val="24"/>
              </w:rPr>
            </w:pPr>
            <w:r>
              <w:rPr>
                <w:szCs w:val="24"/>
              </w:rPr>
              <w:t>Chuyển địa điểm</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639E168A" w14:textId="2F25FA67" w:rsidR="00054974" w:rsidRDefault="00054974" w:rsidP="00C629F2">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42D38573" w14:textId="5F04042D" w:rsidR="00054974" w:rsidRDefault="00054974" w:rsidP="00C629F2">
            <w:pPr>
              <w:rPr>
                <w:szCs w:val="24"/>
              </w:rPr>
            </w:pPr>
            <w:r>
              <w:rPr>
                <w:szCs w:val="24"/>
              </w:rPr>
              <w:t>Chuyển địa điểm</w:t>
            </w:r>
          </w:p>
        </w:tc>
      </w:tr>
      <w:tr w:rsidR="00C17D31" w:rsidRPr="00CC5A4C" w14:paraId="0380955F" w14:textId="77777777" w:rsidTr="00726620">
        <w:trPr>
          <w:trHeight w:val="630"/>
        </w:trPr>
        <w:tc>
          <w:tcPr>
            <w:tcW w:w="988"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6AC17FB0" w14:textId="76EF12EF" w:rsidR="00C17D31" w:rsidRDefault="00C17D31" w:rsidP="00C629F2">
            <w:pPr>
              <w:jc w:val="center"/>
              <w:rPr>
                <w:szCs w:val="24"/>
                <w:lang w:eastAsia="zh-CN"/>
              </w:rPr>
            </w:pPr>
            <w:r>
              <w:rPr>
                <w:szCs w:val="24"/>
                <w:lang w:eastAsia="zh-CN"/>
              </w:rPr>
              <w:t>UC26</w:t>
            </w:r>
          </w:p>
        </w:tc>
        <w:tc>
          <w:tcPr>
            <w:tcW w:w="3685" w:type="dxa"/>
            <w:tcBorders>
              <w:top w:val="single" w:sz="4" w:space="0" w:color="70AD47"/>
              <w:left w:val="single" w:sz="4" w:space="0" w:color="70AD47"/>
              <w:bottom w:val="single" w:sz="4" w:space="0" w:color="70AD47"/>
              <w:right w:val="single" w:sz="4" w:space="0" w:color="70AD47"/>
            </w:tcBorders>
            <w:shd w:val="clear" w:color="E2EFDA" w:fill="E2EFDA"/>
            <w:noWrap/>
            <w:vAlign w:val="center"/>
          </w:tcPr>
          <w:p w14:paraId="1C4C6F36" w14:textId="4CB653B7" w:rsidR="00C17D31" w:rsidRDefault="00C17D31" w:rsidP="00C629F2">
            <w:pPr>
              <w:rPr>
                <w:szCs w:val="24"/>
              </w:rPr>
            </w:pPr>
            <w:r>
              <w:rPr>
                <w:szCs w:val="24"/>
              </w:rPr>
              <w:t>Cài đặt cấu hình dịch vụ</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3B533027" w14:textId="09B67BDC" w:rsidR="00C17D31" w:rsidRDefault="00C17D31" w:rsidP="00C629F2">
            <w:pPr>
              <w:rPr>
                <w:szCs w:val="24"/>
              </w:rPr>
            </w:pPr>
            <w:r>
              <w:rPr>
                <w:szCs w:val="24"/>
              </w:rPr>
              <w:t>New</w:t>
            </w:r>
          </w:p>
        </w:tc>
        <w:tc>
          <w:tcPr>
            <w:tcW w:w="2252" w:type="dxa"/>
            <w:tcBorders>
              <w:top w:val="single" w:sz="4" w:space="0" w:color="70AD47"/>
              <w:left w:val="single" w:sz="4" w:space="0" w:color="70AD47"/>
              <w:bottom w:val="single" w:sz="4" w:space="0" w:color="70AD47"/>
              <w:right w:val="single" w:sz="4" w:space="0" w:color="70AD47"/>
            </w:tcBorders>
            <w:shd w:val="clear" w:color="E2EFDA" w:fill="E2EFDA"/>
            <w:vAlign w:val="center"/>
          </w:tcPr>
          <w:p w14:paraId="016B113A" w14:textId="38BA5B5F" w:rsidR="00C17D31" w:rsidRDefault="00C17D31" w:rsidP="00C629F2">
            <w:pPr>
              <w:rPr>
                <w:szCs w:val="24"/>
              </w:rPr>
            </w:pPr>
            <w:r>
              <w:rPr>
                <w:szCs w:val="24"/>
              </w:rPr>
              <w:t>Hỗ trợ của SCC về cấu hình dịch vụ</w:t>
            </w:r>
          </w:p>
        </w:tc>
      </w:tr>
    </w:tbl>
    <w:p w14:paraId="5220BBB2" w14:textId="77777777" w:rsidR="00733769" w:rsidRPr="00733769" w:rsidRDefault="00733769" w:rsidP="00733769">
      <w:r>
        <w:br w:type="page"/>
      </w:r>
    </w:p>
    <w:p w14:paraId="75456EC4" w14:textId="77777777" w:rsidR="00733769" w:rsidRPr="00DF3A4D" w:rsidRDefault="00733769" w:rsidP="00F60CC4">
      <w:pPr>
        <w:pStyle w:val="Heading2"/>
      </w:pPr>
      <w:bookmarkStart w:id="190" w:name="_Toc66437649"/>
      <w:r w:rsidRPr="00DF3A4D">
        <w:lastRenderedPageBreak/>
        <w:t>Ma trận quyền – Permission matrix:</w:t>
      </w:r>
      <w:bookmarkEnd w:id="190"/>
    </w:p>
    <w:p w14:paraId="4FCBF681" w14:textId="77777777" w:rsidR="00733769" w:rsidRPr="0060676B" w:rsidRDefault="00733769" w:rsidP="00733769">
      <w:pPr>
        <w:pStyle w:val="ListParagraph"/>
        <w:numPr>
          <w:ilvl w:val="0"/>
          <w:numId w:val="3"/>
        </w:numPr>
        <w:rPr>
          <w:b/>
          <w:i/>
          <w:szCs w:val="24"/>
        </w:rPr>
      </w:pPr>
      <w:r w:rsidRPr="0060676B">
        <w:rPr>
          <w:b/>
          <w:i/>
          <w:szCs w:val="24"/>
        </w:rPr>
        <w:t>Chú thích ký hiệu:</w:t>
      </w:r>
    </w:p>
    <w:tbl>
      <w:tblPr>
        <w:tblW w:w="702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885"/>
        <w:gridCol w:w="5135"/>
      </w:tblGrid>
      <w:tr w:rsidR="00733769" w:rsidRPr="00DF3A4D" w14:paraId="0B9B61A7" w14:textId="77777777" w:rsidTr="00AC2BF0">
        <w:trPr>
          <w:trHeight w:val="304"/>
          <w:jc w:val="center"/>
        </w:trPr>
        <w:tc>
          <w:tcPr>
            <w:tcW w:w="1885" w:type="dxa"/>
            <w:vAlign w:val="center"/>
          </w:tcPr>
          <w:p w14:paraId="33096EF0" w14:textId="77777777" w:rsidR="00733769" w:rsidRPr="00DF3A4D" w:rsidRDefault="00733769" w:rsidP="00AC2BF0">
            <w:pPr>
              <w:spacing w:line="276" w:lineRule="auto"/>
              <w:jc w:val="center"/>
              <w:rPr>
                <w:rFonts w:eastAsia="Times New Roman"/>
                <w:color w:val="002060"/>
                <w:szCs w:val="24"/>
              </w:rPr>
            </w:pPr>
            <w:r w:rsidRPr="00DF3A4D">
              <w:rPr>
                <w:rFonts w:eastAsia="Times New Roman"/>
                <w:color w:val="0000FF"/>
                <w:szCs w:val="24"/>
              </w:rPr>
              <w:t>X</w:t>
            </w:r>
          </w:p>
        </w:tc>
        <w:tc>
          <w:tcPr>
            <w:tcW w:w="5135" w:type="dxa"/>
            <w:vAlign w:val="center"/>
          </w:tcPr>
          <w:p w14:paraId="35F1DA08" w14:textId="35432B30" w:rsidR="00733769" w:rsidRPr="00DF3A4D" w:rsidRDefault="00636709" w:rsidP="00AC2BF0">
            <w:pPr>
              <w:spacing w:line="276" w:lineRule="auto"/>
              <w:rPr>
                <w:rFonts w:eastAsia="Times New Roman"/>
                <w:color w:val="002060"/>
                <w:szCs w:val="24"/>
              </w:rPr>
            </w:pPr>
            <w:r>
              <w:rPr>
                <w:rFonts w:eastAsia="Times New Roman"/>
                <w:color w:val="002060"/>
                <w:szCs w:val="24"/>
              </w:rPr>
              <w:t>Full quyền</w:t>
            </w:r>
          </w:p>
        </w:tc>
      </w:tr>
      <w:tr w:rsidR="00733769" w:rsidRPr="00DF3A4D" w14:paraId="0BFC8670" w14:textId="77777777" w:rsidTr="00AC2BF0">
        <w:trPr>
          <w:jc w:val="center"/>
        </w:trPr>
        <w:tc>
          <w:tcPr>
            <w:tcW w:w="1885" w:type="dxa"/>
            <w:vAlign w:val="center"/>
          </w:tcPr>
          <w:p w14:paraId="2D34D8A3" w14:textId="77777777" w:rsidR="00733769" w:rsidRPr="00DF3A4D" w:rsidRDefault="00733769" w:rsidP="00AC2BF0">
            <w:pPr>
              <w:spacing w:line="276" w:lineRule="auto"/>
              <w:jc w:val="center"/>
              <w:rPr>
                <w:rFonts w:eastAsia="Times New Roman"/>
                <w:color w:val="002060"/>
                <w:szCs w:val="24"/>
              </w:rPr>
            </w:pPr>
            <w:r w:rsidRPr="00DF3A4D">
              <w:rPr>
                <w:rFonts w:eastAsia="Times New Roman"/>
                <w:color w:val="0000FF"/>
                <w:szCs w:val="24"/>
              </w:rPr>
              <w:t>X*</w:t>
            </w:r>
          </w:p>
        </w:tc>
        <w:tc>
          <w:tcPr>
            <w:tcW w:w="5135" w:type="dxa"/>
            <w:vAlign w:val="center"/>
          </w:tcPr>
          <w:p w14:paraId="169AA2BC" w14:textId="6CDC9A17" w:rsidR="00733769" w:rsidRPr="00DF3A4D" w:rsidRDefault="00636709" w:rsidP="00AC2BF0">
            <w:pPr>
              <w:spacing w:line="276" w:lineRule="auto"/>
              <w:rPr>
                <w:rFonts w:eastAsia="Times New Roman"/>
                <w:color w:val="002060"/>
                <w:szCs w:val="24"/>
              </w:rPr>
            </w:pPr>
            <w:r>
              <w:rPr>
                <w:rFonts w:eastAsia="Times New Roman"/>
                <w:color w:val="002060"/>
                <w:szCs w:val="24"/>
              </w:rPr>
              <w:t>Giới hạn</w:t>
            </w:r>
          </w:p>
        </w:tc>
      </w:tr>
      <w:tr w:rsidR="00733769" w:rsidRPr="00DF3A4D" w14:paraId="0B52CAF2" w14:textId="77777777" w:rsidTr="00AC2BF0">
        <w:trPr>
          <w:jc w:val="center"/>
        </w:trPr>
        <w:tc>
          <w:tcPr>
            <w:tcW w:w="1885" w:type="dxa"/>
            <w:vAlign w:val="center"/>
          </w:tcPr>
          <w:p w14:paraId="057EC6ED" w14:textId="77777777" w:rsidR="00733769" w:rsidRPr="00DF3A4D" w:rsidRDefault="00733769" w:rsidP="00AC2BF0">
            <w:pPr>
              <w:spacing w:line="276" w:lineRule="auto"/>
              <w:jc w:val="center"/>
              <w:rPr>
                <w:rFonts w:eastAsia="Times New Roman"/>
                <w:color w:val="002060"/>
                <w:szCs w:val="24"/>
              </w:rPr>
            </w:pPr>
            <w:r w:rsidRPr="00DF3A4D">
              <w:rPr>
                <w:rFonts w:eastAsia="Times New Roman"/>
                <w:color w:val="0000FF"/>
                <w:szCs w:val="24"/>
              </w:rPr>
              <w:t>X**</w:t>
            </w:r>
          </w:p>
        </w:tc>
        <w:tc>
          <w:tcPr>
            <w:tcW w:w="5135" w:type="dxa"/>
            <w:vAlign w:val="center"/>
          </w:tcPr>
          <w:p w14:paraId="2D1C5C6E" w14:textId="6E0DB697" w:rsidR="00733769" w:rsidRPr="00DF3A4D" w:rsidRDefault="0022109A" w:rsidP="00AC2BF0">
            <w:pPr>
              <w:spacing w:line="276" w:lineRule="auto"/>
              <w:rPr>
                <w:rFonts w:eastAsia="Times New Roman"/>
                <w:color w:val="002060"/>
                <w:szCs w:val="24"/>
              </w:rPr>
            </w:pPr>
            <w:r>
              <w:rPr>
                <w:rFonts w:eastAsia="Times New Roman"/>
                <w:color w:val="002060"/>
                <w:szCs w:val="24"/>
              </w:rPr>
              <w:t>View</w:t>
            </w:r>
          </w:p>
        </w:tc>
      </w:tr>
    </w:tbl>
    <w:p w14:paraId="3A6AFFD3" w14:textId="5528CDAA" w:rsidR="00733769" w:rsidRPr="00D66D7D" w:rsidRDefault="00733769" w:rsidP="004706A5">
      <w:pPr>
        <w:pStyle w:val="tvNote"/>
      </w:pPr>
    </w:p>
    <w:tbl>
      <w:tblPr>
        <w:tblW w:w="9941"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762"/>
        <w:gridCol w:w="838"/>
        <w:gridCol w:w="2971"/>
        <w:gridCol w:w="1271"/>
        <w:gridCol w:w="664"/>
        <w:gridCol w:w="737"/>
        <w:gridCol w:w="1805"/>
        <w:gridCol w:w="893"/>
      </w:tblGrid>
      <w:tr w:rsidR="0095152F" w:rsidRPr="00DF3A4D" w14:paraId="58A22563" w14:textId="1D292F08" w:rsidTr="0095152F">
        <w:trPr>
          <w:trHeight w:val="600"/>
        </w:trPr>
        <w:tc>
          <w:tcPr>
            <w:tcW w:w="762" w:type="dxa"/>
            <w:shd w:val="clear" w:color="000000" w:fill="4472C4"/>
            <w:noWrap/>
            <w:vAlign w:val="center"/>
            <w:hideMark/>
          </w:tcPr>
          <w:p w14:paraId="7B76C889" w14:textId="77777777" w:rsidR="0095152F" w:rsidRPr="00DF3A4D" w:rsidRDefault="0095152F" w:rsidP="0095152F">
            <w:pPr>
              <w:spacing w:before="240" w:after="0" w:line="240" w:lineRule="auto"/>
              <w:jc w:val="center"/>
              <w:rPr>
                <w:rFonts w:eastAsia="Times New Roman"/>
                <w:b/>
                <w:bCs/>
                <w:color w:val="FFFFFF"/>
                <w:szCs w:val="24"/>
              </w:rPr>
            </w:pPr>
            <w:r w:rsidRPr="00DF3A4D">
              <w:rPr>
                <w:rFonts w:eastAsia="Times New Roman"/>
                <w:b/>
                <w:bCs/>
                <w:color w:val="FFFFFF"/>
                <w:szCs w:val="24"/>
              </w:rPr>
              <w:t>STT</w:t>
            </w:r>
          </w:p>
        </w:tc>
        <w:tc>
          <w:tcPr>
            <w:tcW w:w="838" w:type="dxa"/>
            <w:shd w:val="clear" w:color="000000" w:fill="4472C4"/>
            <w:noWrap/>
            <w:vAlign w:val="center"/>
            <w:hideMark/>
          </w:tcPr>
          <w:p w14:paraId="3E85D6E5" w14:textId="77777777" w:rsidR="0095152F" w:rsidRPr="00DF3A4D" w:rsidRDefault="0095152F" w:rsidP="0095152F">
            <w:pPr>
              <w:spacing w:before="240" w:after="0" w:line="240" w:lineRule="auto"/>
              <w:jc w:val="center"/>
              <w:rPr>
                <w:rFonts w:eastAsia="Times New Roman"/>
                <w:b/>
                <w:bCs/>
                <w:color w:val="FFFFFF"/>
                <w:szCs w:val="24"/>
              </w:rPr>
            </w:pPr>
            <w:r w:rsidRPr="00DF3A4D">
              <w:rPr>
                <w:rFonts w:eastAsia="Times New Roman"/>
                <w:b/>
                <w:bCs/>
                <w:color w:val="FFFFFF"/>
                <w:szCs w:val="24"/>
              </w:rPr>
              <w:t>UC</w:t>
            </w:r>
          </w:p>
        </w:tc>
        <w:tc>
          <w:tcPr>
            <w:tcW w:w="2971" w:type="dxa"/>
            <w:shd w:val="clear" w:color="000000" w:fill="4472C4"/>
            <w:noWrap/>
            <w:vAlign w:val="center"/>
            <w:hideMark/>
          </w:tcPr>
          <w:p w14:paraId="09D73250" w14:textId="77777777" w:rsidR="0095152F" w:rsidRPr="00DF3A4D" w:rsidRDefault="0095152F" w:rsidP="0095152F">
            <w:pPr>
              <w:spacing w:before="240" w:after="0" w:line="240" w:lineRule="auto"/>
              <w:jc w:val="center"/>
              <w:rPr>
                <w:rFonts w:eastAsia="Times New Roman"/>
                <w:b/>
                <w:bCs/>
                <w:color w:val="FFFFFF"/>
                <w:szCs w:val="24"/>
              </w:rPr>
            </w:pPr>
            <w:r>
              <w:rPr>
                <w:rFonts w:eastAsia="Times New Roman"/>
                <w:b/>
                <w:bCs/>
                <w:color w:val="FFFFFF"/>
                <w:szCs w:val="24"/>
              </w:rPr>
              <w:t>CHỨC NĂNG</w:t>
            </w:r>
          </w:p>
        </w:tc>
        <w:tc>
          <w:tcPr>
            <w:tcW w:w="1271" w:type="dxa"/>
            <w:shd w:val="clear" w:color="000000" w:fill="4472C4"/>
            <w:vAlign w:val="center"/>
          </w:tcPr>
          <w:p w14:paraId="391A279C" w14:textId="1D831E22" w:rsidR="0095152F" w:rsidRDefault="0095152F" w:rsidP="0095152F">
            <w:pPr>
              <w:spacing w:before="240" w:after="0" w:line="276" w:lineRule="auto"/>
              <w:jc w:val="center"/>
              <w:rPr>
                <w:rFonts w:eastAsia="Times New Roman"/>
                <w:b/>
                <w:bCs/>
                <w:color w:val="FFFFFF"/>
                <w:szCs w:val="24"/>
              </w:rPr>
            </w:pPr>
            <w:r>
              <w:rPr>
                <w:rFonts w:eastAsia="Times New Roman"/>
                <w:b/>
                <w:bCs/>
                <w:color w:val="FFFFFF"/>
                <w:szCs w:val="24"/>
              </w:rPr>
              <w:t>Salesman</w:t>
            </w:r>
          </w:p>
        </w:tc>
        <w:tc>
          <w:tcPr>
            <w:tcW w:w="664" w:type="dxa"/>
            <w:shd w:val="clear" w:color="000000" w:fill="4472C4"/>
            <w:vAlign w:val="center"/>
          </w:tcPr>
          <w:p w14:paraId="5918A400" w14:textId="38A7B918" w:rsidR="0095152F" w:rsidRDefault="0095152F" w:rsidP="0095152F">
            <w:pPr>
              <w:spacing w:before="240" w:after="0" w:line="276" w:lineRule="auto"/>
              <w:jc w:val="center"/>
              <w:rPr>
                <w:rFonts w:eastAsia="Times New Roman"/>
                <w:b/>
                <w:bCs/>
                <w:color w:val="FFFFFF"/>
                <w:szCs w:val="24"/>
              </w:rPr>
            </w:pPr>
            <w:r>
              <w:rPr>
                <w:rFonts w:eastAsia="Times New Roman"/>
                <w:b/>
                <w:bCs/>
                <w:color w:val="FFFFFF"/>
                <w:szCs w:val="24"/>
              </w:rPr>
              <w:t>CS</w:t>
            </w:r>
          </w:p>
        </w:tc>
        <w:tc>
          <w:tcPr>
            <w:tcW w:w="737" w:type="dxa"/>
            <w:shd w:val="clear" w:color="000000" w:fill="4472C4"/>
            <w:vAlign w:val="center"/>
          </w:tcPr>
          <w:p w14:paraId="098BB3FF" w14:textId="001A39DA" w:rsidR="0095152F" w:rsidRDefault="0095152F" w:rsidP="0095152F">
            <w:pPr>
              <w:spacing w:before="240" w:after="0" w:line="276" w:lineRule="auto"/>
              <w:jc w:val="center"/>
              <w:rPr>
                <w:rFonts w:eastAsia="Times New Roman"/>
                <w:b/>
                <w:bCs/>
                <w:color w:val="FFFFFF"/>
                <w:szCs w:val="24"/>
              </w:rPr>
            </w:pPr>
            <w:r>
              <w:rPr>
                <w:rFonts w:eastAsia="Times New Roman"/>
                <w:b/>
                <w:bCs/>
                <w:color w:val="FFFFFF"/>
                <w:szCs w:val="24"/>
              </w:rPr>
              <w:t>SDC</w:t>
            </w:r>
          </w:p>
        </w:tc>
        <w:tc>
          <w:tcPr>
            <w:tcW w:w="1805" w:type="dxa"/>
            <w:shd w:val="clear" w:color="000000" w:fill="4472C4"/>
            <w:noWrap/>
            <w:vAlign w:val="center"/>
            <w:hideMark/>
          </w:tcPr>
          <w:p w14:paraId="0B5B51D5" w14:textId="27549B15" w:rsidR="0095152F" w:rsidRPr="00172862" w:rsidRDefault="0095152F" w:rsidP="0095152F">
            <w:pPr>
              <w:spacing w:before="240" w:after="0" w:line="276" w:lineRule="auto"/>
              <w:jc w:val="center"/>
              <w:rPr>
                <w:rFonts w:eastAsia="Times New Roman"/>
                <w:b/>
                <w:bCs/>
                <w:color w:val="FFFFFF"/>
                <w:szCs w:val="24"/>
              </w:rPr>
            </w:pPr>
            <w:r>
              <w:rPr>
                <w:rFonts w:eastAsia="Times New Roman"/>
                <w:b/>
                <w:bCs/>
                <w:color w:val="FFFFFF"/>
                <w:szCs w:val="24"/>
              </w:rPr>
              <w:t>TIN/PNC/INF</w:t>
            </w:r>
          </w:p>
        </w:tc>
        <w:tc>
          <w:tcPr>
            <w:tcW w:w="893" w:type="dxa"/>
            <w:shd w:val="clear" w:color="000000" w:fill="4472C4"/>
          </w:tcPr>
          <w:p w14:paraId="4FFE164E" w14:textId="44D0BFC7" w:rsidR="0095152F" w:rsidRDefault="0095152F" w:rsidP="0095152F">
            <w:pPr>
              <w:spacing w:before="240" w:after="0" w:line="360" w:lineRule="auto"/>
              <w:jc w:val="center"/>
              <w:rPr>
                <w:rFonts w:eastAsia="Times New Roman"/>
                <w:b/>
                <w:bCs/>
                <w:color w:val="FFFFFF"/>
                <w:szCs w:val="24"/>
              </w:rPr>
            </w:pPr>
            <w:r>
              <w:rPr>
                <w:rFonts w:eastAsia="Times New Roman"/>
                <w:b/>
                <w:bCs/>
                <w:color w:val="FFFFFF"/>
                <w:szCs w:val="24"/>
              </w:rPr>
              <w:t>AF</w:t>
            </w:r>
          </w:p>
        </w:tc>
      </w:tr>
      <w:tr w:rsidR="0095152F" w:rsidRPr="00DF3A4D" w14:paraId="4581354F" w14:textId="61AA845A" w:rsidTr="0095152F">
        <w:trPr>
          <w:trHeight w:val="600"/>
        </w:trPr>
        <w:tc>
          <w:tcPr>
            <w:tcW w:w="762" w:type="dxa"/>
            <w:shd w:val="clear" w:color="000000" w:fill="FFFFFF"/>
            <w:noWrap/>
            <w:vAlign w:val="center"/>
            <w:hideMark/>
          </w:tcPr>
          <w:p w14:paraId="77C487F0" w14:textId="59A289E8" w:rsidR="0095152F" w:rsidRPr="00DF3A4D" w:rsidRDefault="0095152F" w:rsidP="0022109A">
            <w:pPr>
              <w:spacing w:after="0" w:line="240" w:lineRule="auto"/>
              <w:jc w:val="center"/>
              <w:rPr>
                <w:rFonts w:eastAsia="Times New Roman"/>
                <w:color w:val="002060"/>
                <w:szCs w:val="24"/>
              </w:rPr>
            </w:pPr>
            <w:r w:rsidRPr="00DF3A4D">
              <w:rPr>
                <w:rFonts w:eastAsia="Times New Roman"/>
                <w:color w:val="002060"/>
                <w:szCs w:val="24"/>
              </w:rPr>
              <w:t>1</w:t>
            </w:r>
          </w:p>
        </w:tc>
        <w:tc>
          <w:tcPr>
            <w:tcW w:w="838" w:type="dxa"/>
            <w:shd w:val="clear" w:color="000000" w:fill="FFFFFF"/>
            <w:noWrap/>
            <w:vAlign w:val="center"/>
            <w:hideMark/>
          </w:tcPr>
          <w:p w14:paraId="499FF9D9" w14:textId="1BA23FC9" w:rsidR="0095152F" w:rsidRPr="00172862" w:rsidRDefault="0095152F" w:rsidP="0022109A">
            <w:pPr>
              <w:spacing w:after="0" w:line="276" w:lineRule="auto"/>
              <w:jc w:val="center"/>
              <w:rPr>
                <w:rFonts w:eastAsia="Times New Roman"/>
                <w:color w:val="002060"/>
                <w:szCs w:val="24"/>
              </w:rPr>
            </w:pPr>
            <w:r>
              <w:rPr>
                <w:rFonts w:eastAsia="Times New Roman"/>
                <w:color w:val="002060"/>
                <w:szCs w:val="24"/>
              </w:rPr>
              <w:t>UC01</w:t>
            </w:r>
          </w:p>
        </w:tc>
        <w:tc>
          <w:tcPr>
            <w:tcW w:w="2971" w:type="dxa"/>
            <w:shd w:val="clear" w:color="000000" w:fill="FFFFFF"/>
            <w:noWrap/>
            <w:vAlign w:val="center"/>
            <w:hideMark/>
          </w:tcPr>
          <w:p w14:paraId="1940D6D2" w14:textId="69A04EB7" w:rsidR="0095152F" w:rsidRPr="00172862" w:rsidRDefault="0095152F" w:rsidP="0022109A">
            <w:pPr>
              <w:spacing w:after="0" w:line="276" w:lineRule="auto"/>
              <w:rPr>
                <w:rFonts w:eastAsia="Times New Roman"/>
                <w:color w:val="002060"/>
                <w:szCs w:val="24"/>
              </w:rPr>
            </w:pPr>
            <w:r>
              <w:rPr>
                <w:szCs w:val="24"/>
              </w:rPr>
              <w:t>Tạo phiếu đăng ký</w:t>
            </w:r>
          </w:p>
        </w:tc>
        <w:tc>
          <w:tcPr>
            <w:tcW w:w="1271" w:type="dxa"/>
            <w:shd w:val="clear" w:color="000000" w:fill="FFFFFF"/>
            <w:vAlign w:val="center"/>
          </w:tcPr>
          <w:p w14:paraId="168F34E0" w14:textId="4A0629B6"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59779765" w14:textId="5489ED0A"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38A1888A" w14:textId="1BF6EDC8"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1805" w:type="dxa"/>
            <w:shd w:val="clear" w:color="000000" w:fill="FFFFFF"/>
            <w:noWrap/>
            <w:vAlign w:val="center"/>
          </w:tcPr>
          <w:p w14:paraId="554EA79E" w14:textId="6557EAFC" w:rsidR="0095152F" w:rsidRPr="00172862"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65A45E9D" w14:textId="2D6E91A8"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4151B5E2" w14:textId="6DCE98C8" w:rsidTr="00DF044F">
        <w:trPr>
          <w:trHeight w:val="646"/>
        </w:trPr>
        <w:tc>
          <w:tcPr>
            <w:tcW w:w="762" w:type="dxa"/>
            <w:shd w:val="clear" w:color="000000" w:fill="FFFFFF"/>
            <w:noWrap/>
            <w:vAlign w:val="center"/>
            <w:hideMark/>
          </w:tcPr>
          <w:p w14:paraId="7D9AD3F3" w14:textId="77777777" w:rsidR="0095152F" w:rsidRPr="00DF3A4D" w:rsidRDefault="0095152F" w:rsidP="0022109A">
            <w:pPr>
              <w:spacing w:after="0" w:line="240" w:lineRule="auto"/>
              <w:jc w:val="center"/>
              <w:rPr>
                <w:rFonts w:eastAsia="Times New Roman"/>
                <w:color w:val="002060"/>
                <w:szCs w:val="24"/>
              </w:rPr>
            </w:pPr>
            <w:r w:rsidRPr="00DF3A4D">
              <w:rPr>
                <w:rFonts w:eastAsia="Times New Roman"/>
                <w:color w:val="002060"/>
                <w:szCs w:val="24"/>
              </w:rPr>
              <w:t>2</w:t>
            </w:r>
          </w:p>
        </w:tc>
        <w:tc>
          <w:tcPr>
            <w:tcW w:w="838" w:type="dxa"/>
            <w:shd w:val="clear" w:color="000000" w:fill="FFFFFF"/>
            <w:noWrap/>
            <w:vAlign w:val="center"/>
            <w:hideMark/>
          </w:tcPr>
          <w:p w14:paraId="37C20E1C" w14:textId="23414FE1" w:rsidR="0095152F" w:rsidRPr="00172862" w:rsidRDefault="0095152F" w:rsidP="0022109A">
            <w:pPr>
              <w:spacing w:after="0" w:line="276" w:lineRule="auto"/>
              <w:jc w:val="center"/>
              <w:rPr>
                <w:rFonts w:eastAsia="Times New Roman"/>
                <w:color w:val="002060"/>
                <w:szCs w:val="24"/>
              </w:rPr>
            </w:pPr>
            <w:r>
              <w:rPr>
                <w:rFonts w:eastAsia="Times New Roman"/>
                <w:color w:val="002060"/>
                <w:szCs w:val="24"/>
              </w:rPr>
              <w:t>UC02</w:t>
            </w:r>
          </w:p>
        </w:tc>
        <w:tc>
          <w:tcPr>
            <w:tcW w:w="2971" w:type="dxa"/>
            <w:shd w:val="clear" w:color="000000" w:fill="FFFFFF"/>
            <w:noWrap/>
            <w:vAlign w:val="center"/>
          </w:tcPr>
          <w:p w14:paraId="2AA41354" w14:textId="6F523349" w:rsidR="0095152F" w:rsidRPr="00172862" w:rsidRDefault="0095152F" w:rsidP="0022109A">
            <w:pPr>
              <w:spacing w:after="0" w:line="276" w:lineRule="auto"/>
              <w:rPr>
                <w:rFonts w:eastAsia="Times New Roman"/>
                <w:color w:val="002060"/>
                <w:szCs w:val="24"/>
              </w:rPr>
            </w:pPr>
            <w:r>
              <w:rPr>
                <w:szCs w:val="24"/>
              </w:rPr>
              <w:t>Danh sách phiếu đăng ký</w:t>
            </w:r>
          </w:p>
        </w:tc>
        <w:tc>
          <w:tcPr>
            <w:tcW w:w="1271" w:type="dxa"/>
            <w:shd w:val="clear" w:color="000000" w:fill="FFFFFF"/>
            <w:vAlign w:val="center"/>
          </w:tcPr>
          <w:p w14:paraId="1615D74A" w14:textId="49E25D9F"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5127EAA4" w14:textId="6C525195"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1D199E00" w14:textId="747A06C8"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1805" w:type="dxa"/>
            <w:shd w:val="clear" w:color="000000" w:fill="FFFFFF"/>
            <w:noWrap/>
            <w:vAlign w:val="center"/>
          </w:tcPr>
          <w:p w14:paraId="70C143C4" w14:textId="5D470992" w:rsidR="0095152F" w:rsidRPr="00172862"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29C81224" w14:textId="40C7F811"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1C3E8953" w14:textId="7B6CAEB0" w:rsidTr="0095152F">
        <w:trPr>
          <w:trHeight w:val="600"/>
        </w:trPr>
        <w:tc>
          <w:tcPr>
            <w:tcW w:w="762" w:type="dxa"/>
            <w:shd w:val="clear" w:color="000000" w:fill="FFFFFF"/>
            <w:noWrap/>
            <w:vAlign w:val="center"/>
          </w:tcPr>
          <w:p w14:paraId="5EF10E70" w14:textId="77777777" w:rsidR="0095152F" w:rsidRPr="00DF3A4D" w:rsidRDefault="0095152F" w:rsidP="0022109A">
            <w:pPr>
              <w:spacing w:after="0" w:line="240" w:lineRule="auto"/>
              <w:jc w:val="center"/>
              <w:rPr>
                <w:rFonts w:eastAsia="Times New Roman"/>
                <w:color w:val="002060"/>
                <w:szCs w:val="24"/>
              </w:rPr>
            </w:pPr>
            <w:r>
              <w:rPr>
                <w:rFonts w:eastAsia="Times New Roman"/>
                <w:color w:val="002060"/>
                <w:szCs w:val="24"/>
              </w:rPr>
              <w:t>3</w:t>
            </w:r>
          </w:p>
        </w:tc>
        <w:tc>
          <w:tcPr>
            <w:tcW w:w="838" w:type="dxa"/>
            <w:shd w:val="clear" w:color="000000" w:fill="FFFFFF"/>
            <w:noWrap/>
            <w:vAlign w:val="center"/>
          </w:tcPr>
          <w:p w14:paraId="60C3BE4B" w14:textId="4F44F394" w:rsidR="0095152F" w:rsidRDefault="0095152F" w:rsidP="0022109A">
            <w:pPr>
              <w:spacing w:after="0" w:line="276" w:lineRule="auto"/>
              <w:jc w:val="center"/>
              <w:rPr>
                <w:rFonts w:eastAsia="Times New Roman"/>
                <w:color w:val="002060"/>
                <w:szCs w:val="24"/>
              </w:rPr>
            </w:pPr>
            <w:r>
              <w:rPr>
                <w:rFonts w:eastAsia="Times New Roman"/>
                <w:color w:val="002060"/>
                <w:szCs w:val="24"/>
              </w:rPr>
              <w:t>UC03</w:t>
            </w:r>
          </w:p>
        </w:tc>
        <w:tc>
          <w:tcPr>
            <w:tcW w:w="2971" w:type="dxa"/>
            <w:shd w:val="clear" w:color="000000" w:fill="FFFFFF"/>
            <w:noWrap/>
            <w:vAlign w:val="center"/>
          </w:tcPr>
          <w:p w14:paraId="50683AC2" w14:textId="203F38E9" w:rsidR="0095152F" w:rsidRDefault="0095152F" w:rsidP="0022109A">
            <w:pPr>
              <w:spacing w:after="0" w:line="276" w:lineRule="auto"/>
              <w:rPr>
                <w:rFonts w:eastAsia="Times New Roman"/>
                <w:color w:val="002060"/>
                <w:szCs w:val="24"/>
              </w:rPr>
            </w:pPr>
            <w:r>
              <w:rPr>
                <w:szCs w:val="24"/>
              </w:rPr>
              <w:t>Đề nghị khảo sát</w:t>
            </w:r>
          </w:p>
        </w:tc>
        <w:tc>
          <w:tcPr>
            <w:tcW w:w="1271" w:type="dxa"/>
            <w:shd w:val="clear" w:color="000000" w:fill="FFFFFF"/>
            <w:vAlign w:val="center"/>
          </w:tcPr>
          <w:p w14:paraId="5EAF3D26" w14:textId="1575CD39"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664" w:type="dxa"/>
            <w:shd w:val="clear" w:color="000000" w:fill="FFFFFF"/>
            <w:vAlign w:val="center"/>
          </w:tcPr>
          <w:p w14:paraId="4F2C88D0" w14:textId="73751D51"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75AF7363" w14:textId="71B3F042"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27950DC8" w14:textId="7C16EC18" w:rsidR="0095152F" w:rsidRPr="00DF3A4D"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13769E4F" w14:textId="7414DAD6"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4506DE46" w14:textId="48A406A7" w:rsidTr="0095152F">
        <w:trPr>
          <w:trHeight w:val="600"/>
        </w:trPr>
        <w:tc>
          <w:tcPr>
            <w:tcW w:w="762" w:type="dxa"/>
            <w:shd w:val="clear" w:color="000000" w:fill="FFFFFF"/>
            <w:noWrap/>
            <w:vAlign w:val="center"/>
          </w:tcPr>
          <w:p w14:paraId="17CA995E" w14:textId="77777777" w:rsidR="0095152F" w:rsidRDefault="0095152F" w:rsidP="0022109A">
            <w:pPr>
              <w:spacing w:after="0" w:line="240" w:lineRule="auto"/>
              <w:jc w:val="center"/>
              <w:rPr>
                <w:rFonts w:eastAsia="Times New Roman"/>
                <w:color w:val="002060"/>
                <w:szCs w:val="24"/>
              </w:rPr>
            </w:pPr>
            <w:r>
              <w:rPr>
                <w:rFonts w:eastAsia="Times New Roman"/>
                <w:color w:val="002060"/>
                <w:szCs w:val="24"/>
              </w:rPr>
              <w:t>4</w:t>
            </w:r>
          </w:p>
        </w:tc>
        <w:tc>
          <w:tcPr>
            <w:tcW w:w="838" w:type="dxa"/>
            <w:shd w:val="clear" w:color="000000" w:fill="FFFFFF"/>
            <w:noWrap/>
            <w:vAlign w:val="center"/>
          </w:tcPr>
          <w:p w14:paraId="526A6A76" w14:textId="1CAA6081" w:rsidR="0095152F" w:rsidRDefault="0095152F" w:rsidP="0022109A">
            <w:pPr>
              <w:spacing w:after="0" w:line="276" w:lineRule="auto"/>
              <w:jc w:val="center"/>
              <w:rPr>
                <w:rFonts w:eastAsia="Times New Roman"/>
                <w:color w:val="002060"/>
                <w:szCs w:val="24"/>
              </w:rPr>
            </w:pPr>
            <w:r>
              <w:rPr>
                <w:rFonts w:eastAsia="Times New Roman"/>
                <w:color w:val="002060"/>
                <w:szCs w:val="24"/>
              </w:rPr>
              <w:t>UC04</w:t>
            </w:r>
          </w:p>
        </w:tc>
        <w:tc>
          <w:tcPr>
            <w:tcW w:w="2971" w:type="dxa"/>
            <w:shd w:val="clear" w:color="000000" w:fill="FFFFFF"/>
            <w:noWrap/>
            <w:vAlign w:val="center"/>
          </w:tcPr>
          <w:p w14:paraId="57831D5D" w14:textId="55A41437" w:rsidR="0095152F" w:rsidRDefault="0095152F" w:rsidP="0022109A">
            <w:pPr>
              <w:spacing w:after="0" w:line="276" w:lineRule="auto"/>
              <w:rPr>
                <w:rFonts w:eastAsia="Times New Roman"/>
                <w:color w:val="002060"/>
                <w:szCs w:val="24"/>
              </w:rPr>
            </w:pPr>
            <w:r>
              <w:rPr>
                <w:szCs w:val="24"/>
              </w:rPr>
              <w:t>Tồn khảo sát</w:t>
            </w:r>
          </w:p>
        </w:tc>
        <w:tc>
          <w:tcPr>
            <w:tcW w:w="1271" w:type="dxa"/>
            <w:shd w:val="clear" w:color="000000" w:fill="FFFFFF"/>
            <w:vAlign w:val="center"/>
          </w:tcPr>
          <w:p w14:paraId="6C1B5000" w14:textId="67E42EF8" w:rsidR="0095152F" w:rsidRDefault="00D625E9"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07F9FA48" w14:textId="0F4992A7"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4F8B642A" w14:textId="59F1B324"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67305A58" w14:textId="2A8F5642" w:rsidR="0095152F" w:rsidRPr="00172862"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893" w:type="dxa"/>
            <w:shd w:val="clear" w:color="000000" w:fill="FFFFFF"/>
          </w:tcPr>
          <w:p w14:paraId="57A01938" w14:textId="463B25B9"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2F797C84" w14:textId="33F47068" w:rsidTr="0095152F">
        <w:trPr>
          <w:trHeight w:val="600"/>
        </w:trPr>
        <w:tc>
          <w:tcPr>
            <w:tcW w:w="762" w:type="dxa"/>
            <w:shd w:val="clear" w:color="000000" w:fill="FFFFFF"/>
            <w:noWrap/>
            <w:vAlign w:val="center"/>
          </w:tcPr>
          <w:p w14:paraId="30C02BDF" w14:textId="338A0A62" w:rsidR="0095152F" w:rsidRDefault="0095152F" w:rsidP="0022109A">
            <w:pPr>
              <w:spacing w:after="0" w:line="240" w:lineRule="auto"/>
              <w:jc w:val="center"/>
              <w:rPr>
                <w:rFonts w:eastAsia="Times New Roman"/>
                <w:color w:val="002060"/>
                <w:szCs w:val="24"/>
              </w:rPr>
            </w:pPr>
            <w:r>
              <w:rPr>
                <w:rFonts w:eastAsia="Times New Roman"/>
                <w:color w:val="002060"/>
                <w:szCs w:val="24"/>
              </w:rPr>
              <w:t>5</w:t>
            </w:r>
          </w:p>
        </w:tc>
        <w:tc>
          <w:tcPr>
            <w:tcW w:w="838" w:type="dxa"/>
            <w:shd w:val="clear" w:color="000000" w:fill="FFFFFF"/>
            <w:noWrap/>
            <w:vAlign w:val="center"/>
          </w:tcPr>
          <w:p w14:paraId="575FCE7F" w14:textId="41F98684" w:rsidR="0095152F" w:rsidRDefault="0095152F" w:rsidP="0022109A">
            <w:pPr>
              <w:spacing w:after="0" w:line="276" w:lineRule="auto"/>
              <w:jc w:val="center"/>
              <w:rPr>
                <w:rFonts w:eastAsia="Times New Roman"/>
                <w:color w:val="002060"/>
                <w:szCs w:val="24"/>
              </w:rPr>
            </w:pPr>
            <w:r>
              <w:rPr>
                <w:rFonts w:eastAsia="Times New Roman"/>
                <w:color w:val="002060"/>
                <w:szCs w:val="24"/>
              </w:rPr>
              <w:t>UC05</w:t>
            </w:r>
          </w:p>
        </w:tc>
        <w:tc>
          <w:tcPr>
            <w:tcW w:w="2971" w:type="dxa"/>
            <w:shd w:val="clear" w:color="000000" w:fill="FFFFFF"/>
            <w:noWrap/>
            <w:vAlign w:val="center"/>
          </w:tcPr>
          <w:p w14:paraId="1181B8BA" w14:textId="5EC08581" w:rsidR="0095152F" w:rsidRDefault="0095152F" w:rsidP="0022109A">
            <w:pPr>
              <w:spacing w:after="0" w:line="276" w:lineRule="auto"/>
              <w:rPr>
                <w:rFonts w:eastAsia="Times New Roman"/>
                <w:color w:val="002060"/>
                <w:szCs w:val="24"/>
              </w:rPr>
            </w:pPr>
            <w:r>
              <w:rPr>
                <w:szCs w:val="24"/>
              </w:rPr>
              <w:t>Khảo sát NOT OK</w:t>
            </w:r>
          </w:p>
        </w:tc>
        <w:tc>
          <w:tcPr>
            <w:tcW w:w="1271" w:type="dxa"/>
            <w:shd w:val="clear" w:color="000000" w:fill="FFFFFF"/>
            <w:vAlign w:val="center"/>
          </w:tcPr>
          <w:p w14:paraId="1458BA5E" w14:textId="61A408BB" w:rsidR="0095152F" w:rsidRDefault="000604DA"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438EE87E" w14:textId="70EBE2DF"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4169AA06" w14:textId="56FDB1CC"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4AC9817D" w14:textId="1E34E172"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4389114F" w14:textId="46DAF636"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4E475B40" w14:textId="7C69E122" w:rsidTr="0095152F">
        <w:trPr>
          <w:trHeight w:val="600"/>
        </w:trPr>
        <w:tc>
          <w:tcPr>
            <w:tcW w:w="762" w:type="dxa"/>
            <w:shd w:val="clear" w:color="000000" w:fill="FFFFFF"/>
            <w:noWrap/>
            <w:vAlign w:val="center"/>
          </w:tcPr>
          <w:p w14:paraId="78F2A55E" w14:textId="228490A6" w:rsidR="0095152F" w:rsidRDefault="0095152F" w:rsidP="0022109A">
            <w:pPr>
              <w:spacing w:after="0" w:line="240" w:lineRule="auto"/>
              <w:jc w:val="center"/>
              <w:rPr>
                <w:rFonts w:eastAsia="Times New Roman"/>
                <w:color w:val="002060"/>
                <w:szCs w:val="24"/>
              </w:rPr>
            </w:pPr>
            <w:r>
              <w:rPr>
                <w:rFonts w:eastAsia="Times New Roman"/>
                <w:color w:val="002060"/>
                <w:szCs w:val="24"/>
              </w:rPr>
              <w:t>6</w:t>
            </w:r>
          </w:p>
        </w:tc>
        <w:tc>
          <w:tcPr>
            <w:tcW w:w="838" w:type="dxa"/>
            <w:shd w:val="clear" w:color="000000" w:fill="FFFFFF"/>
            <w:noWrap/>
            <w:vAlign w:val="center"/>
          </w:tcPr>
          <w:p w14:paraId="0FBEF9A4" w14:textId="06ABF0DD" w:rsidR="0095152F" w:rsidRDefault="0095152F" w:rsidP="0022109A">
            <w:pPr>
              <w:spacing w:after="0" w:line="276" w:lineRule="auto"/>
              <w:jc w:val="center"/>
              <w:rPr>
                <w:rFonts w:eastAsia="Times New Roman"/>
                <w:color w:val="002060"/>
                <w:szCs w:val="24"/>
              </w:rPr>
            </w:pPr>
            <w:r>
              <w:rPr>
                <w:rFonts w:eastAsia="Times New Roman"/>
                <w:color w:val="002060"/>
                <w:szCs w:val="24"/>
              </w:rPr>
              <w:t>UC06</w:t>
            </w:r>
          </w:p>
        </w:tc>
        <w:tc>
          <w:tcPr>
            <w:tcW w:w="2971" w:type="dxa"/>
            <w:shd w:val="clear" w:color="000000" w:fill="FFFFFF"/>
            <w:noWrap/>
            <w:vAlign w:val="center"/>
          </w:tcPr>
          <w:p w14:paraId="2C7BD109" w14:textId="015EB30A" w:rsidR="0095152F" w:rsidRDefault="0095152F" w:rsidP="0022109A">
            <w:pPr>
              <w:spacing w:after="0" w:line="276" w:lineRule="auto"/>
              <w:rPr>
                <w:rFonts w:eastAsia="Times New Roman"/>
                <w:color w:val="002060"/>
                <w:szCs w:val="24"/>
              </w:rPr>
            </w:pPr>
            <w:r>
              <w:rPr>
                <w:szCs w:val="24"/>
              </w:rPr>
              <w:t>Báo cáo khảo sát</w:t>
            </w:r>
          </w:p>
        </w:tc>
        <w:tc>
          <w:tcPr>
            <w:tcW w:w="1271" w:type="dxa"/>
            <w:shd w:val="clear" w:color="000000" w:fill="FFFFFF"/>
            <w:vAlign w:val="center"/>
          </w:tcPr>
          <w:p w14:paraId="304448B1" w14:textId="36E68B9C" w:rsidR="0095152F" w:rsidRDefault="00D625E9"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50342C58" w14:textId="6AFDC955"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2B55CA66" w14:textId="58138997"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250F128C" w14:textId="772EDD8A"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04EEC29A" w14:textId="1A7CAF7D"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6267B6AE" w14:textId="080180E1" w:rsidTr="0095152F">
        <w:trPr>
          <w:trHeight w:val="600"/>
        </w:trPr>
        <w:tc>
          <w:tcPr>
            <w:tcW w:w="762" w:type="dxa"/>
            <w:shd w:val="clear" w:color="000000" w:fill="FFFFFF"/>
            <w:noWrap/>
            <w:vAlign w:val="center"/>
          </w:tcPr>
          <w:p w14:paraId="34FAC3EA" w14:textId="58BE254B" w:rsidR="0095152F" w:rsidRDefault="00DF044F" w:rsidP="0022109A">
            <w:pPr>
              <w:spacing w:after="0" w:line="240" w:lineRule="auto"/>
              <w:jc w:val="center"/>
              <w:rPr>
                <w:rFonts w:eastAsia="Times New Roman"/>
                <w:color w:val="002060"/>
                <w:szCs w:val="24"/>
              </w:rPr>
            </w:pPr>
            <w:r>
              <w:rPr>
                <w:rFonts w:eastAsia="Times New Roman"/>
                <w:color w:val="002060"/>
                <w:szCs w:val="24"/>
              </w:rPr>
              <w:t>7</w:t>
            </w:r>
          </w:p>
        </w:tc>
        <w:tc>
          <w:tcPr>
            <w:tcW w:w="838" w:type="dxa"/>
            <w:shd w:val="clear" w:color="000000" w:fill="FFFFFF"/>
            <w:noWrap/>
            <w:vAlign w:val="center"/>
          </w:tcPr>
          <w:p w14:paraId="133AC9CB" w14:textId="7E6DAA4F" w:rsidR="0095152F" w:rsidRDefault="0095152F" w:rsidP="0022109A">
            <w:pPr>
              <w:spacing w:after="0" w:line="276" w:lineRule="auto"/>
              <w:jc w:val="center"/>
              <w:rPr>
                <w:rFonts w:eastAsia="Times New Roman"/>
                <w:color w:val="002060"/>
                <w:szCs w:val="24"/>
              </w:rPr>
            </w:pPr>
            <w:r>
              <w:rPr>
                <w:szCs w:val="24"/>
                <w:lang w:eastAsia="zh-CN"/>
              </w:rPr>
              <w:t>UC09</w:t>
            </w:r>
          </w:p>
        </w:tc>
        <w:tc>
          <w:tcPr>
            <w:tcW w:w="2971" w:type="dxa"/>
            <w:shd w:val="clear" w:color="000000" w:fill="FFFFFF"/>
            <w:noWrap/>
            <w:vAlign w:val="center"/>
          </w:tcPr>
          <w:p w14:paraId="515C25CB" w14:textId="756D1F52" w:rsidR="0095152F" w:rsidRDefault="0095152F" w:rsidP="0022109A">
            <w:pPr>
              <w:spacing w:after="0" w:line="276" w:lineRule="auto"/>
              <w:rPr>
                <w:rFonts w:eastAsia="Times New Roman"/>
                <w:color w:val="002060"/>
                <w:szCs w:val="24"/>
              </w:rPr>
            </w:pPr>
            <w:r>
              <w:rPr>
                <w:szCs w:val="24"/>
              </w:rPr>
              <w:t>Đề nghị triển khai</w:t>
            </w:r>
          </w:p>
        </w:tc>
        <w:tc>
          <w:tcPr>
            <w:tcW w:w="1271" w:type="dxa"/>
            <w:shd w:val="clear" w:color="000000" w:fill="FFFFFF"/>
            <w:vAlign w:val="center"/>
          </w:tcPr>
          <w:p w14:paraId="5722CDA9" w14:textId="5CB5A631" w:rsidR="0095152F" w:rsidRDefault="00D625E9"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6D38C254" w14:textId="7E957AD4"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35840CF9" w14:textId="59BB4462"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25F27B0F" w14:textId="58CA25AB"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3CB9E1DA" w14:textId="0A697CED"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0487678F" w14:textId="421A2A52" w:rsidTr="0095152F">
        <w:trPr>
          <w:trHeight w:val="600"/>
        </w:trPr>
        <w:tc>
          <w:tcPr>
            <w:tcW w:w="762" w:type="dxa"/>
            <w:shd w:val="clear" w:color="000000" w:fill="FFFFFF"/>
            <w:noWrap/>
            <w:vAlign w:val="center"/>
          </w:tcPr>
          <w:p w14:paraId="3A23C15F" w14:textId="5F89591B" w:rsidR="0095152F" w:rsidRDefault="00DF044F" w:rsidP="0022109A">
            <w:pPr>
              <w:spacing w:after="0" w:line="240" w:lineRule="auto"/>
              <w:jc w:val="center"/>
              <w:rPr>
                <w:rFonts w:eastAsia="Times New Roman"/>
                <w:color w:val="002060"/>
                <w:szCs w:val="24"/>
              </w:rPr>
            </w:pPr>
            <w:r>
              <w:rPr>
                <w:rFonts w:eastAsia="Times New Roman"/>
                <w:color w:val="002060"/>
                <w:szCs w:val="24"/>
              </w:rPr>
              <w:t>8</w:t>
            </w:r>
          </w:p>
        </w:tc>
        <w:tc>
          <w:tcPr>
            <w:tcW w:w="838" w:type="dxa"/>
            <w:shd w:val="clear" w:color="000000" w:fill="FFFFFF"/>
            <w:noWrap/>
            <w:vAlign w:val="center"/>
          </w:tcPr>
          <w:p w14:paraId="08BE312E" w14:textId="502B9AC6" w:rsidR="0095152F" w:rsidRDefault="0095152F" w:rsidP="0022109A">
            <w:pPr>
              <w:spacing w:after="0" w:line="276" w:lineRule="auto"/>
              <w:jc w:val="center"/>
              <w:rPr>
                <w:rFonts w:eastAsia="Times New Roman"/>
                <w:color w:val="002060"/>
                <w:szCs w:val="24"/>
              </w:rPr>
            </w:pPr>
            <w:r>
              <w:rPr>
                <w:szCs w:val="24"/>
                <w:lang w:eastAsia="zh-CN"/>
              </w:rPr>
              <w:t>UC10</w:t>
            </w:r>
          </w:p>
        </w:tc>
        <w:tc>
          <w:tcPr>
            <w:tcW w:w="2971" w:type="dxa"/>
            <w:shd w:val="clear" w:color="000000" w:fill="FFFFFF"/>
            <w:noWrap/>
            <w:vAlign w:val="center"/>
          </w:tcPr>
          <w:p w14:paraId="0371791F" w14:textId="76577742" w:rsidR="0095152F" w:rsidRDefault="0095152F" w:rsidP="0022109A">
            <w:pPr>
              <w:spacing w:after="0" w:line="276" w:lineRule="auto"/>
              <w:rPr>
                <w:rFonts w:eastAsia="Times New Roman"/>
                <w:color w:val="002060"/>
                <w:szCs w:val="24"/>
              </w:rPr>
            </w:pPr>
            <w:r>
              <w:rPr>
                <w:szCs w:val="24"/>
              </w:rPr>
              <w:t>Tồn triển khai</w:t>
            </w:r>
          </w:p>
        </w:tc>
        <w:tc>
          <w:tcPr>
            <w:tcW w:w="1271" w:type="dxa"/>
            <w:shd w:val="clear" w:color="000000" w:fill="FFFFFF"/>
            <w:vAlign w:val="center"/>
          </w:tcPr>
          <w:p w14:paraId="334051B6" w14:textId="327B3667" w:rsidR="0095152F" w:rsidRDefault="00D625E9"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458B767A" w14:textId="35D3644F"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124D0B7A" w14:textId="451D0B25"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30BE030A" w14:textId="351B822C"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893" w:type="dxa"/>
            <w:shd w:val="clear" w:color="000000" w:fill="FFFFFF"/>
          </w:tcPr>
          <w:p w14:paraId="00D65DEA" w14:textId="5036A850"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42C43F77" w14:textId="3ADD907B" w:rsidTr="0095152F">
        <w:trPr>
          <w:trHeight w:val="600"/>
        </w:trPr>
        <w:tc>
          <w:tcPr>
            <w:tcW w:w="762" w:type="dxa"/>
            <w:shd w:val="clear" w:color="000000" w:fill="FFFFFF"/>
            <w:noWrap/>
            <w:vAlign w:val="center"/>
          </w:tcPr>
          <w:p w14:paraId="3124ABA8" w14:textId="225EE851" w:rsidR="0095152F" w:rsidRDefault="00DF044F" w:rsidP="0022109A">
            <w:pPr>
              <w:spacing w:after="0" w:line="240" w:lineRule="auto"/>
              <w:jc w:val="center"/>
              <w:rPr>
                <w:rFonts w:eastAsia="Times New Roman"/>
                <w:color w:val="002060"/>
                <w:szCs w:val="24"/>
              </w:rPr>
            </w:pPr>
            <w:r>
              <w:rPr>
                <w:rFonts w:eastAsia="Times New Roman"/>
                <w:color w:val="002060"/>
                <w:szCs w:val="24"/>
              </w:rPr>
              <w:t>9</w:t>
            </w:r>
          </w:p>
        </w:tc>
        <w:tc>
          <w:tcPr>
            <w:tcW w:w="838" w:type="dxa"/>
            <w:shd w:val="clear" w:color="000000" w:fill="FFFFFF"/>
            <w:noWrap/>
            <w:vAlign w:val="center"/>
          </w:tcPr>
          <w:p w14:paraId="66DA2053" w14:textId="33DD845C" w:rsidR="0095152F" w:rsidRDefault="0095152F" w:rsidP="0022109A">
            <w:pPr>
              <w:spacing w:after="0" w:line="276" w:lineRule="auto"/>
              <w:jc w:val="center"/>
              <w:rPr>
                <w:rFonts w:eastAsia="Times New Roman"/>
                <w:color w:val="002060"/>
                <w:szCs w:val="24"/>
              </w:rPr>
            </w:pPr>
            <w:r>
              <w:rPr>
                <w:szCs w:val="24"/>
                <w:lang w:eastAsia="zh-CN"/>
              </w:rPr>
              <w:t>UC11</w:t>
            </w:r>
          </w:p>
        </w:tc>
        <w:tc>
          <w:tcPr>
            <w:tcW w:w="2971" w:type="dxa"/>
            <w:shd w:val="clear" w:color="000000" w:fill="FFFFFF"/>
            <w:noWrap/>
            <w:vAlign w:val="center"/>
          </w:tcPr>
          <w:p w14:paraId="5916F741" w14:textId="14872387" w:rsidR="0095152F" w:rsidRDefault="0095152F" w:rsidP="0022109A">
            <w:pPr>
              <w:spacing w:after="0" w:line="276" w:lineRule="auto"/>
              <w:rPr>
                <w:rFonts w:eastAsia="Times New Roman"/>
                <w:color w:val="002060"/>
                <w:szCs w:val="24"/>
              </w:rPr>
            </w:pPr>
            <w:r>
              <w:rPr>
                <w:szCs w:val="24"/>
              </w:rPr>
              <w:t>Báo cáo triển khai</w:t>
            </w:r>
          </w:p>
        </w:tc>
        <w:tc>
          <w:tcPr>
            <w:tcW w:w="1271" w:type="dxa"/>
            <w:shd w:val="clear" w:color="000000" w:fill="FFFFFF"/>
            <w:vAlign w:val="center"/>
          </w:tcPr>
          <w:p w14:paraId="6118500E" w14:textId="0BC015CA" w:rsidR="0095152F" w:rsidRDefault="00D625E9"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7CC401F3" w14:textId="340A663F"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068BB174" w14:textId="3354D246"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38237174" w14:textId="1DC56139"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60FC9A8C" w14:textId="3CB7F3C0"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7AE59577" w14:textId="55C1C653" w:rsidTr="0095152F">
        <w:trPr>
          <w:trHeight w:val="600"/>
        </w:trPr>
        <w:tc>
          <w:tcPr>
            <w:tcW w:w="762" w:type="dxa"/>
            <w:shd w:val="clear" w:color="000000" w:fill="FFFFFF"/>
            <w:noWrap/>
            <w:vAlign w:val="center"/>
          </w:tcPr>
          <w:p w14:paraId="56D4A85C" w14:textId="4957EEFE" w:rsidR="0095152F" w:rsidRDefault="0095152F" w:rsidP="0022109A">
            <w:pPr>
              <w:spacing w:after="0" w:line="240" w:lineRule="auto"/>
              <w:jc w:val="center"/>
              <w:rPr>
                <w:rFonts w:eastAsia="Times New Roman"/>
                <w:color w:val="002060"/>
                <w:szCs w:val="24"/>
              </w:rPr>
            </w:pPr>
            <w:r>
              <w:rPr>
                <w:rFonts w:eastAsia="Times New Roman"/>
                <w:color w:val="002060"/>
                <w:szCs w:val="24"/>
              </w:rPr>
              <w:t>1</w:t>
            </w:r>
            <w:r w:rsidR="00DF044F">
              <w:rPr>
                <w:rFonts w:eastAsia="Times New Roman"/>
                <w:color w:val="002060"/>
                <w:szCs w:val="24"/>
              </w:rPr>
              <w:t>0</w:t>
            </w:r>
          </w:p>
        </w:tc>
        <w:tc>
          <w:tcPr>
            <w:tcW w:w="838" w:type="dxa"/>
            <w:shd w:val="clear" w:color="000000" w:fill="FFFFFF"/>
            <w:noWrap/>
            <w:vAlign w:val="center"/>
          </w:tcPr>
          <w:p w14:paraId="374BBC92" w14:textId="542B7C83" w:rsidR="0095152F" w:rsidRDefault="0095152F" w:rsidP="0022109A">
            <w:pPr>
              <w:spacing w:after="0" w:line="276" w:lineRule="auto"/>
              <w:jc w:val="center"/>
              <w:rPr>
                <w:rFonts w:eastAsia="Times New Roman"/>
                <w:color w:val="002060"/>
                <w:szCs w:val="24"/>
              </w:rPr>
            </w:pPr>
            <w:r>
              <w:rPr>
                <w:szCs w:val="24"/>
                <w:lang w:eastAsia="zh-CN"/>
              </w:rPr>
              <w:t>UC12</w:t>
            </w:r>
          </w:p>
        </w:tc>
        <w:tc>
          <w:tcPr>
            <w:tcW w:w="2971" w:type="dxa"/>
            <w:shd w:val="clear" w:color="000000" w:fill="FFFFFF"/>
            <w:noWrap/>
            <w:vAlign w:val="center"/>
          </w:tcPr>
          <w:p w14:paraId="6F8DFD23" w14:textId="1F6AB1F6" w:rsidR="0095152F" w:rsidRDefault="0095152F" w:rsidP="0022109A">
            <w:pPr>
              <w:spacing w:after="0" w:line="276" w:lineRule="auto"/>
              <w:rPr>
                <w:rFonts w:eastAsia="Times New Roman"/>
                <w:color w:val="002060"/>
                <w:szCs w:val="24"/>
              </w:rPr>
            </w:pPr>
            <w:r>
              <w:rPr>
                <w:szCs w:val="24"/>
              </w:rPr>
              <w:t>Triển khai NOT OK</w:t>
            </w:r>
          </w:p>
        </w:tc>
        <w:tc>
          <w:tcPr>
            <w:tcW w:w="1271" w:type="dxa"/>
            <w:shd w:val="clear" w:color="000000" w:fill="FFFFFF"/>
            <w:vAlign w:val="center"/>
          </w:tcPr>
          <w:p w14:paraId="35350839" w14:textId="4226D544" w:rsidR="0095152F" w:rsidRDefault="000604DA"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4E894ABF" w14:textId="7480304B"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04056BA4" w14:textId="4934324E"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5EFF156B" w14:textId="228FBBDF"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05E2335A" w14:textId="35CCE368"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5D60135D" w14:textId="51D8A4F6" w:rsidTr="0095152F">
        <w:trPr>
          <w:trHeight w:val="600"/>
        </w:trPr>
        <w:tc>
          <w:tcPr>
            <w:tcW w:w="762" w:type="dxa"/>
            <w:shd w:val="clear" w:color="000000" w:fill="FFFFFF"/>
            <w:noWrap/>
            <w:vAlign w:val="center"/>
          </w:tcPr>
          <w:p w14:paraId="240A01D0" w14:textId="20FA4875" w:rsidR="0095152F" w:rsidRDefault="0095152F" w:rsidP="0022109A">
            <w:pPr>
              <w:spacing w:after="0" w:line="240" w:lineRule="auto"/>
              <w:jc w:val="center"/>
              <w:rPr>
                <w:rFonts w:eastAsia="Times New Roman"/>
                <w:color w:val="002060"/>
                <w:szCs w:val="24"/>
              </w:rPr>
            </w:pPr>
            <w:r>
              <w:rPr>
                <w:rFonts w:eastAsia="Times New Roman"/>
                <w:color w:val="002060"/>
                <w:szCs w:val="24"/>
              </w:rPr>
              <w:t>1</w:t>
            </w:r>
            <w:r w:rsidR="00DF044F">
              <w:rPr>
                <w:rFonts w:eastAsia="Times New Roman"/>
                <w:color w:val="002060"/>
                <w:szCs w:val="24"/>
              </w:rPr>
              <w:t>1</w:t>
            </w:r>
          </w:p>
        </w:tc>
        <w:tc>
          <w:tcPr>
            <w:tcW w:w="838" w:type="dxa"/>
            <w:shd w:val="clear" w:color="000000" w:fill="FFFFFF"/>
            <w:noWrap/>
            <w:vAlign w:val="center"/>
          </w:tcPr>
          <w:p w14:paraId="2EF43C0A" w14:textId="2354852F" w:rsidR="0095152F" w:rsidRDefault="0095152F" w:rsidP="0022109A">
            <w:pPr>
              <w:spacing w:after="0" w:line="276" w:lineRule="auto"/>
              <w:jc w:val="center"/>
              <w:rPr>
                <w:rFonts w:eastAsia="Times New Roman"/>
                <w:color w:val="002060"/>
                <w:szCs w:val="24"/>
              </w:rPr>
            </w:pPr>
            <w:r>
              <w:rPr>
                <w:szCs w:val="24"/>
                <w:lang w:eastAsia="zh-CN"/>
              </w:rPr>
              <w:t>UC13</w:t>
            </w:r>
          </w:p>
        </w:tc>
        <w:tc>
          <w:tcPr>
            <w:tcW w:w="2971" w:type="dxa"/>
            <w:shd w:val="clear" w:color="000000" w:fill="FFFFFF"/>
            <w:noWrap/>
            <w:vAlign w:val="center"/>
          </w:tcPr>
          <w:p w14:paraId="6AB01D4D" w14:textId="5B39DB85" w:rsidR="0095152F" w:rsidRDefault="0095152F" w:rsidP="0022109A">
            <w:pPr>
              <w:spacing w:after="0" w:line="276" w:lineRule="auto"/>
              <w:rPr>
                <w:rFonts w:eastAsia="Times New Roman"/>
                <w:color w:val="002060"/>
                <w:szCs w:val="24"/>
              </w:rPr>
            </w:pPr>
            <w:r>
              <w:rPr>
                <w:szCs w:val="24"/>
              </w:rPr>
              <w:t>Cấu hình dịch vụ</w:t>
            </w:r>
          </w:p>
        </w:tc>
        <w:tc>
          <w:tcPr>
            <w:tcW w:w="1271" w:type="dxa"/>
            <w:shd w:val="clear" w:color="000000" w:fill="FFFFFF"/>
            <w:vAlign w:val="center"/>
          </w:tcPr>
          <w:p w14:paraId="016112BB" w14:textId="134B4349"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664" w:type="dxa"/>
            <w:shd w:val="clear" w:color="000000" w:fill="FFFFFF"/>
            <w:vAlign w:val="center"/>
          </w:tcPr>
          <w:p w14:paraId="041837CD" w14:textId="6E2AEFCE"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302158DD" w14:textId="3F1F834D"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0A5AEDC3" w14:textId="467852F7"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7F3D6414" w14:textId="379DDF7A"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5B74C946" w14:textId="713556FD" w:rsidTr="0095152F">
        <w:trPr>
          <w:trHeight w:val="600"/>
        </w:trPr>
        <w:tc>
          <w:tcPr>
            <w:tcW w:w="762" w:type="dxa"/>
            <w:shd w:val="clear" w:color="000000" w:fill="FFFFFF"/>
            <w:noWrap/>
            <w:vAlign w:val="center"/>
          </w:tcPr>
          <w:p w14:paraId="2A64C5BC" w14:textId="55528916" w:rsidR="0095152F" w:rsidRDefault="0095152F" w:rsidP="0022109A">
            <w:pPr>
              <w:spacing w:after="0" w:line="240" w:lineRule="auto"/>
              <w:jc w:val="center"/>
              <w:rPr>
                <w:rFonts w:eastAsia="Times New Roman"/>
                <w:color w:val="002060"/>
                <w:szCs w:val="24"/>
              </w:rPr>
            </w:pPr>
            <w:r>
              <w:rPr>
                <w:rFonts w:eastAsia="Times New Roman"/>
                <w:color w:val="002060"/>
                <w:szCs w:val="24"/>
              </w:rPr>
              <w:t>1</w:t>
            </w:r>
            <w:r w:rsidR="00DF044F">
              <w:rPr>
                <w:rFonts w:eastAsia="Times New Roman"/>
                <w:color w:val="002060"/>
                <w:szCs w:val="24"/>
              </w:rPr>
              <w:t>2</w:t>
            </w:r>
          </w:p>
        </w:tc>
        <w:tc>
          <w:tcPr>
            <w:tcW w:w="838" w:type="dxa"/>
            <w:shd w:val="clear" w:color="000000" w:fill="FFFFFF"/>
            <w:noWrap/>
            <w:vAlign w:val="center"/>
          </w:tcPr>
          <w:p w14:paraId="7702878C" w14:textId="7C861C82" w:rsidR="0095152F" w:rsidRDefault="0095152F" w:rsidP="0022109A">
            <w:pPr>
              <w:spacing w:after="0" w:line="276" w:lineRule="auto"/>
              <w:jc w:val="center"/>
              <w:rPr>
                <w:rFonts w:eastAsia="Times New Roman"/>
                <w:color w:val="002060"/>
                <w:szCs w:val="24"/>
              </w:rPr>
            </w:pPr>
            <w:r>
              <w:rPr>
                <w:szCs w:val="24"/>
                <w:lang w:eastAsia="zh-CN"/>
              </w:rPr>
              <w:t>UC14</w:t>
            </w:r>
          </w:p>
        </w:tc>
        <w:tc>
          <w:tcPr>
            <w:tcW w:w="2971" w:type="dxa"/>
            <w:shd w:val="clear" w:color="000000" w:fill="FFFFFF"/>
            <w:noWrap/>
            <w:vAlign w:val="center"/>
          </w:tcPr>
          <w:p w14:paraId="3717064A" w14:textId="55A75D26" w:rsidR="0095152F" w:rsidRDefault="0095152F" w:rsidP="0022109A">
            <w:pPr>
              <w:spacing w:after="0" w:line="276" w:lineRule="auto"/>
              <w:rPr>
                <w:rFonts w:eastAsia="Times New Roman"/>
                <w:color w:val="002060"/>
                <w:szCs w:val="24"/>
              </w:rPr>
            </w:pPr>
            <w:r>
              <w:rPr>
                <w:szCs w:val="24"/>
              </w:rPr>
              <w:t>Profile Kỹ thuật</w:t>
            </w:r>
          </w:p>
        </w:tc>
        <w:tc>
          <w:tcPr>
            <w:tcW w:w="1271" w:type="dxa"/>
            <w:shd w:val="clear" w:color="000000" w:fill="FFFFFF"/>
            <w:vAlign w:val="center"/>
          </w:tcPr>
          <w:p w14:paraId="09590540" w14:textId="11B9EFD2"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664" w:type="dxa"/>
            <w:shd w:val="clear" w:color="000000" w:fill="FFFFFF"/>
            <w:vAlign w:val="center"/>
          </w:tcPr>
          <w:p w14:paraId="372B1CDA" w14:textId="20602B14"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0BFE9E4E" w14:textId="1E19E36F"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420BD846" w14:textId="2DC8B8E6"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26570E57" w14:textId="3B6C1AA1"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6276424A" w14:textId="74CDDEC4" w:rsidTr="0095152F">
        <w:trPr>
          <w:trHeight w:val="600"/>
        </w:trPr>
        <w:tc>
          <w:tcPr>
            <w:tcW w:w="762" w:type="dxa"/>
            <w:shd w:val="clear" w:color="000000" w:fill="FFFFFF"/>
            <w:noWrap/>
            <w:vAlign w:val="center"/>
          </w:tcPr>
          <w:p w14:paraId="57BFCC56" w14:textId="7D5A726E" w:rsidR="0095152F" w:rsidRDefault="0095152F" w:rsidP="0022109A">
            <w:pPr>
              <w:spacing w:after="0" w:line="240" w:lineRule="auto"/>
              <w:jc w:val="center"/>
              <w:rPr>
                <w:rFonts w:eastAsia="Times New Roman"/>
                <w:color w:val="002060"/>
                <w:szCs w:val="24"/>
              </w:rPr>
            </w:pPr>
            <w:r>
              <w:rPr>
                <w:rFonts w:eastAsia="Times New Roman"/>
                <w:color w:val="002060"/>
                <w:szCs w:val="24"/>
              </w:rPr>
              <w:t>1</w:t>
            </w:r>
            <w:r w:rsidR="00DF044F">
              <w:rPr>
                <w:rFonts w:eastAsia="Times New Roman"/>
                <w:color w:val="002060"/>
                <w:szCs w:val="24"/>
              </w:rPr>
              <w:t>3</w:t>
            </w:r>
          </w:p>
        </w:tc>
        <w:tc>
          <w:tcPr>
            <w:tcW w:w="838" w:type="dxa"/>
            <w:shd w:val="clear" w:color="000000" w:fill="FFFFFF"/>
            <w:noWrap/>
            <w:vAlign w:val="center"/>
          </w:tcPr>
          <w:p w14:paraId="740EEB49" w14:textId="4000AF85" w:rsidR="0095152F" w:rsidRDefault="0095152F" w:rsidP="0022109A">
            <w:pPr>
              <w:spacing w:after="0" w:line="276" w:lineRule="auto"/>
              <w:jc w:val="center"/>
              <w:rPr>
                <w:rFonts w:eastAsia="Times New Roman"/>
                <w:color w:val="002060"/>
                <w:szCs w:val="24"/>
              </w:rPr>
            </w:pPr>
            <w:r>
              <w:rPr>
                <w:szCs w:val="24"/>
                <w:lang w:eastAsia="zh-CN"/>
              </w:rPr>
              <w:t>UC15</w:t>
            </w:r>
          </w:p>
        </w:tc>
        <w:tc>
          <w:tcPr>
            <w:tcW w:w="2971" w:type="dxa"/>
            <w:shd w:val="clear" w:color="000000" w:fill="FFFFFF"/>
            <w:noWrap/>
            <w:vAlign w:val="center"/>
          </w:tcPr>
          <w:p w14:paraId="7B654CDF" w14:textId="10AD60DC" w:rsidR="0095152F" w:rsidRDefault="0095152F" w:rsidP="0022109A">
            <w:pPr>
              <w:spacing w:after="0" w:line="276" w:lineRule="auto"/>
              <w:rPr>
                <w:rFonts w:eastAsia="Times New Roman"/>
                <w:color w:val="002060"/>
                <w:szCs w:val="24"/>
              </w:rPr>
            </w:pPr>
            <w:r>
              <w:rPr>
                <w:szCs w:val="24"/>
              </w:rPr>
              <w:t>Tạo checklist</w:t>
            </w:r>
          </w:p>
        </w:tc>
        <w:tc>
          <w:tcPr>
            <w:tcW w:w="1271" w:type="dxa"/>
            <w:shd w:val="clear" w:color="000000" w:fill="FFFFFF"/>
            <w:vAlign w:val="center"/>
          </w:tcPr>
          <w:p w14:paraId="784302DD" w14:textId="170BC178"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664" w:type="dxa"/>
            <w:shd w:val="clear" w:color="000000" w:fill="FFFFFF"/>
            <w:vAlign w:val="center"/>
          </w:tcPr>
          <w:p w14:paraId="3DD1E23B" w14:textId="080D1092"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737" w:type="dxa"/>
            <w:shd w:val="clear" w:color="000000" w:fill="FFFFFF"/>
            <w:vAlign w:val="center"/>
          </w:tcPr>
          <w:p w14:paraId="37E0B458" w14:textId="28E45507"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427375AD" w14:textId="16DB7F3E"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18E80A21" w14:textId="0FAEBBDA"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39A651F0" w14:textId="18D95075" w:rsidTr="0095152F">
        <w:trPr>
          <w:trHeight w:val="600"/>
        </w:trPr>
        <w:tc>
          <w:tcPr>
            <w:tcW w:w="762" w:type="dxa"/>
            <w:shd w:val="clear" w:color="000000" w:fill="FFFFFF"/>
            <w:noWrap/>
            <w:vAlign w:val="center"/>
          </w:tcPr>
          <w:p w14:paraId="4D2B49C0" w14:textId="14F44FDE" w:rsidR="0095152F" w:rsidRDefault="0095152F" w:rsidP="0022109A">
            <w:pPr>
              <w:spacing w:after="0" w:line="240" w:lineRule="auto"/>
              <w:jc w:val="center"/>
              <w:rPr>
                <w:rFonts w:eastAsia="Times New Roman"/>
                <w:color w:val="002060"/>
                <w:szCs w:val="24"/>
              </w:rPr>
            </w:pPr>
            <w:r>
              <w:rPr>
                <w:rFonts w:eastAsia="Times New Roman"/>
                <w:color w:val="002060"/>
                <w:szCs w:val="24"/>
              </w:rPr>
              <w:t>1</w:t>
            </w:r>
            <w:r w:rsidR="00DF044F">
              <w:rPr>
                <w:rFonts w:eastAsia="Times New Roman"/>
                <w:color w:val="002060"/>
                <w:szCs w:val="24"/>
              </w:rPr>
              <w:t>4</w:t>
            </w:r>
          </w:p>
        </w:tc>
        <w:tc>
          <w:tcPr>
            <w:tcW w:w="838" w:type="dxa"/>
            <w:shd w:val="clear" w:color="000000" w:fill="FFFFFF"/>
            <w:noWrap/>
            <w:vAlign w:val="center"/>
          </w:tcPr>
          <w:p w14:paraId="10B927E4" w14:textId="755A6ABD" w:rsidR="0095152F" w:rsidRDefault="0095152F" w:rsidP="0022109A">
            <w:pPr>
              <w:spacing w:after="0" w:line="276" w:lineRule="auto"/>
              <w:jc w:val="center"/>
              <w:rPr>
                <w:rFonts w:eastAsia="Times New Roman"/>
                <w:color w:val="002060"/>
                <w:szCs w:val="24"/>
              </w:rPr>
            </w:pPr>
            <w:r>
              <w:rPr>
                <w:szCs w:val="24"/>
                <w:lang w:eastAsia="zh-CN"/>
              </w:rPr>
              <w:t>UC16</w:t>
            </w:r>
          </w:p>
        </w:tc>
        <w:tc>
          <w:tcPr>
            <w:tcW w:w="2971" w:type="dxa"/>
            <w:shd w:val="clear" w:color="000000" w:fill="FFFFFF"/>
            <w:noWrap/>
            <w:vAlign w:val="center"/>
          </w:tcPr>
          <w:p w14:paraId="2A3C00D7" w14:textId="66699A88" w:rsidR="0095152F" w:rsidRDefault="0095152F" w:rsidP="0022109A">
            <w:pPr>
              <w:spacing w:after="0" w:line="276" w:lineRule="auto"/>
              <w:rPr>
                <w:rFonts w:eastAsia="Times New Roman"/>
                <w:color w:val="002060"/>
                <w:szCs w:val="24"/>
              </w:rPr>
            </w:pPr>
            <w:r>
              <w:rPr>
                <w:szCs w:val="24"/>
              </w:rPr>
              <w:t>Danh sách checklist</w:t>
            </w:r>
          </w:p>
        </w:tc>
        <w:tc>
          <w:tcPr>
            <w:tcW w:w="1271" w:type="dxa"/>
            <w:shd w:val="clear" w:color="000000" w:fill="FFFFFF"/>
            <w:vAlign w:val="center"/>
          </w:tcPr>
          <w:p w14:paraId="5AF8F59F" w14:textId="0EB7A0ED" w:rsidR="0095152F" w:rsidRDefault="00D625E9" w:rsidP="0022109A">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1BF3B379" w14:textId="63C286A1"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737" w:type="dxa"/>
            <w:shd w:val="clear" w:color="000000" w:fill="FFFFFF"/>
            <w:vAlign w:val="center"/>
          </w:tcPr>
          <w:p w14:paraId="6F38F335" w14:textId="0FB8BD67"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76D738AE" w14:textId="01B4C931" w:rsidR="0095152F" w:rsidRDefault="0095152F" w:rsidP="0022109A">
            <w:pPr>
              <w:spacing w:after="0" w:line="276" w:lineRule="auto"/>
              <w:jc w:val="center"/>
              <w:rPr>
                <w:rFonts w:eastAsia="Times New Roman"/>
                <w:color w:val="0000FF"/>
                <w:szCs w:val="24"/>
              </w:rPr>
            </w:pPr>
            <w:r>
              <w:rPr>
                <w:rFonts w:eastAsia="Times New Roman"/>
                <w:color w:val="0000FF"/>
                <w:szCs w:val="24"/>
              </w:rPr>
              <w:t>X*</w:t>
            </w:r>
          </w:p>
        </w:tc>
        <w:tc>
          <w:tcPr>
            <w:tcW w:w="893" w:type="dxa"/>
            <w:shd w:val="clear" w:color="000000" w:fill="FFFFFF"/>
          </w:tcPr>
          <w:p w14:paraId="63F06262" w14:textId="72A3D727" w:rsidR="0095152F" w:rsidRDefault="0095152F" w:rsidP="0022109A">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75B03EFD" w14:textId="17FB2731" w:rsidTr="0095152F">
        <w:trPr>
          <w:trHeight w:val="600"/>
        </w:trPr>
        <w:tc>
          <w:tcPr>
            <w:tcW w:w="762" w:type="dxa"/>
            <w:shd w:val="clear" w:color="000000" w:fill="FFFFFF"/>
            <w:noWrap/>
            <w:vAlign w:val="center"/>
          </w:tcPr>
          <w:p w14:paraId="4609F24E" w14:textId="1299C6B4" w:rsidR="0095152F" w:rsidRDefault="0095152F" w:rsidP="00E76389">
            <w:pPr>
              <w:spacing w:after="0" w:line="240" w:lineRule="auto"/>
              <w:jc w:val="center"/>
              <w:rPr>
                <w:rFonts w:eastAsia="Times New Roman"/>
                <w:color w:val="002060"/>
                <w:szCs w:val="24"/>
              </w:rPr>
            </w:pPr>
            <w:r>
              <w:rPr>
                <w:rFonts w:eastAsia="Times New Roman"/>
                <w:color w:val="002060"/>
                <w:szCs w:val="24"/>
              </w:rPr>
              <w:t>1</w:t>
            </w:r>
            <w:r w:rsidR="00DF044F">
              <w:rPr>
                <w:rFonts w:eastAsia="Times New Roman"/>
                <w:color w:val="002060"/>
                <w:szCs w:val="24"/>
              </w:rPr>
              <w:t>5</w:t>
            </w:r>
          </w:p>
        </w:tc>
        <w:tc>
          <w:tcPr>
            <w:tcW w:w="838" w:type="dxa"/>
            <w:shd w:val="clear" w:color="000000" w:fill="FFFFFF"/>
            <w:noWrap/>
            <w:vAlign w:val="center"/>
          </w:tcPr>
          <w:p w14:paraId="06A17348" w14:textId="4E5109E0" w:rsidR="0095152F" w:rsidRDefault="0095152F" w:rsidP="00E76389">
            <w:pPr>
              <w:spacing w:after="0" w:line="276" w:lineRule="auto"/>
              <w:jc w:val="center"/>
              <w:rPr>
                <w:szCs w:val="24"/>
                <w:lang w:eastAsia="zh-CN"/>
              </w:rPr>
            </w:pPr>
            <w:r>
              <w:rPr>
                <w:szCs w:val="24"/>
                <w:lang w:eastAsia="zh-CN"/>
              </w:rPr>
              <w:t>UC17</w:t>
            </w:r>
          </w:p>
        </w:tc>
        <w:tc>
          <w:tcPr>
            <w:tcW w:w="2971" w:type="dxa"/>
            <w:shd w:val="clear" w:color="000000" w:fill="FFFFFF"/>
            <w:noWrap/>
            <w:vAlign w:val="center"/>
          </w:tcPr>
          <w:p w14:paraId="7AD03591" w14:textId="22AA7940" w:rsidR="0095152F" w:rsidRDefault="0095152F" w:rsidP="00D625E9">
            <w:pPr>
              <w:spacing w:after="0" w:line="276" w:lineRule="auto"/>
              <w:rPr>
                <w:szCs w:val="24"/>
              </w:rPr>
            </w:pPr>
            <w:r>
              <w:rPr>
                <w:szCs w:val="24"/>
              </w:rPr>
              <w:t xml:space="preserve">Báo cáo </w:t>
            </w:r>
            <w:r w:rsidR="00D625E9">
              <w:rPr>
                <w:szCs w:val="24"/>
              </w:rPr>
              <w:t>hỗ trợ kỹ thuật</w:t>
            </w:r>
          </w:p>
        </w:tc>
        <w:tc>
          <w:tcPr>
            <w:tcW w:w="1271" w:type="dxa"/>
            <w:shd w:val="clear" w:color="000000" w:fill="FFFFFF"/>
            <w:vAlign w:val="center"/>
          </w:tcPr>
          <w:p w14:paraId="20A40685" w14:textId="7D0766F5" w:rsidR="0095152F" w:rsidRDefault="0095152F" w:rsidP="00E76389">
            <w:pPr>
              <w:spacing w:after="0" w:line="276" w:lineRule="auto"/>
              <w:jc w:val="center"/>
              <w:rPr>
                <w:rFonts w:eastAsia="Times New Roman"/>
                <w:color w:val="0000FF"/>
                <w:szCs w:val="24"/>
              </w:rPr>
            </w:pPr>
            <w:r>
              <w:rPr>
                <w:rFonts w:eastAsia="Times New Roman"/>
                <w:color w:val="0000FF"/>
                <w:szCs w:val="24"/>
              </w:rPr>
              <w:t>-</w:t>
            </w:r>
          </w:p>
        </w:tc>
        <w:tc>
          <w:tcPr>
            <w:tcW w:w="664" w:type="dxa"/>
            <w:shd w:val="clear" w:color="000000" w:fill="FFFFFF"/>
            <w:vAlign w:val="center"/>
          </w:tcPr>
          <w:p w14:paraId="4F9AE61F" w14:textId="2005C1E9" w:rsidR="0095152F" w:rsidRDefault="0095152F" w:rsidP="00E76389">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047B09E2" w14:textId="00924E9C" w:rsidR="0095152F" w:rsidRDefault="0095152F" w:rsidP="00E76389">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7F36D5AD" w14:textId="7468312A" w:rsidR="0095152F" w:rsidRDefault="0095152F" w:rsidP="00E76389">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191B3142" w14:textId="124DD611" w:rsidR="0095152F" w:rsidRDefault="0095152F" w:rsidP="00E76389">
            <w:pPr>
              <w:spacing w:after="0" w:line="276" w:lineRule="auto"/>
              <w:jc w:val="center"/>
              <w:rPr>
                <w:rFonts w:eastAsia="Times New Roman"/>
                <w:color w:val="0000FF"/>
                <w:szCs w:val="24"/>
              </w:rPr>
            </w:pPr>
            <w:r>
              <w:rPr>
                <w:rFonts w:eastAsia="Times New Roman"/>
                <w:color w:val="0000FF"/>
                <w:szCs w:val="24"/>
              </w:rPr>
              <w:t>-</w:t>
            </w:r>
          </w:p>
        </w:tc>
      </w:tr>
      <w:tr w:rsidR="0095152F" w:rsidRPr="00DF3A4D" w14:paraId="138A56FA" w14:textId="433D7C21" w:rsidTr="0095152F">
        <w:trPr>
          <w:trHeight w:val="600"/>
        </w:trPr>
        <w:tc>
          <w:tcPr>
            <w:tcW w:w="762" w:type="dxa"/>
            <w:shd w:val="clear" w:color="000000" w:fill="FFFFFF"/>
            <w:noWrap/>
            <w:vAlign w:val="center"/>
          </w:tcPr>
          <w:p w14:paraId="1EC2A241" w14:textId="3854C4F5" w:rsidR="0095152F" w:rsidRDefault="0095152F" w:rsidP="00E76389">
            <w:pPr>
              <w:spacing w:after="0" w:line="240" w:lineRule="auto"/>
              <w:jc w:val="center"/>
              <w:rPr>
                <w:rFonts w:eastAsia="Times New Roman"/>
                <w:color w:val="002060"/>
                <w:szCs w:val="24"/>
              </w:rPr>
            </w:pPr>
            <w:r>
              <w:rPr>
                <w:rFonts w:eastAsia="Times New Roman"/>
                <w:color w:val="002060"/>
                <w:szCs w:val="24"/>
              </w:rPr>
              <w:t>1</w:t>
            </w:r>
            <w:r w:rsidR="00DF044F">
              <w:rPr>
                <w:rFonts w:eastAsia="Times New Roman"/>
                <w:color w:val="002060"/>
                <w:szCs w:val="24"/>
              </w:rPr>
              <w:t>6</w:t>
            </w:r>
          </w:p>
        </w:tc>
        <w:tc>
          <w:tcPr>
            <w:tcW w:w="838" w:type="dxa"/>
            <w:shd w:val="clear" w:color="000000" w:fill="FFFFFF"/>
            <w:noWrap/>
            <w:vAlign w:val="center"/>
          </w:tcPr>
          <w:p w14:paraId="2BD747CB" w14:textId="3F288FE0" w:rsidR="0095152F" w:rsidRDefault="0095152F" w:rsidP="00E76389">
            <w:pPr>
              <w:spacing w:after="0" w:line="276" w:lineRule="auto"/>
              <w:jc w:val="center"/>
              <w:rPr>
                <w:szCs w:val="24"/>
                <w:lang w:eastAsia="zh-CN"/>
              </w:rPr>
            </w:pPr>
            <w:r>
              <w:rPr>
                <w:szCs w:val="24"/>
                <w:lang w:eastAsia="zh-CN"/>
              </w:rPr>
              <w:t>UC18</w:t>
            </w:r>
          </w:p>
        </w:tc>
        <w:tc>
          <w:tcPr>
            <w:tcW w:w="2971" w:type="dxa"/>
            <w:shd w:val="clear" w:color="000000" w:fill="FFFFFF"/>
            <w:noWrap/>
            <w:vAlign w:val="center"/>
          </w:tcPr>
          <w:p w14:paraId="7CEA08B7" w14:textId="52A84DC0" w:rsidR="0095152F" w:rsidRDefault="0095152F" w:rsidP="00E76389">
            <w:pPr>
              <w:spacing w:after="0" w:line="276" w:lineRule="auto"/>
              <w:rPr>
                <w:szCs w:val="24"/>
              </w:rPr>
            </w:pPr>
            <w:r>
              <w:rPr>
                <w:szCs w:val="24"/>
              </w:rPr>
              <w:t>Nâng cấp – Hạ cấp</w:t>
            </w:r>
          </w:p>
        </w:tc>
        <w:tc>
          <w:tcPr>
            <w:tcW w:w="1271" w:type="dxa"/>
            <w:shd w:val="clear" w:color="000000" w:fill="FFFFFF"/>
            <w:vAlign w:val="center"/>
          </w:tcPr>
          <w:p w14:paraId="395D49BE" w14:textId="7CE47A2E" w:rsidR="0095152F" w:rsidRDefault="002A24BC" w:rsidP="00E76389">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4AE2E234" w14:textId="64302C7F" w:rsidR="0095152F" w:rsidRDefault="002A24BC" w:rsidP="00E76389">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7D0CB91B" w14:textId="2727F2A8" w:rsidR="0095152F" w:rsidRDefault="002A24BC" w:rsidP="00E76389">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6C26474D" w14:textId="26B760A2" w:rsidR="0095152F" w:rsidRDefault="002A24BC" w:rsidP="00E76389">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28CFDEF2" w14:textId="667391FC" w:rsidR="0095152F" w:rsidRDefault="002A24BC" w:rsidP="00E76389">
            <w:pPr>
              <w:spacing w:after="0" w:line="276" w:lineRule="auto"/>
              <w:jc w:val="center"/>
              <w:rPr>
                <w:rFonts w:eastAsia="Times New Roman"/>
                <w:color w:val="0000FF"/>
                <w:szCs w:val="24"/>
              </w:rPr>
            </w:pPr>
            <w:r>
              <w:rPr>
                <w:rFonts w:eastAsia="Times New Roman"/>
                <w:color w:val="0000FF"/>
                <w:szCs w:val="24"/>
              </w:rPr>
              <w:t>X*</w:t>
            </w:r>
          </w:p>
        </w:tc>
      </w:tr>
      <w:tr w:rsidR="002A24BC" w:rsidRPr="00DF3A4D" w14:paraId="2BB0BD69" w14:textId="49A8C567" w:rsidTr="0095152F">
        <w:trPr>
          <w:trHeight w:val="600"/>
        </w:trPr>
        <w:tc>
          <w:tcPr>
            <w:tcW w:w="762" w:type="dxa"/>
            <w:shd w:val="clear" w:color="000000" w:fill="FFFFFF"/>
            <w:noWrap/>
            <w:vAlign w:val="center"/>
          </w:tcPr>
          <w:p w14:paraId="22FDF50A" w14:textId="63EFD735" w:rsidR="002A24BC" w:rsidRDefault="002A24BC" w:rsidP="002A24BC">
            <w:pPr>
              <w:spacing w:after="0" w:line="240" w:lineRule="auto"/>
              <w:jc w:val="center"/>
              <w:rPr>
                <w:rFonts w:eastAsia="Times New Roman"/>
                <w:color w:val="002060"/>
                <w:szCs w:val="24"/>
              </w:rPr>
            </w:pPr>
            <w:r>
              <w:rPr>
                <w:rFonts w:eastAsia="Times New Roman"/>
                <w:color w:val="002060"/>
                <w:szCs w:val="24"/>
              </w:rPr>
              <w:lastRenderedPageBreak/>
              <w:t>1</w:t>
            </w:r>
            <w:r w:rsidR="00DF044F">
              <w:rPr>
                <w:rFonts w:eastAsia="Times New Roman"/>
                <w:color w:val="002060"/>
                <w:szCs w:val="24"/>
              </w:rPr>
              <w:t>7</w:t>
            </w:r>
          </w:p>
        </w:tc>
        <w:tc>
          <w:tcPr>
            <w:tcW w:w="838" w:type="dxa"/>
            <w:shd w:val="clear" w:color="000000" w:fill="FFFFFF"/>
            <w:noWrap/>
            <w:vAlign w:val="center"/>
          </w:tcPr>
          <w:p w14:paraId="03AE42E0" w14:textId="46179E9F" w:rsidR="002A24BC" w:rsidRDefault="002A24BC" w:rsidP="002A24BC">
            <w:pPr>
              <w:spacing w:after="0" w:line="276" w:lineRule="auto"/>
              <w:jc w:val="center"/>
              <w:rPr>
                <w:szCs w:val="24"/>
                <w:lang w:eastAsia="zh-CN"/>
              </w:rPr>
            </w:pPr>
            <w:r>
              <w:rPr>
                <w:szCs w:val="24"/>
                <w:lang w:eastAsia="zh-CN"/>
              </w:rPr>
              <w:t>UC19</w:t>
            </w:r>
          </w:p>
        </w:tc>
        <w:tc>
          <w:tcPr>
            <w:tcW w:w="2971" w:type="dxa"/>
            <w:shd w:val="clear" w:color="000000" w:fill="FFFFFF"/>
            <w:noWrap/>
            <w:vAlign w:val="center"/>
          </w:tcPr>
          <w:p w14:paraId="4F482E5E" w14:textId="0F35E5FD" w:rsidR="002A24BC" w:rsidRDefault="002A24BC" w:rsidP="002A24BC">
            <w:pPr>
              <w:spacing w:after="0" w:line="276" w:lineRule="auto"/>
              <w:rPr>
                <w:szCs w:val="24"/>
              </w:rPr>
            </w:pPr>
            <w:r>
              <w:rPr>
                <w:szCs w:val="24"/>
              </w:rPr>
              <w:t>Tạm ngưng</w:t>
            </w:r>
          </w:p>
        </w:tc>
        <w:tc>
          <w:tcPr>
            <w:tcW w:w="1271" w:type="dxa"/>
            <w:shd w:val="clear" w:color="000000" w:fill="FFFFFF"/>
            <w:vAlign w:val="center"/>
          </w:tcPr>
          <w:p w14:paraId="1F279F52" w14:textId="7E9F4B57"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4E17D817" w14:textId="401A39BF" w:rsidR="002A24BC" w:rsidRDefault="002A24BC" w:rsidP="002A24BC">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03C9D941" w14:textId="49263904"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71A03F7E" w14:textId="67FE6D63" w:rsidR="002A24BC" w:rsidRDefault="002A24BC" w:rsidP="002A24BC">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6AA9D1F0" w14:textId="1BD13AAC"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r>
      <w:tr w:rsidR="002A24BC" w:rsidRPr="00DF3A4D" w14:paraId="56CE8CEB" w14:textId="0FE7D602" w:rsidTr="0095152F">
        <w:trPr>
          <w:trHeight w:val="600"/>
        </w:trPr>
        <w:tc>
          <w:tcPr>
            <w:tcW w:w="762" w:type="dxa"/>
            <w:shd w:val="clear" w:color="000000" w:fill="FFFFFF"/>
            <w:noWrap/>
            <w:vAlign w:val="center"/>
          </w:tcPr>
          <w:p w14:paraId="69E46FF2" w14:textId="36E70A9F" w:rsidR="002A24BC" w:rsidRDefault="00DF044F" w:rsidP="002A24BC">
            <w:pPr>
              <w:spacing w:after="0" w:line="240" w:lineRule="auto"/>
              <w:jc w:val="center"/>
              <w:rPr>
                <w:rFonts w:eastAsia="Times New Roman"/>
                <w:color w:val="002060"/>
                <w:szCs w:val="24"/>
              </w:rPr>
            </w:pPr>
            <w:r>
              <w:rPr>
                <w:rFonts w:eastAsia="Times New Roman"/>
                <w:color w:val="002060"/>
                <w:szCs w:val="24"/>
              </w:rPr>
              <w:t>18</w:t>
            </w:r>
          </w:p>
        </w:tc>
        <w:tc>
          <w:tcPr>
            <w:tcW w:w="838" w:type="dxa"/>
            <w:shd w:val="clear" w:color="000000" w:fill="FFFFFF"/>
            <w:noWrap/>
            <w:vAlign w:val="center"/>
          </w:tcPr>
          <w:p w14:paraId="7BA781D5" w14:textId="0366CD2B" w:rsidR="002A24BC" w:rsidRDefault="002A24BC" w:rsidP="002A24BC">
            <w:pPr>
              <w:spacing w:after="0" w:line="276" w:lineRule="auto"/>
              <w:jc w:val="center"/>
              <w:rPr>
                <w:szCs w:val="24"/>
                <w:lang w:eastAsia="zh-CN"/>
              </w:rPr>
            </w:pPr>
            <w:r>
              <w:rPr>
                <w:szCs w:val="24"/>
                <w:lang w:eastAsia="zh-CN"/>
              </w:rPr>
              <w:t>UC20</w:t>
            </w:r>
          </w:p>
        </w:tc>
        <w:tc>
          <w:tcPr>
            <w:tcW w:w="2971" w:type="dxa"/>
            <w:shd w:val="clear" w:color="000000" w:fill="FFFFFF"/>
            <w:noWrap/>
            <w:vAlign w:val="center"/>
          </w:tcPr>
          <w:p w14:paraId="642CD04C" w14:textId="64836BEC" w:rsidR="002A24BC" w:rsidRDefault="002A24BC" w:rsidP="002A24BC">
            <w:pPr>
              <w:spacing w:after="0" w:line="276" w:lineRule="auto"/>
              <w:rPr>
                <w:szCs w:val="24"/>
              </w:rPr>
            </w:pPr>
            <w:r>
              <w:rPr>
                <w:szCs w:val="24"/>
              </w:rPr>
              <w:t>Khôi phục</w:t>
            </w:r>
          </w:p>
        </w:tc>
        <w:tc>
          <w:tcPr>
            <w:tcW w:w="1271" w:type="dxa"/>
            <w:shd w:val="clear" w:color="000000" w:fill="FFFFFF"/>
            <w:vAlign w:val="center"/>
          </w:tcPr>
          <w:p w14:paraId="263FE0A2" w14:textId="4227232A"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7B996557" w14:textId="727CE9A8" w:rsidR="002A24BC" w:rsidRDefault="002A24BC" w:rsidP="002A24BC">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46D1A72D" w14:textId="3D1CC559"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74074AD4" w14:textId="6892EF97" w:rsidR="002A24BC" w:rsidRDefault="002A24BC" w:rsidP="002A24BC">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4C09BAD5" w14:textId="0823A4AA"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r>
      <w:tr w:rsidR="002A24BC" w:rsidRPr="00DF3A4D" w14:paraId="46A683AB" w14:textId="2C514862" w:rsidTr="0095152F">
        <w:trPr>
          <w:trHeight w:val="600"/>
        </w:trPr>
        <w:tc>
          <w:tcPr>
            <w:tcW w:w="762" w:type="dxa"/>
            <w:shd w:val="clear" w:color="000000" w:fill="FFFFFF"/>
            <w:noWrap/>
            <w:vAlign w:val="center"/>
          </w:tcPr>
          <w:p w14:paraId="5A2CC06B" w14:textId="3C28D7F8" w:rsidR="002A24BC" w:rsidRDefault="00DF044F" w:rsidP="002A24BC">
            <w:pPr>
              <w:spacing w:after="0" w:line="240" w:lineRule="auto"/>
              <w:jc w:val="center"/>
              <w:rPr>
                <w:rFonts w:eastAsia="Times New Roman"/>
                <w:color w:val="002060"/>
                <w:szCs w:val="24"/>
              </w:rPr>
            </w:pPr>
            <w:r>
              <w:rPr>
                <w:rFonts w:eastAsia="Times New Roman"/>
                <w:color w:val="002060"/>
                <w:szCs w:val="24"/>
              </w:rPr>
              <w:t>19</w:t>
            </w:r>
          </w:p>
        </w:tc>
        <w:tc>
          <w:tcPr>
            <w:tcW w:w="838" w:type="dxa"/>
            <w:shd w:val="clear" w:color="000000" w:fill="FFFFFF"/>
            <w:noWrap/>
            <w:vAlign w:val="center"/>
          </w:tcPr>
          <w:p w14:paraId="01DEB200" w14:textId="5B868F86" w:rsidR="002A24BC" w:rsidRDefault="002A24BC" w:rsidP="002A24BC">
            <w:pPr>
              <w:spacing w:after="0" w:line="276" w:lineRule="auto"/>
              <w:jc w:val="center"/>
              <w:rPr>
                <w:szCs w:val="24"/>
                <w:lang w:eastAsia="zh-CN"/>
              </w:rPr>
            </w:pPr>
            <w:r>
              <w:rPr>
                <w:szCs w:val="24"/>
                <w:lang w:eastAsia="zh-CN"/>
              </w:rPr>
              <w:t>UC21</w:t>
            </w:r>
          </w:p>
        </w:tc>
        <w:tc>
          <w:tcPr>
            <w:tcW w:w="2971" w:type="dxa"/>
            <w:shd w:val="clear" w:color="000000" w:fill="FFFFFF"/>
            <w:noWrap/>
            <w:vAlign w:val="center"/>
          </w:tcPr>
          <w:p w14:paraId="575F5768" w14:textId="554B42AF" w:rsidR="002A24BC" w:rsidRDefault="002A24BC" w:rsidP="002A24BC">
            <w:pPr>
              <w:spacing w:after="0" w:line="276" w:lineRule="auto"/>
              <w:rPr>
                <w:szCs w:val="24"/>
              </w:rPr>
            </w:pPr>
            <w:r>
              <w:rPr>
                <w:szCs w:val="24"/>
              </w:rPr>
              <w:t>Thanh lý</w:t>
            </w:r>
          </w:p>
        </w:tc>
        <w:tc>
          <w:tcPr>
            <w:tcW w:w="1271" w:type="dxa"/>
            <w:shd w:val="clear" w:color="000000" w:fill="FFFFFF"/>
            <w:vAlign w:val="center"/>
          </w:tcPr>
          <w:p w14:paraId="7FA90D77" w14:textId="08BA81B6"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13769986" w14:textId="760EE3DA" w:rsidR="002A24BC" w:rsidRDefault="002A24BC" w:rsidP="002A24BC">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47EC76EE" w14:textId="34482000"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559B6CB7" w14:textId="63024160" w:rsidR="002A24BC" w:rsidRDefault="002A24BC" w:rsidP="002A24BC">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4552AA9F" w14:textId="032C8055"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r>
      <w:tr w:rsidR="002A24BC" w:rsidRPr="00DF3A4D" w14:paraId="1F363037" w14:textId="77777777" w:rsidTr="0095152F">
        <w:trPr>
          <w:trHeight w:val="600"/>
        </w:trPr>
        <w:tc>
          <w:tcPr>
            <w:tcW w:w="762" w:type="dxa"/>
            <w:shd w:val="clear" w:color="000000" w:fill="FFFFFF"/>
            <w:noWrap/>
            <w:vAlign w:val="center"/>
          </w:tcPr>
          <w:p w14:paraId="153027F3" w14:textId="326901B7" w:rsidR="002A24BC" w:rsidRDefault="002A24BC" w:rsidP="002A24BC">
            <w:pPr>
              <w:spacing w:after="0" w:line="240" w:lineRule="auto"/>
              <w:jc w:val="center"/>
              <w:rPr>
                <w:rFonts w:eastAsia="Times New Roman"/>
                <w:color w:val="002060"/>
                <w:szCs w:val="24"/>
              </w:rPr>
            </w:pPr>
            <w:r>
              <w:rPr>
                <w:rFonts w:eastAsia="Times New Roman"/>
                <w:color w:val="002060"/>
                <w:szCs w:val="24"/>
              </w:rPr>
              <w:t>2</w:t>
            </w:r>
            <w:r w:rsidR="00DF044F">
              <w:rPr>
                <w:rFonts w:eastAsia="Times New Roman"/>
                <w:color w:val="002060"/>
                <w:szCs w:val="24"/>
              </w:rPr>
              <w:t>0</w:t>
            </w:r>
          </w:p>
        </w:tc>
        <w:tc>
          <w:tcPr>
            <w:tcW w:w="838" w:type="dxa"/>
            <w:shd w:val="clear" w:color="000000" w:fill="FFFFFF"/>
            <w:noWrap/>
            <w:vAlign w:val="center"/>
          </w:tcPr>
          <w:p w14:paraId="737961ED" w14:textId="5FA655D8" w:rsidR="002A24BC" w:rsidRDefault="002A24BC" w:rsidP="002A24BC">
            <w:pPr>
              <w:spacing w:after="0" w:line="276" w:lineRule="auto"/>
              <w:jc w:val="center"/>
              <w:rPr>
                <w:szCs w:val="24"/>
                <w:lang w:eastAsia="zh-CN"/>
              </w:rPr>
            </w:pPr>
            <w:r>
              <w:rPr>
                <w:szCs w:val="24"/>
                <w:lang w:eastAsia="zh-CN"/>
              </w:rPr>
              <w:t>UC25</w:t>
            </w:r>
          </w:p>
        </w:tc>
        <w:tc>
          <w:tcPr>
            <w:tcW w:w="2971" w:type="dxa"/>
            <w:shd w:val="clear" w:color="000000" w:fill="FFFFFF"/>
            <w:noWrap/>
            <w:vAlign w:val="center"/>
          </w:tcPr>
          <w:p w14:paraId="12AEBA56" w14:textId="0B38381B" w:rsidR="002A24BC" w:rsidRDefault="002A24BC" w:rsidP="002A24BC">
            <w:pPr>
              <w:spacing w:after="0" w:line="276" w:lineRule="auto"/>
              <w:rPr>
                <w:szCs w:val="24"/>
              </w:rPr>
            </w:pPr>
            <w:r>
              <w:rPr>
                <w:szCs w:val="24"/>
              </w:rPr>
              <w:t>Chuyển địa điểm</w:t>
            </w:r>
          </w:p>
        </w:tc>
        <w:tc>
          <w:tcPr>
            <w:tcW w:w="1271" w:type="dxa"/>
            <w:shd w:val="clear" w:color="000000" w:fill="FFFFFF"/>
            <w:vAlign w:val="center"/>
          </w:tcPr>
          <w:p w14:paraId="542F24D2" w14:textId="24C1559B"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c>
          <w:tcPr>
            <w:tcW w:w="664" w:type="dxa"/>
            <w:shd w:val="clear" w:color="000000" w:fill="FFFFFF"/>
            <w:vAlign w:val="center"/>
          </w:tcPr>
          <w:p w14:paraId="2FA4733E" w14:textId="27FDE7F6" w:rsidR="002A24BC" w:rsidRDefault="002A24BC" w:rsidP="002A24BC">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52E5DB07" w14:textId="52B89B3D"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c>
          <w:tcPr>
            <w:tcW w:w="1805" w:type="dxa"/>
            <w:shd w:val="clear" w:color="000000" w:fill="FFFFFF"/>
            <w:noWrap/>
            <w:vAlign w:val="center"/>
          </w:tcPr>
          <w:p w14:paraId="57107CA6" w14:textId="0F2848F5" w:rsidR="002A24BC" w:rsidRDefault="002A24BC" w:rsidP="002A24BC">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2E8AD5BB" w14:textId="178391A9" w:rsidR="002A24BC" w:rsidRDefault="002A24BC" w:rsidP="002A24BC">
            <w:pPr>
              <w:spacing w:after="0" w:line="276" w:lineRule="auto"/>
              <w:jc w:val="center"/>
              <w:rPr>
                <w:rFonts w:eastAsia="Times New Roman"/>
                <w:color w:val="0000FF"/>
                <w:szCs w:val="24"/>
              </w:rPr>
            </w:pPr>
            <w:r>
              <w:rPr>
                <w:rFonts w:eastAsia="Times New Roman"/>
                <w:color w:val="0000FF"/>
                <w:szCs w:val="24"/>
              </w:rPr>
              <w:t>X*</w:t>
            </w:r>
          </w:p>
        </w:tc>
      </w:tr>
      <w:tr w:rsidR="00C17D31" w:rsidRPr="00DF3A4D" w14:paraId="2E656584" w14:textId="77777777" w:rsidTr="0095152F">
        <w:trPr>
          <w:trHeight w:val="600"/>
        </w:trPr>
        <w:tc>
          <w:tcPr>
            <w:tcW w:w="762" w:type="dxa"/>
            <w:shd w:val="clear" w:color="000000" w:fill="FFFFFF"/>
            <w:noWrap/>
            <w:vAlign w:val="center"/>
          </w:tcPr>
          <w:p w14:paraId="0CDB84F1" w14:textId="4BEE76BA" w:rsidR="00C17D31" w:rsidRDefault="00C17D31" w:rsidP="002A24BC">
            <w:pPr>
              <w:spacing w:after="0" w:line="240" w:lineRule="auto"/>
              <w:jc w:val="center"/>
              <w:rPr>
                <w:rFonts w:eastAsia="Times New Roman"/>
                <w:color w:val="002060"/>
                <w:szCs w:val="24"/>
              </w:rPr>
            </w:pPr>
            <w:r>
              <w:rPr>
                <w:rFonts w:eastAsia="Times New Roman"/>
                <w:color w:val="002060"/>
                <w:szCs w:val="24"/>
              </w:rPr>
              <w:t>2</w:t>
            </w:r>
            <w:r w:rsidR="00DF044F">
              <w:rPr>
                <w:rFonts w:eastAsia="Times New Roman"/>
                <w:color w:val="002060"/>
                <w:szCs w:val="24"/>
              </w:rPr>
              <w:t>1</w:t>
            </w:r>
          </w:p>
        </w:tc>
        <w:tc>
          <w:tcPr>
            <w:tcW w:w="838" w:type="dxa"/>
            <w:shd w:val="clear" w:color="000000" w:fill="FFFFFF"/>
            <w:noWrap/>
            <w:vAlign w:val="center"/>
          </w:tcPr>
          <w:p w14:paraId="5C87B8D0" w14:textId="6FFF7F99" w:rsidR="00C17D31" w:rsidRDefault="00C17D31" w:rsidP="002A24BC">
            <w:pPr>
              <w:spacing w:after="0" w:line="276" w:lineRule="auto"/>
              <w:jc w:val="center"/>
              <w:rPr>
                <w:szCs w:val="24"/>
                <w:lang w:eastAsia="zh-CN"/>
              </w:rPr>
            </w:pPr>
            <w:r>
              <w:rPr>
                <w:szCs w:val="24"/>
                <w:lang w:eastAsia="zh-CN"/>
              </w:rPr>
              <w:t>UC26</w:t>
            </w:r>
          </w:p>
        </w:tc>
        <w:tc>
          <w:tcPr>
            <w:tcW w:w="2971" w:type="dxa"/>
            <w:shd w:val="clear" w:color="000000" w:fill="FFFFFF"/>
            <w:noWrap/>
            <w:vAlign w:val="center"/>
          </w:tcPr>
          <w:p w14:paraId="5DC9E44B" w14:textId="37CF13B6" w:rsidR="00C17D31" w:rsidRDefault="00C17D31" w:rsidP="002A24BC">
            <w:pPr>
              <w:spacing w:after="0" w:line="276" w:lineRule="auto"/>
              <w:rPr>
                <w:szCs w:val="24"/>
              </w:rPr>
            </w:pPr>
            <w:r>
              <w:rPr>
                <w:szCs w:val="24"/>
              </w:rPr>
              <w:t>Cài đặt cấu hình dịch vụ</w:t>
            </w:r>
          </w:p>
        </w:tc>
        <w:tc>
          <w:tcPr>
            <w:tcW w:w="1271" w:type="dxa"/>
            <w:shd w:val="clear" w:color="000000" w:fill="FFFFFF"/>
            <w:vAlign w:val="center"/>
          </w:tcPr>
          <w:p w14:paraId="2547FE32" w14:textId="1E33F2BA" w:rsidR="00C17D31" w:rsidRDefault="00C17D31" w:rsidP="002A24BC">
            <w:pPr>
              <w:spacing w:after="0" w:line="276" w:lineRule="auto"/>
              <w:jc w:val="center"/>
              <w:rPr>
                <w:rFonts w:eastAsia="Times New Roman"/>
                <w:color w:val="0000FF"/>
                <w:szCs w:val="24"/>
              </w:rPr>
            </w:pPr>
            <w:r>
              <w:rPr>
                <w:rFonts w:eastAsia="Times New Roman"/>
                <w:color w:val="0000FF"/>
                <w:szCs w:val="24"/>
              </w:rPr>
              <w:t>-</w:t>
            </w:r>
          </w:p>
        </w:tc>
        <w:tc>
          <w:tcPr>
            <w:tcW w:w="664" w:type="dxa"/>
            <w:shd w:val="clear" w:color="000000" w:fill="FFFFFF"/>
            <w:vAlign w:val="center"/>
          </w:tcPr>
          <w:p w14:paraId="55EF7BAF" w14:textId="49F39998" w:rsidR="00C17D31" w:rsidRDefault="00C17D31" w:rsidP="002A24BC">
            <w:pPr>
              <w:spacing w:after="0" w:line="276" w:lineRule="auto"/>
              <w:jc w:val="center"/>
              <w:rPr>
                <w:rFonts w:eastAsia="Times New Roman"/>
                <w:color w:val="0000FF"/>
                <w:szCs w:val="24"/>
              </w:rPr>
            </w:pPr>
            <w:r>
              <w:rPr>
                <w:rFonts w:eastAsia="Times New Roman"/>
                <w:color w:val="0000FF"/>
                <w:szCs w:val="24"/>
              </w:rPr>
              <w:t>-</w:t>
            </w:r>
          </w:p>
        </w:tc>
        <w:tc>
          <w:tcPr>
            <w:tcW w:w="737" w:type="dxa"/>
            <w:shd w:val="clear" w:color="000000" w:fill="FFFFFF"/>
            <w:vAlign w:val="center"/>
          </w:tcPr>
          <w:p w14:paraId="5F68D944" w14:textId="215835C3" w:rsidR="00C17D31" w:rsidRDefault="00C17D31" w:rsidP="002A24BC">
            <w:pPr>
              <w:spacing w:after="0" w:line="276" w:lineRule="auto"/>
              <w:jc w:val="center"/>
              <w:rPr>
                <w:rFonts w:eastAsia="Times New Roman"/>
                <w:color w:val="0000FF"/>
                <w:szCs w:val="24"/>
              </w:rPr>
            </w:pPr>
            <w:r>
              <w:rPr>
                <w:rFonts w:eastAsia="Times New Roman"/>
                <w:color w:val="0000FF"/>
                <w:szCs w:val="24"/>
              </w:rPr>
              <w:t>-</w:t>
            </w:r>
          </w:p>
        </w:tc>
        <w:tc>
          <w:tcPr>
            <w:tcW w:w="1805" w:type="dxa"/>
            <w:shd w:val="clear" w:color="000000" w:fill="FFFFFF"/>
            <w:noWrap/>
            <w:vAlign w:val="center"/>
          </w:tcPr>
          <w:p w14:paraId="5463E6BC" w14:textId="50132FA3" w:rsidR="00C17D31" w:rsidRDefault="00C17D31" w:rsidP="002A24BC">
            <w:pPr>
              <w:spacing w:after="0" w:line="276" w:lineRule="auto"/>
              <w:jc w:val="center"/>
              <w:rPr>
                <w:rFonts w:eastAsia="Times New Roman"/>
                <w:color w:val="0000FF"/>
                <w:szCs w:val="24"/>
              </w:rPr>
            </w:pPr>
            <w:r>
              <w:rPr>
                <w:rFonts w:eastAsia="Times New Roman"/>
                <w:color w:val="0000FF"/>
                <w:szCs w:val="24"/>
              </w:rPr>
              <w:t>-</w:t>
            </w:r>
          </w:p>
        </w:tc>
        <w:tc>
          <w:tcPr>
            <w:tcW w:w="893" w:type="dxa"/>
            <w:shd w:val="clear" w:color="000000" w:fill="FFFFFF"/>
          </w:tcPr>
          <w:p w14:paraId="17979CC1" w14:textId="0B176A18" w:rsidR="00C17D31" w:rsidRDefault="00C17D31" w:rsidP="002A24BC">
            <w:pPr>
              <w:spacing w:after="0" w:line="276" w:lineRule="auto"/>
              <w:jc w:val="center"/>
              <w:rPr>
                <w:rFonts w:eastAsia="Times New Roman"/>
                <w:color w:val="0000FF"/>
                <w:szCs w:val="24"/>
              </w:rPr>
            </w:pPr>
            <w:r>
              <w:rPr>
                <w:rFonts w:eastAsia="Times New Roman"/>
                <w:color w:val="0000FF"/>
                <w:szCs w:val="24"/>
              </w:rPr>
              <w:t>-</w:t>
            </w:r>
          </w:p>
        </w:tc>
      </w:tr>
    </w:tbl>
    <w:p w14:paraId="6F707565" w14:textId="77777777" w:rsidR="00733769" w:rsidRDefault="00733769" w:rsidP="00F60CC4">
      <w:pPr>
        <w:pStyle w:val="Heading2"/>
      </w:pPr>
      <w:bookmarkStart w:id="191" w:name="_Toc66437650"/>
      <w:r w:rsidRPr="00DF3A4D">
        <w:t>Các yêu cầu phi chức năng:</w:t>
      </w:r>
      <w:bookmarkEnd w:id="191"/>
      <w:r w:rsidRPr="00DF3A4D">
        <w:t xml:space="preserve"> </w:t>
      </w:r>
    </w:p>
    <w:p w14:paraId="2FC17F8B" w14:textId="77777777" w:rsidR="00F6795A" w:rsidRPr="00F6795A" w:rsidRDefault="00F6795A" w:rsidP="00F6795A"/>
    <w:tbl>
      <w:tblPr>
        <w:tblW w:w="9799"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140"/>
        <w:gridCol w:w="4105"/>
        <w:gridCol w:w="4554"/>
      </w:tblGrid>
      <w:tr w:rsidR="00733769" w:rsidRPr="00DF3A4D" w14:paraId="419E7550" w14:textId="77777777" w:rsidTr="00AC2BF0">
        <w:trPr>
          <w:trHeight w:val="702"/>
        </w:trPr>
        <w:tc>
          <w:tcPr>
            <w:tcW w:w="1140" w:type="dxa"/>
            <w:shd w:val="clear" w:color="000000" w:fill="4472C4"/>
            <w:noWrap/>
            <w:vAlign w:val="center"/>
            <w:hideMark/>
          </w:tcPr>
          <w:p w14:paraId="2EB7B422" w14:textId="77777777" w:rsidR="00733769" w:rsidRPr="00DF3A4D" w:rsidRDefault="00733769" w:rsidP="00AC2BF0">
            <w:pPr>
              <w:spacing w:after="0" w:line="240" w:lineRule="auto"/>
              <w:jc w:val="center"/>
              <w:rPr>
                <w:rFonts w:eastAsia="Times New Roman"/>
                <w:b/>
                <w:bCs/>
                <w:color w:val="FFFFFF"/>
                <w:szCs w:val="24"/>
              </w:rPr>
            </w:pPr>
            <w:r w:rsidRPr="00DF3A4D">
              <w:rPr>
                <w:rFonts w:eastAsia="Times New Roman"/>
                <w:b/>
                <w:bCs/>
                <w:color w:val="FFFFFF"/>
                <w:szCs w:val="24"/>
              </w:rPr>
              <w:t>STT</w:t>
            </w:r>
          </w:p>
        </w:tc>
        <w:tc>
          <w:tcPr>
            <w:tcW w:w="4105" w:type="dxa"/>
            <w:shd w:val="clear" w:color="000000" w:fill="4472C4"/>
            <w:noWrap/>
            <w:vAlign w:val="center"/>
            <w:hideMark/>
          </w:tcPr>
          <w:p w14:paraId="21FE4D0B" w14:textId="77777777" w:rsidR="00733769" w:rsidRPr="00DF3A4D" w:rsidRDefault="00733769" w:rsidP="00AC2BF0">
            <w:pPr>
              <w:spacing w:after="0" w:line="240" w:lineRule="auto"/>
              <w:jc w:val="center"/>
              <w:rPr>
                <w:rFonts w:eastAsia="Times New Roman"/>
                <w:b/>
                <w:bCs/>
                <w:color w:val="FFFFFF"/>
                <w:szCs w:val="24"/>
              </w:rPr>
            </w:pPr>
            <w:r w:rsidRPr="00DF3A4D">
              <w:rPr>
                <w:rFonts w:eastAsia="Times New Roman"/>
                <w:b/>
                <w:bCs/>
                <w:color w:val="FFFFFF"/>
                <w:szCs w:val="24"/>
              </w:rPr>
              <w:t>YÊU CẦU</w:t>
            </w:r>
          </w:p>
        </w:tc>
        <w:tc>
          <w:tcPr>
            <w:tcW w:w="4554" w:type="dxa"/>
            <w:shd w:val="clear" w:color="000000" w:fill="4472C4"/>
            <w:vAlign w:val="center"/>
          </w:tcPr>
          <w:p w14:paraId="1A1D4DB1" w14:textId="77777777" w:rsidR="00733769" w:rsidRPr="00DF3A4D" w:rsidRDefault="00733769" w:rsidP="00AC2BF0">
            <w:pPr>
              <w:spacing w:after="0" w:line="240" w:lineRule="auto"/>
              <w:jc w:val="center"/>
              <w:rPr>
                <w:rFonts w:eastAsia="Times New Roman"/>
                <w:b/>
                <w:bCs/>
                <w:color w:val="FFFFFF"/>
                <w:szCs w:val="24"/>
              </w:rPr>
            </w:pPr>
            <w:r w:rsidRPr="00DF3A4D">
              <w:rPr>
                <w:rFonts w:eastAsia="Times New Roman"/>
                <w:b/>
                <w:bCs/>
                <w:color w:val="FFFFFF"/>
                <w:szCs w:val="24"/>
              </w:rPr>
              <w:t>MÔ TẢ</w:t>
            </w:r>
          </w:p>
        </w:tc>
      </w:tr>
      <w:tr w:rsidR="00733769" w:rsidRPr="00DF3A4D" w14:paraId="5F23184A" w14:textId="77777777" w:rsidTr="00AC2BF0">
        <w:trPr>
          <w:trHeight w:val="799"/>
        </w:trPr>
        <w:tc>
          <w:tcPr>
            <w:tcW w:w="1140" w:type="dxa"/>
            <w:shd w:val="clear" w:color="000000" w:fill="FFFFFF"/>
            <w:noWrap/>
            <w:vAlign w:val="center"/>
            <w:hideMark/>
          </w:tcPr>
          <w:p w14:paraId="6EA80843" w14:textId="77777777" w:rsidR="00733769" w:rsidRPr="00DF3A4D" w:rsidRDefault="00733769" w:rsidP="00AC2BF0">
            <w:pPr>
              <w:spacing w:after="0" w:line="240" w:lineRule="auto"/>
              <w:jc w:val="center"/>
              <w:rPr>
                <w:rFonts w:eastAsia="Times New Roman"/>
                <w:color w:val="002060"/>
                <w:szCs w:val="24"/>
              </w:rPr>
            </w:pPr>
            <w:r w:rsidRPr="00DF3A4D">
              <w:rPr>
                <w:rFonts w:eastAsia="Times New Roman"/>
                <w:color w:val="002060"/>
                <w:szCs w:val="24"/>
              </w:rPr>
              <w:t>1</w:t>
            </w:r>
          </w:p>
        </w:tc>
        <w:tc>
          <w:tcPr>
            <w:tcW w:w="4105" w:type="dxa"/>
            <w:shd w:val="clear" w:color="000000" w:fill="FFFFFF"/>
            <w:vAlign w:val="center"/>
            <w:hideMark/>
          </w:tcPr>
          <w:p w14:paraId="7A38EB96" w14:textId="77777777" w:rsidR="00733769" w:rsidRPr="00DF3A4D" w:rsidRDefault="00733769" w:rsidP="00AC2BF0">
            <w:pPr>
              <w:spacing w:after="0" w:line="240" w:lineRule="auto"/>
              <w:rPr>
                <w:rFonts w:eastAsia="Times New Roman"/>
                <w:color w:val="002060"/>
                <w:szCs w:val="24"/>
              </w:rPr>
            </w:pPr>
            <w:r w:rsidRPr="00DF3A4D">
              <w:rPr>
                <w:rFonts w:eastAsia="Times New Roman"/>
                <w:color w:val="002060"/>
                <w:szCs w:val="24"/>
              </w:rPr>
              <w:t>Hệ thống</w:t>
            </w:r>
          </w:p>
        </w:tc>
        <w:tc>
          <w:tcPr>
            <w:tcW w:w="4554" w:type="dxa"/>
            <w:shd w:val="clear" w:color="000000" w:fill="FFFFFF"/>
          </w:tcPr>
          <w:p w14:paraId="0A4F7224" w14:textId="77777777" w:rsidR="00733769" w:rsidRPr="00DF3A4D" w:rsidRDefault="00733769" w:rsidP="00AC2BF0">
            <w:pPr>
              <w:spacing w:after="0" w:line="240" w:lineRule="auto"/>
              <w:rPr>
                <w:rFonts w:eastAsia="Times New Roman"/>
                <w:color w:val="002060"/>
                <w:szCs w:val="24"/>
              </w:rPr>
            </w:pPr>
          </w:p>
        </w:tc>
      </w:tr>
      <w:tr w:rsidR="00733769" w:rsidRPr="00DF3A4D" w14:paraId="3E3B4A17" w14:textId="77777777" w:rsidTr="00AC2BF0">
        <w:trPr>
          <w:trHeight w:val="799"/>
        </w:trPr>
        <w:tc>
          <w:tcPr>
            <w:tcW w:w="1140" w:type="dxa"/>
            <w:shd w:val="clear" w:color="000000" w:fill="FFFFFF"/>
            <w:noWrap/>
            <w:vAlign w:val="center"/>
            <w:hideMark/>
          </w:tcPr>
          <w:p w14:paraId="4FD71FBC" w14:textId="77777777" w:rsidR="00733769" w:rsidRPr="00DF3A4D" w:rsidRDefault="00733769" w:rsidP="00AC2BF0">
            <w:pPr>
              <w:spacing w:after="0" w:line="240" w:lineRule="auto"/>
              <w:jc w:val="center"/>
              <w:rPr>
                <w:rFonts w:eastAsia="Times New Roman"/>
                <w:color w:val="002060"/>
                <w:szCs w:val="24"/>
              </w:rPr>
            </w:pPr>
            <w:r w:rsidRPr="00DF3A4D">
              <w:rPr>
                <w:rFonts w:eastAsia="Times New Roman"/>
                <w:color w:val="002060"/>
                <w:szCs w:val="24"/>
              </w:rPr>
              <w:t>2</w:t>
            </w:r>
          </w:p>
        </w:tc>
        <w:tc>
          <w:tcPr>
            <w:tcW w:w="4105" w:type="dxa"/>
            <w:shd w:val="clear" w:color="000000" w:fill="FFFFFF"/>
            <w:vAlign w:val="center"/>
            <w:hideMark/>
          </w:tcPr>
          <w:p w14:paraId="75FBBD04" w14:textId="77777777" w:rsidR="00733769" w:rsidRPr="00DF3A4D" w:rsidRDefault="00733769" w:rsidP="00AC2BF0">
            <w:pPr>
              <w:spacing w:after="0" w:line="240" w:lineRule="auto"/>
              <w:rPr>
                <w:rFonts w:eastAsia="Times New Roman"/>
                <w:color w:val="002060"/>
                <w:szCs w:val="24"/>
              </w:rPr>
            </w:pPr>
            <w:r w:rsidRPr="00DF3A4D">
              <w:rPr>
                <w:rFonts w:eastAsia="Times New Roman"/>
                <w:color w:val="002060"/>
                <w:szCs w:val="24"/>
              </w:rPr>
              <w:t>Performance</w:t>
            </w:r>
          </w:p>
        </w:tc>
        <w:tc>
          <w:tcPr>
            <w:tcW w:w="4554" w:type="dxa"/>
            <w:shd w:val="clear" w:color="000000" w:fill="FFFFFF"/>
          </w:tcPr>
          <w:p w14:paraId="5AE48A43" w14:textId="77777777" w:rsidR="00733769" w:rsidRPr="00DF3A4D" w:rsidRDefault="00733769" w:rsidP="00AC2BF0">
            <w:pPr>
              <w:spacing w:after="0" w:line="240" w:lineRule="auto"/>
              <w:rPr>
                <w:rFonts w:eastAsia="Times New Roman"/>
                <w:color w:val="002060"/>
                <w:szCs w:val="24"/>
              </w:rPr>
            </w:pPr>
          </w:p>
        </w:tc>
      </w:tr>
      <w:tr w:rsidR="00733769" w:rsidRPr="00DF3A4D" w14:paraId="323611EA" w14:textId="77777777" w:rsidTr="00AC2BF0">
        <w:trPr>
          <w:trHeight w:val="799"/>
        </w:trPr>
        <w:tc>
          <w:tcPr>
            <w:tcW w:w="1140" w:type="dxa"/>
            <w:shd w:val="clear" w:color="000000" w:fill="FFFFFF"/>
            <w:noWrap/>
            <w:vAlign w:val="center"/>
            <w:hideMark/>
          </w:tcPr>
          <w:p w14:paraId="57AB7477" w14:textId="77777777" w:rsidR="00733769" w:rsidRPr="00DF3A4D" w:rsidRDefault="00733769" w:rsidP="00AC2BF0">
            <w:pPr>
              <w:spacing w:after="0" w:line="240" w:lineRule="auto"/>
              <w:jc w:val="center"/>
              <w:rPr>
                <w:rFonts w:eastAsia="Times New Roman"/>
                <w:color w:val="002060"/>
                <w:szCs w:val="24"/>
              </w:rPr>
            </w:pPr>
            <w:r w:rsidRPr="00DF3A4D">
              <w:rPr>
                <w:rFonts w:eastAsia="Times New Roman"/>
                <w:color w:val="002060"/>
                <w:szCs w:val="24"/>
              </w:rPr>
              <w:t>3</w:t>
            </w:r>
          </w:p>
        </w:tc>
        <w:tc>
          <w:tcPr>
            <w:tcW w:w="4105" w:type="dxa"/>
            <w:shd w:val="clear" w:color="000000" w:fill="FFFFFF"/>
            <w:vAlign w:val="center"/>
            <w:hideMark/>
          </w:tcPr>
          <w:p w14:paraId="73DCEF49" w14:textId="77777777" w:rsidR="00733769" w:rsidRPr="00DF3A4D" w:rsidRDefault="00733769" w:rsidP="00AC2BF0">
            <w:pPr>
              <w:spacing w:after="0" w:line="240" w:lineRule="auto"/>
              <w:rPr>
                <w:rFonts w:eastAsia="Times New Roman"/>
                <w:color w:val="002060"/>
                <w:szCs w:val="24"/>
              </w:rPr>
            </w:pPr>
            <w:r w:rsidRPr="00DF3A4D">
              <w:rPr>
                <w:rFonts w:eastAsia="Times New Roman"/>
                <w:color w:val="002060"/>
                <w:szCs w:val="24"/>
              </w:rPr>
              <w:t>Bảo mật</w:t>
            </w:r>
          </w:p>
        </w:tc>
        <w:tc>
          <w:tcPr>
            <w:tcW w:w="4554" w:type="dxa"/>
            <w:shd w:val="clear" w:color="000000" w:fill="FFFFFF"/>
          </w:tcPr>
          <w:p w14:paraId="50F40DEB" w14:textId="77777777" w:rsidR="00733769" w:rsidRPr="00DF3A4D" w:rsidRDefault="00733769" w:rsidP="00AC2BF0">
            <w:pPr>
              <w:spacing w:after="0" w:line="240" w:lineRule="auto"/>
              <w:rPr>
                <w:rFonts w:eastAsia="Times New Roman"/>
                <w:color w:val="002060"/>
                <w:szCs w:val="24"/>
              </w:rPr>
            </w:pPr>
          </w:p>
        </w:tc>
      </w:tr>
      <w:tr w:rsidR="00733769" w:rsidRPr="00DF3A4D" w14:paraId="2E355E1E" w14:textId="77777777" w:rsidTr="00AC2BF0">
        <w:trPr>
          <w:trHeight w:val="799"/>
        </w:trPr>
        <w:tc>
          <w:tcPr>
            <w:tcW w:w="1140" w:type="dxa"/>
            <w:shd w:val="clear" w:color="000000" w:fill="FFFFFF"/>
            <w:noWrap/>
            <w:vAlign w:val="center"/>
            <w:hideMark/>
          </w:tcPr>
          <w:p w14:paraId="22C3D751" w14:textId="77777777" w:rsidR="00733769" w:rsidRPr="00DF3A4D" w:rsidRDefault="00733769" w:rsidP="00AC2BF0">
            <w:pPr>
              <w:spacing w:after="0" w:line="240" w:lineRule="auto"/>
              <w:jc w:val="center"/>
              <w:rPr>
                <w:rFonts w:eastAsia="Times New Roman"/>
                <w:color w:val="002060"/>
                <w:szCs w:val="24"/>
              </w:rPr>
            </w:pPr>
            <w:r w:rsidRPr="00DF3A4D">
              <w:rPr>
                <w:rFonts w:eastAsia="Times New Roman"/>
                <w:color w:val="002060"/>
                <w:szCs w:val="24"/>
              </w:rPr>
              <w:t>4</w:t>
            </w:r>
          </w:p>
        </w:tc>
        <w:tc>
          <w:tcPr>
            <w:tcW w:w="4105" w:type="dxa"/>
            <w:shd w:val="clear" w:color="000000" w:fill="FFFFFF"/>
            <w:vAlign w:val="center"/>
            <w:hideMark/>
          </w:tcPr>
          <w:p w14:paraId="39E4999D" w14:textId="77777777" w:rsidR="00733769" w:rsidRPr="00DF3A4D" w:rsidRDefault="00733769" w:rsidP="00AC2BF0">
            <w:pPr>
              <w:spacing w:after="0" w:line="240" w:lineRule="auto"/>
              <w:rPr>
                <w:rFonts w:eastAsia="Times New Roman"/>
                <w:color w:val="002060"/>
                <w:szCs w:val="24"/>
              </w:rPr>
            </w:pPr>
            <w:r w:rsidRPr="00DF3A4D">
              <w:rPr>
                <w:rFonts w:eastAsia="Times New Roman"/>
                <w:color w:val="002060"/>
                <w:szCs w:val="24"/>
              </w:rPr>
              <w:t>Sao lưu và phục hồi dữ liệu</w:t>
            </w:r>
          </w:p>
        </w:tc>
        <w:tc>
          <w:tcPr>
            <w:tcW w:w="4554" w:type="dxa"/>
            <w:shd w:val="clear" w:color="000000" w:fill="FFFFFF"/>
          </w:tcPr>
          <w:p w14:paraId="77A52294" w14:textId="77777777" w:rsidR="00733769" w:rsidRPr="00DF3A4D" w:rsidRDefault="00733769" w:rsidP="00AC2BF0">
            <w:pPr>
              <w:spacing w:after="0" w:line="240" w:lineRule="auto"/>
              <w:rPr>
                <w:rFonts w:eastAsia="Times New Roman"/>
                <w:color w:val="002060"/>
                <w:szCs w:val="24"/>
              </w:rPr>
            </w:pPr>
          </w:p>
        </w:tc>
      </w:tr>
      <w:tr w:rsidR="00733769" w:rsidRPr="00DF3A4D" w14:paraId="172A0622" w14:textId="77777777" w:rsidTr="00AC2BF0">
        <w:trPr>
          <w:trHeight w:val="799"/>
        </w:trPr>
        <w:tc>
          <w:tcPr>
            <w:tcW w:w="1140" w:type="dxa"/>
            <w:shd w:val="clear" w:color="000000" w:fill="FFFFFF"/>
            <w:noWrap/>
            <w:vAlign w:val="center"/>
          </w:tcPr>
          <w:p w14:paraId="007DCDA8" w14:textId="77777777" w:rsidR="00733769" w:rsidRPr="00DF3A4D" w:rsidRDefault="00733769" w:rsidP="00AC2BF0">
            <w:pPr>
              <w:spacing w:after="0" w:line="240" w:lineRule="auto"/>
              <w:jc w:val="center"/>
              <w:rPr>
                <w:rFonts w:eastAsia="Times New Roman"/>
                <w:color w:val="002060"/>
                <w:szCs w:val="24"/>
              </w:rPr>
            </w:pPr>
          </w:p>
        </w:tc>
        <w:tc>
          <w:tcPr>
            <w:tcW w:w="4105" w:type="dxa"/>
            <w:shd w:val="clear" w:color="000000" w:fill="FFFFFF"/>
            <w:vAlign w:val="center"/>
          </w:tcPr>
          <w:p w14:paraId="33C86505" w14:textId="77777777" w:rsidR="00733769" w:rsidRPr="00DF3A4D" w:rsidRDefault="00733769" w:rsidP="00AC2BF0">
            <w:pPr>
              <w:spacing w:after="0" w:line="240" w:lineRule="auto"/>
              <w:rPr>
                <w:rFonts w:eastAsia="Times New Roman"/>
                <w:color w:val="002060"/>
                <w:szCs w:val="24"/>
              </w:rPr>
            </w:pPr>
            <w:r w:rsidRPr="00DF3A4D">
              <w:rPr>
                <w:rFonts w:eastAsia="Times New Roman"/>
                <w:color w:val="002060"/>
                <w:szCs w:val="24"/>
              </w:rPr>
              <w:t>…</w:t>
            </w:r>
          </w:p>
        </w:tc>
        <w:tc>
          <w:tcPr>
            <w:tcW w:w="4554" w:type="dxa"/>
            <w:shd w:val="clear" w:color="000000" w:fill="FFFFFF"/>
          </w:tcPr>
          <w:p w14:paraId="450EA2D7" w14:textId="77777777" w:rsidR="00733769" w:rsidRPr="00DF3A4D" w:rsidRDefault="00733769" w:rsidP="00AC2BF0">
            <w:pPr>
              <w:spacing w:after="0" w:line="240" w:lineRule="auto"/>
              <w:rPr>
                <w:rFonts w:eastAsia="Times New Roman"/>
                <w:color w:val="002060"/>
                <w:szCs w:val="24"/>
              </w:rPr>
            </w:pPr>
          </w:p>
        </w:tc>
      </w:tr>
    </w:tbl>
    <w:p w14:paraId="3DD355C9" w14:textId="77777777" w:rsidR="00733769" w:rsidRDefault="00733769" w:rsidP="004706A5">
      <w:pPr>
        <w:pStyle w:val="tvNote"/>
      </w:pPr>
    </w:p>
    <w:p w14:paraId="1A81F0B1" w14:textId="77777777" w:rsidR="00733769" w:rsidRDefault="00733769" w:rsidP="00733769">
      <w:pPr>
        <w:rPr>
          <w:rFonts w:eastAsia="Times New Roman"/>
          <w:i/>
          <w:iCs/>
          <w:color w:val="0000FF"/>
          <w:szCs w:val="24"/>
        </w:rPr>
      </w:pPr>
      <w:r>
        <w:br w:type="page"/>
      </w:r>
    </w:p>
    <w:p w14:paraId="2118AC7A" w14:textId="77777777" w:rsidR="00A15FF4" w:rsidRPr="00277623" w:rsidRDefault="00D9090E" w:rsidP="00BC44D2">
      <w:pPr>
        <w:pStyle w:val="Heading1"/>
      </w:pPr>
      <w:bookmarkStart w:id="192" w:name="_Toc66437651"/>
      <w:r w:rsidRPr="00277623">
        <w:lastRenderedPageBreak/>
        <w:t>ĐẶC TẢ CÁC CHỨC NĂNG</w:t>
      </w:r>
      <w:r w:rsidR="00A15FF4" w:rsidRPr="00277623">
        <w:t>:</w:t>
      </w:r>
      <w:bookmarkEnd w:id="118"/>
      <w:bookmarkEnd w:id="192"/>
    </w:p>
    <w:p w14:paraId="1E14C5F6" w14:textId="07846503" w:rsidR="00A15FF4" w:rsidRPr="00277623" w:rsidRDefault="009F1CC0" w:rsidP="001648A8">
      <w:pPr>
        <w:pStyle w:val="Heading2"/>
        <w:numPr>
          <w:ilvl w:val="0"/>
          <w:numId w:val="16"/>
        </w:numPr>
      </w:pPr>
      <w:bookmarkStart w:id="193" w:name="_Toc17723304"/>
      <w:bookmarkStart w:id="194" w:name="_Toc66437652"/>
      <w:r w:rsidRPr="00277623">
        <w:t xml:space="preserve">UC01: </w:t>
      </w:r>
      <w:r w:rsidR="00610E64" w:rsidRPr="00277623">
        <w:t xml:space="preserve">Tạo </w:t>
      </w:r>
      <w:r w:rsidR="00C10CE8" w:rsidRPr="00277623">
        <w:t>phiếu đăng ký</w:t>
      </w:r>
      <w:r w:rsidR="00A15FF4" w:rsidRPr="00277623">
        <w:t>:</w:t>
      </w:r>
      <w:bookmarkEnd w:id="193"/>
      <w:bookmarkEnd w:id="194"/>
    </w:p>
    <w:p w14:paraId="717AAFBA" w14:textId="4A426A94" w:rsidR="00A15FF4" w:rsidRPr="009F60E8" w:rsidRDefault="00B54B88" w:rsidP="00B54B88">
      <w:pPr>
        <w:pStyle w:val="Heading3"/>
        <w:numPr>
          <w:ilvl w:val="0"/>
          <w:numId w:val="0"/>
        </w:numPr>
        <w:ind w:left="720"/>
      </w:pPr>
      <w:bookmarkStart w:id="195" w:name="_Toc66437653"/>
      <w:r>
        <w:t xml:space="preserve">1. </w:t>
      </w:r>
      <w:r w:rsidR="00A67FA8">
        <w:t>Mô tả:</w:t>
      </w:r>
      <w:bookmarkEnd w:id="195"/>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A15FF4" w:rsidRPr="00E15B12" w14:paraId="78780352" w14:textId="77777777" w:rsidTr="00843382">
        <w:trPr>
          <w:trHeight w:val="567"/>
        </w:trPr>
        <w:tc>
          <w:tcPr>
            <w:tcW w:w="2112" w:type="dxa"/>
            <w:shd w:val="clear" w:color="auto" w:fill="4472C4" w:themeFill="accent5"/>
            <w:vAlign w:val="center"/>
          </w:tcPr>
          <w:p w14:paraId="4C1B73D5" w14:textId="77777777" w:rsidR="00A15FF4" w:rsidRPr="00E15B12" w:rsidRDefault="001643A8" w:rsidP="00EC7039">
            <w:pPr>
              <w:spacing w:line="360" w:lineRule="auto"/>
              <w:rPr>
                <w:b/>
                <w:color w:val="FFFFFF" w:themeColor="background1"/>
                <w:szCs w:val="24"/>
              </w:rPr>
            </w:pPr>
            <w:r>
              <w:rPr>
                <w:b/>
                <w:color w:val="FFFFFF" w:themeColor="background1"/>
                <w:szCs w:val="24"/>
              </w:rPr>
              <w:t>UC01</w:t>
            </w:r>
          </w:p>
        </w:tc>
        <w:tc>
          <w:tcPr>
            <w:tcW w:w="7662" w:type="dxa"/>
            <w:vAlign w:val="center"/>
          </w:tcPr>
          <w:p w14:paraId="60D1A315" w14:textId="651F0591" w:rsidR="00A15FF4" w:rsidRPr="00D66D7D" w:rsidRDefault="00C10CE8" w:rsidP="004706A5">
            <w:pPr>
              <w:pStyle w:val="tvNote"/>
            </w:pPr>
            <w:r>
              <w:t>Tạo phiếu đăng ký</w:t>
            </w:r>
          </w:p>
        </w:tc>
      </w:tr>
      <w:tr w:rsidR="00843382" w:rsidRPr="00E15B12" w14:paraId="4E335850" w14:textId="77777777" w:rsidTr="00843382">
        <w:trPr>
          <w:trHeight w:val="567"/>
        </w:trPr>
        <w:tc>
          <w:tcPr>
            <w:tcW w:w="2112" w:type="dxa"/>
            <w:shd w:val="clear" w:color="auto" w:fill="4472C4" w:themeFill="accent5"/>
            <w:vAlign w:val="center"/>
          </w:tcPr>
          <w:p w14:paraId="02F99ED9" w14:textId="77777777" w:rsidR="00843382" w:rsidRPr="00E15B12" w:rsidRDefault="00843382" w:rsidP="00133B98">
            <w:pPr>
              <w:spacing w:line="360" w:lineRule="auto"/>
              <w:rPr>
                <w:b/>
                <w:color w:val="FFFFFF" w:themeColor="background1"/>
                <w:szCs w:val="24"/>
              </w:rPr>
            </w:pPr>
            <w:r>
              <w:rPr>
                <w:b/>
                <w:color w:val="FFFFFF" w:themeColor="background1"/>
                <w:szCs w:val="24"/>
              </w:rPr>
              <w:t>Description</w:t>
            </w:r>
          </w:p>
        </w:tc>
        <w:tc>
          <w:tcPr>
            <w:tcW w:w="7662" w:type="dxa"/>
            <w:vAlign w:val="center"/>
          </w:tcPr>
          <w:p w14:paraId="06E01612" w14:textId="0E350BA7" w:rsidR="00843382" w:rsidRPr="00A15CC5" w:rsidRDefault="00843382" w:rsidP="004706A5">
            <w:pPr>
              <w:pStyle w:val="tvNote"/>
            </w:pPr>
            <w:r w:rsidRPr="00D66D7D">
              <w:t xml:space="preserve">Màn hình cho phép </w:t>
            </w:r>
            <w:r w:rsidR="00FA0193">
              <w:t>n</w:t>
            </w:r>
            <w:r w:rsidR="00FA0193" w:rsidRPr="00FA0193">
              <w:t xml:space="preserve">gười dùng </w:t>
            </w:r>
            <w:r w:rsidR="00BD2CE0">
              <w:rPr>
                <w:lang w:val="en-US"/>
              </w:rPr>
              <w:t xml:space="preserve">tạo phiếu đăng ký </w:t>
            </w:r>
          </w:p>
          <w:p w14:paraId="6850B51B" w14:textId="46819D86" w:rsidR="00BD2CE0" w:rsidRPr="00BD2CE0" w:rsidRDefault="00BD2CE0" w:rsidP="004706A5">
            <w:pPr>
              <w:pStyle w:val="tvNote"/>
            </w:pPr>
            <w:r>
              <w:t>Sẽ có 2 hình thức tạo bao gồm: Chưa có thông tin KH trên hệ thống và Đã có thông tin KH trên hệ thống.</w:t>
            </w:r>
          </w:p>
          <w:p w14:paraId="617CF153" w14:textId="77777777" w:rsidR="00BD2CE0" w:rsidRPr="00BD2CE0" w:rsidRDefault="00BD2CE0" w:rsidP="004706A5">
            <w:pPr>
              <w:pStyle w:val="tvNote"/>
            </w:pPr>
            <w:r>
              <w:t>Đối với trường hợp chưa có thông tin =&gt; Tạo PDK như bình thường.</w:t>
            </w:r>
          </w:p>
          <w:p w14:paraId="3AA51CD7" w14:textId="630A6B16" w:rsidR="00BD2CE0" w:rsidRPr="00D66D7D" w:rsidRDefault="00BD2CE0" w:rsidP="004706A5">
            <w:pPr>
              <w:pStyle w:val="tvNote"/>
            </w:pPr>
            <w:r>
              <w:t>Đối với trường hợp đã có thông tin =&gt; Nhập SHD của KH, bổ sung thêm thông tin dịch vụ</w:t>
            </w:r>
          </w:p>
        </w:tc>
      </w:tr>
      <w:tr w:rsidR="00A15FF4" w:rsidRPr="00E15B12" w14:paraId="011FA1D9" w14:textId="77777777" w:rsidTr="00843382">
        <w:trPr>
          <w:trHeight w:val="567"/>
        </w:trPr>
        <w:tc>
          <w:tcPr>
            <w:tcW w:w="2112" w:type="dxa"/>
            <w:shd w:val="clear" w:color="auto" w:fill="4472C4" w:themeFill="accent5"/>
            <w:vAlign w:val="center"/>
          </w:tcPr>
          <w:p w14:paraId="179502A9" w14:textId="77777777" w:rsidR="00A15FF4" w:rsidRPr="00E15B12" w:rsidRDefault="00A15FF4" w:rsidP="00EC7039">
            <w:pPr>
              <w:spacing w:line="360" w:lineRule="auto"/>
              <w:rPr>
                <w:b/>
                <w:color w:val="FFFFFF" w:themeColor="background1"/>
                <w:szCs w:val="24"/>
              </w:rPr>
            </w:pPr>
            <w:r w:rsidRPr="00E15B12">
              <w:rPr>
                <w:b/>
                <w:color w:val="FFFFFF" w:themeColor="background1"/>
                <w:szCs w:val="24"/>
              </w:rPr>
              <w:t xml:space="preserve">Actor </w:t>
            </w:r>
          </w:p>
        </w:tc>
        <w:tc>
          <w:tcPr>
            <w:tcW w:w="7662" w:type="dxa"/>
            <w:vAlign w:val="center"/>
          </w:tcPr>
          <w:p w14:paraId="0A0F03C4" w14:textId="7449A759" w:rsidR="00A15FF4" w:rsidRPr="00D66D7D" w:rsidRDefault="000A62CE" w:rsidP="004706A5">
            <w:pPr>
              <w:pStyle w:val="tvNote"/>
            </w:pPr>
            <w:r w:rsidRPr="006072B5">
              <w:t>FTI-</w:t>
            </w:r>
            <w:r w:rsidR="00EE7813">
              <w:t>Salesman</w:t>
            </w:r>
          </w:p>
        </w:tc>
      </w:tr>
      <w:tr w:rsidR="00A15FF4" w:rsidRPr="00E15B12" w14:paraId="4B5D7ABC" w14:textId="77777777" w:rsidTr="00843382">
        <w:trPr>
          <w:trHeight w:val="567"/>
        </w:trPr>
        <w:tc>
          <w:tcPr>
            <w:tcW w:w="2112" w:type="dxa"/>
            <w:shd w:val="clear" w:color="auto" w:fill="4472C4" w:themeFill="accent5"/>
            <w:vAlign w:val="center"/>
          </w:tcPr>
          <w:p w14:paraId="310DA2BB" w14:textId="77777777" w:rsidR="00A15FF4" w:rsidRPr="00E15B12" w:rsidRDefault="00A15FF4" w:rsidP="00EC7039">
            <w:pPr>
              <w:spacing w:line="360" w:lineRule="auto"/>
              <w:rPr>
                <w:b/>
                <w:color w:val="FFFFFF" w:themeColor="background1"/>
                <w:szCs w:val="24"/>
              </w:rPr>
            </w:pPr>
            <w:r w:rsidRPr="00E15B12">
              <w:rPr>
                <w:b/>
                <w:color w:val="FFFFFF" w:themeColor="background1"/>
                <w:szCs w:val="24"/>
              </w:rPr>
              <w:t xml:space="preserve">Trigger </w:t>
            </w:r>
          </w:p>
        </w:tc>
        <w:tc>
          <w:tcPr>
            <w:tcW w:w="7662" w:type="dxa"/>
            <w:vAlign w:val="center"/>
          </w:tcPr>
          <w:p w14:paraId="6AE7AE16" w14:textId="4E9E8502" w:rsidR="000A62CE" w:rsidRPr="00D66D7D" w:rsidRDefault="000A62CE" w:rsidP="004706A5">
            <w:pPr>
              <w:pStyle w:val="tvNote"/>
            </w:pPr>
            <w:r>
              <w:t xml:space="preserve">Chọn </w:t>
            </w:r>
            <w:r w:rsidR="00067A58">
              <w:t xml:space="preserve">FTMS </w:t>
            </w:r>
            <w:r>
              <w:t xml:space="preserve">– </w:t>
            </w:r>
            <w:r w:rsidR="006A7EF3">
              <w:t>LeasedLine</w:t>
            </w:r>
            <w:r w:rsidR="005E020F">
              <w:t xml:space="preserve"> </w:t>
            </w:r>
            <w:r w:rsidR="00622783">
              <w:t xml:space="preserve"> – </w:t>
            </w:r>
            <w:r w:rsidR="005E020F">
              <w:t xml:space="preserve">Phiếu </w:t>
            </w:r>
            <w:r w:rsidR="006A7EF3">
              <w:t>đăng ký</w:t>
            </w:r>
            <w:r w:rsidR="005E020F">
              <w:t>.</w:t>
            </w:r>
          </w:p>
        </w:tc>
      </w:tr>
      <w:tr w:rsidR="00A15FF4" w:rsidRPr="00E15B12" w14:paraId="19CC6EB1" w14:textId="77777777" w:rsidTr="00843382">
        <w:trPr>
          <w:trHeight w:val="783"/>
        </w:trPr>
        <w:tc>
          <w:tcPr>
            <w:tcW w:w="2112" w:type="dxa"/>
            <w:shd w:val="clear" w:color="auto" w:fill="4472C4" w:themeFill="accent5"/>
            <w:vAlign w:val="center"/>
          </w:tcPr>
          <w:p w14:paraId="2CE1DA1C" w14:textId="77777777" w:rsidR="00A15FF4" w:rsidRDefault="00A15FF4" w:rsidP="00EC7039">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56EE48EE" w14:textId="77777777" w:rsidR="00A15FF4" w:rsidRPr="00E15B12" w:rsidRDefault="00A15FF4" w:rsidP="00EC7039">
            <w:pPr>
              <w:spacing w:line="360" w:lineRule="auto"/>
              <w:rPr>
                <w:b/>
                <w:color w:val="FFFFFF" w:themeColor="background1"/>
                <w:szCs w:val="24"/>
              </w:rPr>
            </w:pPr>
          </w:p>
        </w:tc>
        <w:tc>
          <w:tcPr>
            <w:tcW w:w="7662" w:type="dxa"/>
            <w:vAlign w:val="center"/>
          </w:tcPr>
          <w:p w14:paraId="5C82DB7A" w14:textId="50015570" w:rsidR="00A15FF4" w:rsidRPr="00795C3D" w:rsidRDefault="000A62CE" w:rsidP="004706A5">
            <w:pPr>
              <w:pStyle w:val="tvNote"/>
            </w:pPr>
            <w:r>
              <w:t>Người dùng được phân quyền</w:t>
            </w:r>
            <w:r w:rsidR="00795C3D">
              <w:rPr>
                <w:lang w:val="en-US"/>
              </w:rPr>
              <w:t>, hiển thị trang.</w:t>
            </w:r>
          </w:p>
          <w:p w14:paraId="63690BE1" w14:textId="05C9780A" w:rsidR="00795C3D" w:rsidRPr="00D66D7D" w:rsidRDefault="00795C3D" w:rsidP="004706A5">
            <w:pPr>
              <w:pStyle w:val="tvNote"/>
            </w:pPr>
            <w:r>
              <w:t>Người dùng được thao tác tạo P</w:t>
            </w:r>
            <w:r w:rsidR="009C0FCB">
              <w:t>DK</w:t>
            </w:r>
            <w:r>
              <w:t xml:space="preserve"> tại màn hình</w:t>
            </w:r>
          </w:p>
        </w:tc>
      </w:tr>
      <w:tr w:rsidR="00A15FF4" w:rsidRPr="00E15B12" w14:paraId="3F43679B" w14:textId="77777777" w:rsidTr="00843382">
        <w:trPr>
          <w:trHeight w:val="567"/>
        </w:trPr>
        <w:tc>
          <w:tcPr>
            <w:tcW w:w="2112" w:type="dxa"/>
            <w:shd w:val="clear" w:color="auto" w:fill="4472C4" w:themeFill="accent5"/>
            <w:vAlign w:val="center"/>
          </w:tcPr>
          <w:p w14:paraId="5B775842" w14:textId="232ACDB6" w:rsidR="00A15FF4" w:rsidRPr="00B53838" w:rsidRDefault="00A15FF4" w:rsidP="00EC7039">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62" w:type="dxa"/>
            <w:vAlign w:val="center"/>
          </w:tcPr>
          <w:p w14:paraId="0A568BE4" w14:textId="36D05E5C" w:rsidR="00A15FF4" w:rsidRPr="00D66D7D" w:rsidRDefault="00795C3D" w:rsidP="004706A5">
            <w:pPr>
              <w:pStyle w:val="tvNote"/>
            </w:pPr>
            <w:r>
              <w:t>Tạo P</w:t>
            </w:r>
            <w:r w:rsidR="009C0FCB">
              <w:t>DK</w:t>
            </w:r>
            <w:r>
              <w:t xml:space="preserve"> thành công</w:t>
            </w:r>
            <w:r w:rsidR="00964F49">
              <w:t>.</w:t>
            </w:r>
          </w:p>
        </w:tc>
      </w:tr>
    </w:tbl>
    <w:p w14:paraId="5809FBA6" w14:textId="7989E9C1" w:rsidR="003A78E3" w:rsidRDefault="004A261A" w:rsidP="001648A8">
      <w:pPr>
        <w:pStyle w:val="Heading3"/>
        <w:numPr>
          <w:ilvl w:val="0"/>
          <w:numId w:val="15"/>
        </w:numPr>
      </w:pPr>
      <w:bookmarkStart w:id="196" w:name="_Toc66437654"/>
      <w:bookmarkStart w:id="197" w:name="_Toc17723306"/>
      <w:bookmarkStart w:id="198" w:name="_Toc17723307"/>
      <w:bookmarkStart w:id="199" w:name="_Toc17723305"/>
      <w:r>
        <w:lastRenderedPageBreak/>
        <w:t xml:space="preserve">Activity </w:t>
      </w:r>
      <w:r w:rsidR="003A78E3">
        <w:t>Diagram:</w:t>
      </w:r>
      <w:bookmarkEnd w:id="196"/>
    </w:p>
    <w:p w14:paraId="1F65B377" w14:textId="141F4679" w:rsidR="003A78E3" w:rsidRDefault="00DF69E6" w:rsidP="003A78E3">
      <w:r>
        <w:rPr>
          <w:noProof/>
        </w:rPr>
        <w:drawing>
          <wp:inline distT="0" distB="0" distL="0" distR="0" wp14:anchorId="0EDF405D" wp14:editId="16598731">
            <wp:extent cx="6225540" cy="45173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5540" cy="4517390"/>
                    </a:xfrm>
                    <a:prstGeom prst="rect">
                      <a:avLst/>
                    </a:prstGeom>
                  </pic:spPr>
                </pic:pic>
              </a:graphicData>
            </a:graphic>
          </wp:inline>
        </w:drawing>
      </w:r>
    </w:p>
    <w:p w14:paraId="17B6CFA1" w14:textId="77777777" w:rsidR="00EF7D4A" w:rsidRDefault="00EF7D4A" w:rsidP="003A78E3"/>
    <w:p w14:paraId="726C09E6" w14:textId="5478841A" w:rsidR="00575FA8" w:rsidRDefault="00C6297E" w:rsidP="001648A8">
      <w:pPr>
        <w:pStyle w:val="Heading3"/>
        <w:numPr>
          <w:ilvl w:val="0"/>
          <w:numId w:val="15"/>
        </w:numPr>
      </w:pPr>
      <w:r>
        <w:t xml:space="preserve"> </w:t>
      </w:r>
      <w:bookmarkStart w:id="200" w:name="_Toc66437655"/>
      <w:r w:rsidR="00575FA8">
        <w:t>Wireframe, Screen description</w:t>
      </w:r>
      <w:r w:rsidR="00575FA8" w:rsidRPr="001F220C">
        <w:t>:</w:t>
      </w:r>
      <w:bookmarkEnd w:id="200"/>
    </w:p>
    <w:p w14:paraId="4287FC0A" w14:textId="2C38C6D9" w:rsidR="008B7EED" w:rsidRDefault="008B7EED" w:rsidP="008B7EED">
      <w:pPr>
        <w:ind w:left="270"/>
      </w:pPr>
      <w:r>
        <w:t>Bước 1:</w:t>
      </w:r>
      <w:r w:rsidR="00DB6FF8">
        <w:t xml:space="preserve"> Chọn Phiếu đăng ký -&gt; Tạo phiếu đăng ký</w:t>
      </w:r>
    </w:p>
    <w:p w14:paraId="03529AC9" w14:textId="71C8FC21" w:rsidR="00D879AC" w:rsidRDefault="00E83E0F" w:rsidP="008B7EED">
      <w:pPr>
        <w:ind w:left="270"/>
      </w:pPr>
      <w:r>
        <w:rPr>
          <w:noProof/>
        </w:rPr>
        <w:drawing>
          <wp:inline distT="0" distB="0" distL="0" distR="0" wp14:anchorId="03B01FC7" wp14:editId="6BDFAA23">
            <wp:extent cx="1375258" cy="2909831"/>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94346" cy="2950218"/>
                    </a:xfrm>
                    <a:prstGeom prst="rect">
                      <a:avLst/>
                    </a:prstGeom>
                    <a:noFill/>
                    <a:ln>
                      <a:noFill/>
                    </a:ln>
                  </pic:spPr>
                </pic:pic>
              </a:graphicData>
            </a:graphic>
          </wp:inline>
        </w:drawing>
      </w:r>
      <w:r>
        <w:tab/>
      </w:r>
      <w:r>
        <w:rPr>
          <w:noProof/>
        </w:rPr>
        <w:drawing>
          <wp:inline distT="0" distB="0" distL="0" distR="0" wp14:anchorId="4CF6DA2E" wp14:editId="3FF3D98B">
            <wp:extent cx="1228954" cy="2894560"/>
            <wp:effectExtent l="0" t="0" r="952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3463" cy="3093604"/>
                    </a:xfrm>
                    <a:prstGeom prst="rect">
                      <a:avLst/>
                    </a:prstGeom>
                    <a:noFill/>
                    <a:ln>
                      <a:noFill/>
                    </a:ln>
                  </pic:spPr>
                </pic:pic>
              </a:graphicData>
            </a:graphic>
          </wp:inline>
        </w:drawing>
      </w:r>
    </w:p>
    <w:p w14:paraId="04E1B7C2" w14:textId="5204FC4A" w:rsidR="008B7EED" w:rsidRDefault="008B7EED" w:rsidP="00D879AC">
      <w:pPr>
        <w:ind w:left="270"/>
      </w:pPr>
    </w:p>
    <w:p w14:paraId="584132FE" w14:textId="5B71AA3A" w:rsidR="008B7EED" w:rsidRDefault="008812B4" w:rsidP="00EF7D4A">
      <w:pPr>
        <w:pStyle w:val="ListParagraph"/>
        <w:ind w:left="270"/>
      </w:pPr>
      <w:r>
        <w:t>Bước 2:</w:t>
      </w:r>
      <w:r w:rsidR="00A11094">
        <w:t xml:space="preserve"> </w:t>
      </w:r>
      <w:r w:rsidR="00FC752C">
        <w:t>Chọn vùng, nhập T</w:t>
      </w:r>
      <w:r w:rsidR="00A11094">
        <w:t>hông tin khách hàng</w:t>
      </w:r>
    </w:p>
    <w:p w14:paraId="6ED4A402" w14:textId="78BAB6B8" w:rsidR="004F3CBE" w:rsidRPr="004F3CBE" w:rsidRDefault="004F3CBE" w:rsidP="004706A5">
      <w:pPr>
        <w:pStyle w:val="tvNote"/>
      </w:pPr>
      <w:r>
        <w:t>Hệ thống hiển thị màn hình nhập thông ti</w:t>
      </w:r>
      <w:r w:rsidR="008A7686">
        <w:rPr>
          <w:lang w:val="en-US"/>
        </w:rPr>
        <w:t>n</w:t>
      </w:r>
    </w:p>
    <w:p w14:paraId="07B35A9E" w14:textId="524D3149" w:rsidR="008E23A7" w:rsidRPr="0003135F" w:rsidRDefault="001816E2" w:rsidP="004706A5">
      <w:pPr>
        <w:pStyle w:val="tvNote"/>
      </w:pPr>
      <w:r>
        <w:t>Chọn vùng (Bao gồm: Vùng 1,4,5</w:t>
      </w:r>
      <w:r w:rsidR="00064BB4">
        <w:t xml:space="preserve"> tương ứng Hà Nội, Đà Nẵng, Tp.HCM</w:t>
      </w:r>
      <w:r>
        <w:t>)</w:t>
      </w:r>
    </w:p>
    <w:p w14:paraId="6771EB06" w14:textId="541AA7A7" w:rsidR="008E23A7" w:rsidRDefault="00104DF5" w:rsidP="00023DE2">
      <w:pPr>
        <w:ind w:left="-270"/>
      </w:pPr>
      <w:r>
        <w:rPr>
          <w:noProof/>
        </w:rPr>
        <w:t xml:space="preserve">                                                                                                                                                                                                                                                                                                                                                                                                                                                                                                                                                                                                                                                                                                                                                                                                                                                                                                                                                                                                                                                                                                                                                                                                                                                                                                                                                                                                                                                                                                                                                                                                                                                                                                                                                                                                                                                                                                                                                                                                                                                                                                                                                                                                                                                                                                                                                                                                                                                                                                                                                                                                                                                                                                                                                                                                                                                                                                                                                                                                                                                                                                                                                                                                                                                                                       </w:t>
      </w:r>
      <w:r w:rsidR="00385795">
        <w:rPr>
          <w:noProof/>
        </w:rPr>
        <w:drawing>
          <wp:inline distT="0" distB="0" distL="0" distR="0" wp14:anchorId="1D9E91A7" wp14:editId="60D7D49B">
            <wp:extent cx="6225540" cy="73279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5540" cy="732790"/>
                    </a:xfrm>
                    <a:prstGeom prst="rect">
                      <a:avLst/>
                    </a:prstGeom>
                  </pic:spPr>
                </pic:pic>
              </a:graphicData>
            </a:graphic>
          </wp:inline>
        </w:drawing>
      </w:r>
    </w:p>
    <w:p w14:paraId="20DC0060" w14:textId="1132BFDC" w:rsidR="00A11094" w:rsidRDefault="005C623B" w:rsidP="004706A5">
      <w:pPr>
        <w:pStyle w:val="tvNote"/>
      </w:pPr>
      <w:r>
        <w:t xml:space="preserve">Nhập </w:t>
      </w:r>
      <w:r w:rsidR="00CF0DD9">
        <w:rPr>
          <w:lang w:val="en-US"/>
        </w:rPr>
        <w:t>T</w:t>
      </w:r>
      <w:r>
        <w:t xml:space="preserve">hông tin </w:t>
      </w:r>
      <w:r w:rsidR="00CF0DD9">
        <w:rPr>
          <w:lang w:val="en-US"/>
        </w:rPr>
        <w:t>k</w:t>
      </w:r>
      <w:r>
        <w:t>hách hà</w:t>
      </w:r>
      <w:r w:rsidR="00A11094">
        <w:t>ng</w:t>
      </w:r>
      <w:r w:rsidR="00CF0DD9">
        <w:rPr>
          <w:lang w:val="en-US"/>
        </w:rPr>
        <w:t>:</w:t>
      </w:r>
    </w:p>
    <w:p w14:paraId="678A5CE2" w14:textId="726B5F5C" w:rsidR="00760056" w:rsidRPr="00D659BE" w:rsidRDefault="00D659BE" w:rsidP="004706A5">
      <w:pPr>
        <w:pStyle w:val="tvNote"/>
        <w:rPr>
          <w:lang w:val="en-US"/>
        </w:rPr>
      </w:pPr>
      <w:r>
        <w:rPr>
          <w:lang w:val="en-US"/>
        </w:rPr>
        <w:t>Chọn</w:t>
      </w:r>
      <w:r w:rsidR="00760056">
        <w:t xml:space="preserve"> thông tin Khách hàng trong nước</w:t>
      </w:r>
      <w:r>
        <w:rPr>
          <w:lang w:val="en-US"/>
        </w:rPr>
        <w:t>, hệ thống hiển thị:</w:t>
      </w:r>
    </w:p>
    <w:p w14:paraId="44887871" w14:textId="72008396" w:rsidR="00A11094" w:rsidRDefault="004D65E9" w:rsidP="004706A5">
      <w:pPr>
        <w:pStyle w:val="tvNote"/>
      </w:pPr>
      <w:r>
        <w:rPr>
          <w:noProof/>
        </w:rPr>
        <w:drawing>
          <wp:inline distT="0" distB="0" distL="0" distR="0" wp14:anchorId="78676570" wp14:editId="3DA26F57">
            <wp:extent cx="6571281" cy="3327248"/>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85730" cy="3334564"/>
                    </a:xfrm>
                    <a:prstGeom prst="rect">
                      <a:avLst/>
                    </a:prstGeom>
                    <a:noFill/>
                    <a:ln>
                      <a:noFill/>
                    </a:ln>
                  </pic:spPr>
                </pic:pic>
              </a:graphicData>
            </a:graphic>
          </wp:inline>
        </w:drawing>
      </w:r>
    </w:p>
    <w:p w14:paraId="62736516" w14:textId="084E3D6D" w:rsidR="00A11094" w:rsidRPr="00D659BE" w:rsidRDefault="00A11094" w:rsidP="004706A5">
      <w:pPr>
        <w:pStyle w:val="tvNote"/>
        <w:rPr>
          <w:lang w:val="en-US"/>
        </w:rPr>
      </w:pPr>
      <w:r>
        <w:t>Nếu KH có địa ch</w:t>
      </w:r>
      <w:r w:rsidR="00B46F94">
        <w:t xml:space="preserve">ỉ quốc tế, Sales tiến hành </w:t>
      </w:r>
      <w:r w:rsidR="00F818E6">
        <w:t>chọn mục “Khách hàng quốc tế”</w:t>
      </w:r>
      <w:r w:rsidR="007A45C6">
        <w:t xml:space="preserve"> và nhập thêm thông tin đối tác</w:t>
      </w:r>
      <w:r w:rsidR="00D659BE">
        <w:rPr>
          <w:lang w:val="en-US"/>
        </w:rPr>
        <w:t>.</w:t>
      </w:r>
    </w:p>
    <w:p w14:paraId="5F4309F6" w14:textId="1F1BECBE" w:rsidR="007D7310" w:rsidRDefault="004A5B59" w:rsidP="004706A5">
      <w:pPr>
        <w:pStyle w:val="tvNote"/>
      </w:pPr>
      <w:r>
        <w:t xml:space="preserve">Khi tạo PĐK nhập Mã số thuế </w:t>
      </w:r>
      <w:r w:rsidR="00D36886">
        <w:t>=&gt;</w:t>
      </w:r>
      <w:r>
        <w:t xml:space="preserve"> </w:t>
      </w:r>
      <w:r w:rsidR="009B5B9C">
        <w:rPr>
          <w:lang w:val="en-US"/>
        </w:rPr>
        <w:t>Kiểm tra đã có thông tin khách hàng =&gt; L</w:t>
      </w:r>
      <w:r w:rsidRPr="004A5B59">
        <w:t>oad dữ liệu KH</w:t>
      </w:r>
      <w:r w:rsidR="000C5CD8">
        <w:rPr>
          <w:lang w:val="en-US"/>
        </w:rPr>
        <w:t xml:space="preserve"> và không được chỉnh sửa thông tin khách hàng</w:t>
      </w:r>
      <w:r w:rsidRPr="004A5B59">
        <w:t>. Ngược lại nhập dữ l</w:t>
      </w:r>
      <w:r w:rsidR="000C2FA0">
        <w:t>iệu</w:t>
      </w:r>
      <w:r w:rsidRPr="004A5B59">
        <w:t xml:space="preserve"> tay thông tin khách hàng</w:t>
      </w:r>
      <w:r>
        <w:t>.</w:t>
      </w:r>
    </w:p>
    <w:p w14:paraId="1A3FAFAE" w14:textId="77777777" w:rsidR="00437553" w:rsidRPr="00237E30" w:rsidRDefault="00437553" w:rsidP="004706A5">
      <w:pPr>
        <w:pStyle w:val="tvNote"/>
      </w:pPr>
      <w:r w:rsidRPr="00237E30">
        <w:t>Khách hàng trong nước</w:t>
      </w:r>
    </w:p>
    <w:p w14:paraId="1843586A" w14:textId="64D91D83" w:rsidR="00437553" w:rsidRPr="00237E30" w:rsidRDefault="00133B6F" w:rsidP="004706A5">
      <w:pPr>
        <w:pStyle w:val="tvNote"/>
      </w:pPr>
      <w:r w:rsidRPr="00237E30">
        <w:lastRenderedPageBreak/>
        <w:t xml:space="preserve">- </w:t>
      </w:r>
      <w:r w:rsidR="00437553" w:rsidRPr="00237E30">
        <w:t>Rule Field Mã số thuế/CMND:</w:t>
      </w:r>
    </w:p>
    <w:p w14:paraId="238FDFEC" w14:textId="65AE2C90" w:rsidR="00437553" w:rsidRDefault="00437553" w:rsidP="004706A5">
      <w:pPr>
        <w:pStyle w:val="tvNote"/>
      </w:pPr>
      <w:r w:rsidRPr="00237E30">
        <w:t>+ Field Phân loại khách hàng*: Chọn Khách hàng cá nhân =&gt; bắt buộc nhập Mã số thuế/CMND</w:t>
      </w:r>
      <w:r w:rsidR="00695E37">
        <w:t>. Như hình dưới:</w:t>
      </w:r>
    </w:p>
    <w:p w14:paraId="65F08A25" w14:textId="24C0B9E7" w:rsidR="00695E37" w:rsidRPr="00237E30" w:rsidRDefault="00695E37" w:rsidP="004706A5">
      <w:pPr>
        <w:pStyle w:val="tvNote"/>
        <w:rPr>
          <w:lang w:val="en-US"/>
        </w:rPr>
      </w:pPr>
      <w:r>
        <w:rPr>
          <w:noProof/>
        </w:rPr>
        <w:drawing>
          <wp:inline distT="0" distB="0" distL="0" distR="0" wp14:anchorId="10A8AAD0" wp14:editId="0DE4D6F6">
            <wp:extent cx="6225540" cy="1614805"/>
            <wp:effectExtent l="0" t="0" r="381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5540" cy="1614805"/>
                    </a:xfrm>
                    <a:prstGeom prst="rect">
                      <a:avLst/>
                    </a:prstGeom>
                  </pic:spPr>
                </pic:pic>
              </a:graphicData>
            </a:graphic>
          </wp:inline>
        </w:drawing>
      </w:r>
    </w:p>
    <w:p w14:paraId="618E2897" w14:textId="5EDFE960" w:rsidR="00437553" w:rsidRPr="00237E30" w:rsidRDefault="00437553" w:rsidP="004706A5">
      <w:pPr>
        <w:pStyle w:val="tvNote"/>
      </w:pPr>
      <w:r w:rsidRPr="00237E30">
        <w:t xml:space="preserve">  + Field Phân loại khách hàng*: Chọn Khách hàng tổ chức (1) </w:t>
      </w:r>
    </w:p>
    <w:p w14:paraId="25B80A1D" w14:textId="4F08FB57" w:rsidR="00437553" w:rsidRPr="00237E30" w:rsidRDefault="00437553" w:rsidP="004706A5">
      <w:pPr>
        <w:pStyle w:val="tvNote"/>
      </w:pPr>
      <w:r w:rsidRPr="00237E30">
        <w:t xml:space="preserve">Field Phân loại khách hàng tổ chức**: Doanh nghiệp trong nước (2) </w:t>
      </w:r>
    </w:p>
    <w:p w14:paraId="6F5507CE" w14:textId="1528012C" w:rsidR="00437553" w:rsidRDefault="00437553" w:rsidP="004706A5">
      <w:pPr>
        <w:pStyle w:val="tvNote"/>
      </w:pPr>
      <w:r w:rsidRPr="00237E30">
        <w:t>(1)(2) =&gt; bắt buộc nhập Mã số thuế/CMND</w:t>
      </w:r>
      <w:r w:rsidR="005C1E97">
        <w:t>. Như hình dưới:</w:t>
      </w:r>
    </w:p>
    <w:p w14:paraId="3F0C572A" w14:textId="556AAABC" w:rsidR="00D659BE" w:rsidRPr="00237E30" w:rsidRDefault="00D659BE" w:rsidP="004706A5">
      <w:pPr>
        <w:pStyle w:val="tvNote"/>
      </w:pPr>
      <w:r>
        <w:rPr>
          <w:noProof/>
        </w:rPr>
        <w:drawing>
          <wp:inline distT="0" distB="0" distL="0" distR="0" wp14:anchorId="32296B49" wp14:editId="5E394075">
            <wp:extent cx="6224270" cy="1933575"/>
            <wp:effectExtent l="0" t="0" r="508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4270" cy="1933575"/>
                    </a:xfrm>
                    <a:prstGeom prst="rect">
                      <a:avLst/>
                    </a:prstGeom>
                    <a:noFill/>
                    <a:ln>
                      <a:noFill/>
                    </a:ln>
                  </pic:spPr>
                </pic:pic>
              </a:graphicData>
            </a:graphic>
          </wp:inline>
        </w:drawing>
      </w:r>
    </w:p>
    <w:p w14:paraId="2C195D27" w14:textId="4A31EDBC" w:rsidR="00437553" w:rsidRDefault="00437553" w:rsidP="004706A5">
      <w:pPr>
        <w:pStyle w:val="tvNote"/>
      </w:pPr>
      <w:r w:rsidRPr="00237E30">
        <w:t xml:space="preserve">Khách hàng quốc tế: </w:t>
      </w:r>
    </w:p>
    <w:p w14:paraId="787A10AC" w14:textId="3990DF64" w:rsidR="00B73BEF" w:rsidRPr="00B73BEF" w:rsidRDefault="00B73BEF" w:rsidP="004706A5">
      <w:pPr>
        <w:pStyle w:val="tvNote"/>
      </w:pPr>
      <w:r>
        <w:rPr>
          <w:lang w:val="en-US"/>
        </w:rPr>
        <w:t xml:space="preserve">- </w:t>
      </w:r>
      <w:r>
        <w:t>KH quốc tế sẽ không có trường nhập MST, Sales nhập tay thông tin địa chỉ vào ô “Địa chỉ hiển thị”.</w:t>
      </w:r>
      <w:r w:rsidRPr="00D860CF">
        <w:t xml:space="preserve"> </w:t>
      </w:r>
    </w:p>
    <w:p w14:paraId="6417699F" w14:textId="05D6D7AC" w:rsidR="00437553" w:rsidRDefault="00D860CF" w:rsidP="004706A5">
      <w:pPr>
        <w:pStyle w:val="tvNote"/>
        <w:rPr>
          <w:lang w:val="en-US"/>
        </w:rPr>
      </w:pPr>
      <w:r>
        <w:rPr>
          <w:lang w:val="en-US"/>
        </w:rPr>
        <w:t xml:space="preserve">- </w:t>
      </w:r>
      <w:r w:rsidR="00437553" w:rsidRPr="00237E30">
        <w:rPr>
          <w:lang w:val="en-US"/>
        </w:rPr>
        <w:t xml:space="preserve">Chọn Đối tác: </w:t>
      </w:r>
      <w:r>
        <w:t>Hệ thống hiển thị bổ sung Thông tin đối tác</w:t>
      </w:r>
      <w:r>
        <w:rPr>
          <w:lang w:val="en-US"/>
        </w:rPr>
        <w:t>:</w:t>
      </w:r>
    </w:p>
    <w:p w14:paraId="5C8421F3" w14:textId="14B3F348" w:rsidR="00D860CF" w:rsidRDefault="00D860CF" w:rsidP="004706A5">
      <w:pPr>
        <w:pStyle w:val="tvNote"/>
        <w:rPr>
          <w:lang w:val="en-US"/>
        </w:rPr>
      </w:pPr>
      <w:r>
        <w:rPr>
          <w:lang w:val="en-US"/>
        </w:rPr>
        <w:t xml:space="preserve">+ </w:t>
      </w:r>
      <w:r>
        <w:t>Nhập thông tin đối tác trong nước</w:t>
      </w:r>
      <w:r w:rsidR="0061084F">
        <w:rPr>
          <w:lang w:val="en-US"/>
        </w:rPr>
        <w:t>:</w:t>
      </w:r>
    </w:p>
    <w:p w14:paraId="056C6197" w14:textId="6DDC11A7" w:rsidR="00E87E41" w:rsidRPr="00CF0DD9" w:rsidRDefault="0061084F" w:rsidP="004706A5">
      <w:pPr>
        <w:pStyle w:val="tvNote"/>
        <w:rPr>
          <w:lang w:val="en-US"/>
        </w:rPr>
      </w:pPr>
      <w:r>
        <w:rPr>
          <w:noProof/>
        </w:rPr>
        <w:lastRenderedPageBreak/>
        <w:drawing>
          <wp:inline distT="0" distB="0" distL="0" distR="0" wp14:anchorId="2303360F" wp14:editId="4D3DB3D7">
            <wp:extent cx="6219190" cy="42246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19190" cy="4224655"/>
                    </a:xfrm>
                    <a:prstGeom prst="rect">
                      <a:avLst/>
                    </a:prstGeom>
                    <a:noFill/>
                    <a:ln>
                      <a:noFill/>
                    </a:ln>
                  </pic:spPr>
                </pic:pic>
              </a:graphicData>
            </a:graphic>
          </wp:inline>
        </w:drawing>
      </w:r>
    </w:p>
    <w:p w14:paraId="700A4F77" w14:textId="74133F11" w:rsidR="00385097" w:rsidRDefault="009916F6" w:rsidP="004706A5">
      <w:pPr>
        <w:pStyle w:val="tvNote"/>
      </w:pPr>
      <w:r>
        <w:t>Phân l</w:t>
      </w:r>
      <w:r w:rsidR="00385097">
        <w:t>oại khách hàng bao gồm:</w:t>
      </w:r>
    </w:p>
    <w:p w14:paraId="21676737" w14:textId="416F05C5" w:rsidR="009916F6" w:rsidRPr="009916F6" w:rsidRDefault="009916F6" w:rsidP="004706A5">
      <w:pPr>
        <w:pStyle w:val="tvNote"/>
      </w:pPr>
      <w:r>
        <w:t>Khách h</w:t>
      </w:r>
      <w:r w:rsidR="00021BC7">
        <w:t>àng</w:t>
      </w:r>
      <w:r>
        <w:t xml:space="preserve"> cá nhân</w:t>
      </w:r>
    </w:p>
    <w:p w14:paraId="0990121F" w14:textId="2B3ACDB2" w:rsidR="009916F6" w:rsidRDefault="009916F6" w:rsidP="004706A5">
      <w:pPr>
        <w:pStyle w:val="tvNote"/>
      </w:pPr>
      <w:r>
        <w:t>Khách hàng tổ chức</w:t>
      </w:r>
    </w:p>
    <w:p w14:paraId="09F1E3DC" w14:textId="79D7664C" w:rsidR="00CE2891" w:rsidRPr="009916F6" w:rsidRDefault="00CE2891" w:rsidP="004706A5">
      <w:pPr>
        <w:pStyle w:val="tvNote"/>
      </w:pPr>
      <w:r>
        <w:rPr>
          <w:noProof/>
        </w:rPr>
        <w:drawing>
          <wp:inline distT="0" distB="0" distL="0" distR="0" wp14:anchorId="577C5EDB" wp14:editId="594FD67E">
            <wp:extent cx="6223635" cy="1657985"/>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23635" cy="1657985"/>
                    </a:xfrm>
                    <a:prstGeom prst="rect">
                      <a:avLst/>
                    </a:prstGeom>
                    <a:noFill/>
                    <a:ln>
                      <a:noFill/>
                    </a:ln>
                  </pic:spPr>
                </pic:pic>
              </a:graphicData>
            </a:graphic>
          </wp:inline>
        </w:drawing>
      </w:r>
    </w:p>
    <w:p w14:paraId="55C0146D" w14:textId="0871D517" w:rsidR="009916F6" w:rsidRDefault="00B349DE" w:rsidP="004706A5">
      <w:pPr>
        <w:pStyle w:val="tvNote"/>
      </w:pPr>
      <w:r>
        <w:t xml:space="preserve">Phân loại </w:t>
      </w:r>
      <w:r w:rsidR="00D92A21">
        <w:t>k</w:t>
      </w:r>
      <w:r w:rsidR="009916F6">
        <w:t>hách hàng tổ chức bao gồm:</w:t>
      </w:r>
    </w:p>
    <w:p w14:paraId="28B948AE" w14:textId="56274ED2" w:rsidR="009916F6" w:rsidRPr="009916F6" w:rsidRDefault="009916F6" w:rsidP="004706A5">
      <w:pPr>
        <w:pStyle w:val="tvNote"/>
      </w:pPr>
      <w:r>
        <w:t>Doanh nghiệp trong nước</w:t>
      </w:r>
    </w:p>
    <w:p w14:paraId="58028C32" w14:textId="77777777" w:rsidR="009916F6" w:rsidRPr="009916F6" w:rsidRDefault="009916F6" w:rsidP="004706A5">
      <w:pPr>
        <w:pStyle w:val="tvNote"/>
      </w:pPr>
      <w:r>
        <w:t>Tổ chức nước ngoài</w:t>
      </w:r>
    </w:p>
    <w:p w14:paraId="2D0B2DB7" w14:textId="719B64BD" w:rsidR="00FD09D7" w:rsidRDefault="009916F6" w:rsidP="004706A5">
      <w:pPr>
        <w:pStyle w:val="tvNote"/>
      </w:pPr>
      <w:r>
        <w:t xml:space="preserve">Cơ quan </w:t>
      </w:r>
      <w:r w:rsidR="00B82BE0">
        <w:t>nhà nước</w:t>
      </w:r>
      <w:r>
        <w:t xml:space="preserve"> </w:t>
      </w:r>
    </w:p>
    <w:p w14:paraId="41CC8EDD" w14:textId="4560BCE1" w:rsidR="00367107" w:rsidRDefault="00367107" w:rsidP="004706A5">
      <w:pPr>
        <w:pStyle w:val="tvNote"/>
      </w:pPr>
    </w:p>
    <w:p w14:paraId="6281C5D3" w14:textId="6A3AD641" w:rsidR="00367107" w:rsidRDefault="007F7432" w:rsidP="004706A5">
      <w:pPr>
        <w:pStyle w:val="tvNote"/>
      </w:pPr>
      <w:r>
        <w:rPr>
          <w:noProof/>
        </w:rPr>
        <w:drawing>
          <wp:inline distT="0" distB="0" distL="0" distR="0" wp14:anchorId="1FC66CF6" wp14:editId="21CDA9AF">
            <wp:extent cx="6223635" cy="1692275"/>
            <wp:effectExtent l="0" t="0" r="5715"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23635" cy="1692275"/>
                    </a:xfrm>
                    <a:prstGeom prst="rect">
                      <a:avLst/>
                    </a:prstGeom>
                    <a:noFill/>
                    <a:ln>
                      <a:noFill/>
                    </a:ln>
                  </pic:spPr>
                </pic:pic>
              </a:graphicData>
            </a:graphic>
          </wp:inline>
        </w:drawing>
      </w:r>
    </w:p>
    <w:p w14:paraId="6E3A6D21" w14:textId="5EAFD9D4" w:rsidR="00F53E8D" w:rsidRDefault="00F53E8D" w:rsidP="004706A5">
      <w:pPr>
        <w:pStyle w:val="tvNote"/>
      </w:pPr>
      <w:r>
        <w:t>Chọn “Đối tác quốc tế”, hệ thống hiển thị:</w:t>
      </w:r>
      <w:r w:rsidR="005C69C0">
        <w:t xml:space="preserve"> Địa chỉ liên hệ cho phép nhập tay</w:t>
      </w:r>
    </w:p>
    <w:p w14:paraId="40E70428" w14:textId="58AAF3B3" w:rsidR="00F53E8D" w:rsidRPr="00F53E8D" w:rsidRDefault="00F53E8D" w:rsidP="004706A5">
      <w:pPr>
        <w:pStyle w:val="tvNote"/>
        <w:rPr>
          <w:lang w:val="en-US"/>
        </w:rPr>
      </w:pPr>
      <w:r>
        <w:rPr>
          <w:noProof/>
        </w:rPr>
        <w:drawing>
          <wp:inline distT="0" distB="0" distL="0" distR="0" wp14:anchorId="5E2E7514" wp14:editId="1E3E2499">
            <wp:extent cx="6225540" cy="865505"/>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5540" cy="865505"/>
                    </a:xfrm>
                    <a:prstGeom prst="rect">
                      <a:avLst/>
                    </a:prstGeom>
                  </pic:spPr>
                </pic:pic>
              </a:graphicData>
            </a:graphic>
          </wp:inline>
        </w:drawing>
      </w:r>
    </w:p>
    <w:p w14:paraId="1D7E58D5" w14:textId="60AA9D0E" w:rsidR="009A4616" w:rsidRDefault="008E23A7" w:rsidP="009A4616">
      <w:pPr>
        <w:pStyle w:val="ListParagraph"/>
        <w:ind w:left="180"/>
      </w:pPr>
      <w:r>
        <w:t>Bước 3:</w:t>
      </w:r>
      <w:r w:rsidR="00A11094">
        <w:t xml:space="preserve"> Thông tin người liên hệ</w:t>
      </w:r>
    </w:p>
    <w:p w14:paraId="0C580F43" w14:textId="40B410EB" w:rsidR="00A11094" w:rsidRDefault="00A11094" w:rsidP="004706A5">
      <w:pPr>
        <w:pStyle w:val="tvNote"/>
      </w:pPr>
      <w:r>
        <w:t xml:space="preserve">Sales nhập thông tin </w:t>
      </w:r>
      <w:r w:rsidR="00400B9C">
        <w:rPr>
          <w:lang w:val="en-US"/>
        </w:rPr>
        <w:t xml:space="preserve">người </w:t>
      </w:r>
      <w:r>
        <w:t>đại diện</w:t>
      </w:r>
      <w:r w:rsidR="00400B9C">
        <w:rPr>
          <w:lang w:val="en-US"/>
        </w:rPr>
        <w:t>,</w:t>
      </w:r>
      <w:r w:rsidR="00400B9C" w:rsidRPr="00400B9C">
        <w:t xml:space="preserve"> </w:t>
      </w:r>
      <w:r w:rsidR="00400B9C">
        <w:t xml:space="preserve">người liên hệ, </w:t>
      </w:r>
      <w:r>
        <w:t>và thu cước</w:t>
      </w:r>
    </w:p>
    <w:p w14:paraId="3C15FBDB" w14:textId="09C8A40E" w:rsidR="00522A78" w:rsidRPr="003009DB" w:rsidRDefault="00715D81" w:rsidP="004706A5">
      <w:pPr>
        <w:pStyle w:val="tvNote"/>
      </w:pPr>
      <w:r>
        <w:rPr>
          <w:noProof/>
        </w:rPr>
        <w:drawing>
          <wp:inline distT="0" distB="0" distL="0" distR="0" wp14:anchorId="714A51B9" wp14:editId="6351B798">
            <wp:extent cx="6225540" cy="1652270"/>
            <wp:effectExtent l="0" t="0" r="381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5540" cy="1652270"/>
                    </a:xfrm>
                    <a:prstGeom prst="rect">
                      <a:avLst/>
                    </a:prstGeom>
                  </pic:spPr>
                </pic:pic>
              </a:graphicData>
            </a:graphic>
          </wp:inline>
        </w:drawing>
      </w:r>
    </w:p>
    <w:p w14:paraId="5F4B3BD2" w14:textId="788EE205" w:rsidR="00B94C56" w:rsidRDefault="00B94C56" w:rsidP="008E23A7">
      <w:pPr>
        <w:pStyle w:val="ListParagraph"/>
        <w:ind w:left="180"/>
      </w:pPr>
      <w:r>
        <w:t xml:space="preserve">Bước </w:t>
      </w:r>
      <w:r w:rsidR="007C6879">
        <w:t>4</w:t>
      </w:r>
      <w:r>
        <w:t>: Nhập Thông tin hợp đồng</w:t>
      </w:r>
    </w:p>
    <w:p w14:paraId="0EED92C2" w14:textId="7B71BA08" w:rsidR="00841C89" w:rsidRDefault="00715D81" w:rsidP="00AA781B">
      <w:pPr>
        <w:pStyle w:val="ListParagraph"/>
        <w:ind w:left="90"/>
      </w:pPr>
      <w:r>
        <w:rPr>
          <w:noProof/>
        </w:rPr>
        <w:drawing>
          <wp:inline distT="0" distB="0" distL="0" distR="0" wp14:anchorId="54FAAFFA" wp14:editId="23935F26">
            <wp:extent cx="6225540" cy="38354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5540" cy="383540"/>
                    </a:xfrm>
                    <a:prstGeom prst="rect">
                      <a:avLst/>
                    </a:prstGeom>
                  </pic:spPr>
                </pic:pic>
              </a:graphicData>
            </a:graphic>
          </wp:inline>
        </w:drawing>
      </w:r>
    </w:p>
    <w:p w14:paraId="022F48E4" w14:textId="3C8F57C9" w:rsidR="008E23A7" w:rsidRDefault="008E23A7" w:rsidP="008E23A7">
      <w:pPr>
        <w:pStyle w:val="ListParagraph"/>
        <w:ind w:left="180"/>
      </w:pPr>
      <w:r>
        <w:t xml:space="preserve">Bước </w:t>
      </w:r>
      <w:r w:rsidR="007C6879">
        <w:t>5</w:t>
      </w:r>
      <w:r w:rsidR="00A11094">
        <w:t xml:space="preserve">: </w:t>
      </w:r>
      <w:r w:rsidR="00AA781B">
        <w:t>Chọn T</w:t>
      </w:r>
      <w:r w:rsidR="00A11094">
        <w:t>rung tâm kinh doanh, Salesman</w:t>
      </w:r>
    </w:p>
    <w:p w14:paraId="19D85589" w14:textId="1CD4EEC0" w:rsidR="00A11094" w:rsidRPr="00A11094" w:rsidRDefault="00A11094" w:rsidP="004706A5">
      <w:pPr>
        <w:pStyle w:val="tvNote"/>
      </w:pPr>
      <w:r>
        <w:t xml:space="preserve">Chọn </w:t>
      </w:r>
      <w:r w:rsidR="0057348C">
        <w:rPr>
          <w:lang w:val="en-US"/>
        </w:rPr>
        <w:t>T</w:t>
      </w:r>
      <w:r>
        <w:t>rung tâm kinh doanh và nhập thông tin Salesman</w:t>
      </w:r>
    </w:p>
    <w:p w14:paraId="5CE12EFF" w14:textId="52777F6C" w:rsidR="00A11094" w:rsidRDefault="00715D81" w:rsidP="004706A5">
      <w:pPr>
        <w:pStyle w:val="tvNote"/>
      </w:pPr>
      <w:r>
        <w:rPr>
          <w:noProof/>
        </w:rPr>
        <w:lastRenderedPageBreak/>
        <w:drawing>
          <wp:inline distT="0" distB="0" distL="0" distR="0" wp14:anchorId="4D603058" wp14:editId="5622EF0D">
            <wp:extent cx="6225540" cy="124333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5540" cy="1243330"/>
                    </a:xfrm>
                    <a:prstGeom prst="rect">
                      <a:avLst/>
                    </a:prstGeom>
                  </pic:spPr>
                </pic:pic>
              </a:graphicData>
            </a:graphic>
          </wp:inline>
        </w:drawing>
      </w:r>
    </w:p>
    <w:p w14:paraId="5B5FEF5C" w14:textId="2DB30F34" w:rsidR="0057348C" w:rsidRDefault="00A11094" w:rsidP="004706A5">
      <w:pPr>
        <w:pStyle w:val="tvNote"/>
      </w:pPr>
      <w:r>
        <w:t>Tích chọn “Co-</w:t>
      </w:r>
      <w:r w:rsidR="0057348C">
        <w:rPr>
          <w:lang w:val="en-US"/>
        </w:rPr>
        <w:t>s</w:t>
      </w:r>
      <w:r>
        <w:t>ale”</w:t>
      </w:r>
      <w:r w:rsidR="0057348C">
        <w:rPr>
          <w:lang w:val="en-US"/>
        </w:rPr>
        <w:t xml:space="preserve"> và</w:t>
      </w:r>
      <w:r w:rsidR="00D25360">
        <w:rPr>
          <w:lang w:val="en-US"/>
        </w:rPr>
        <w:t xml:space="preserve"> “Pre-</w:t>
      </w:r>
      <w:r w:rsidR="0057348C">
        <w:rPr>
          <w:lang w:val="en-US"/>
        </w:rPr>
        <w:t>s</w:t>
      </w:r>
      <w:r w:rsidR="00D25360">
        <w:rPr>
          <w:lang w:val="en-US"/>
        </w:rPr>
        <w:t>ale”</w:t>
      </w:r>
      <w:r>
        <w:t xml:space="preserve"> nếu có.</w:t>
      </w:r>
      <w:r w:rsidR="00A83235">
        <w:t xml:space="preserve"> </w:t>
      </w:r>
    </w:p>
    <w:p w14:paraId="495AFBDB" w14:textId="684E9863" w:rsidR="0057348C" w:rsidRPr="00715D81" w:rsidRDefault="0057348C" w:rsidP="004706A5">
      <w:pPr>
        <w:pStyle w:val="tvNote"/>
        <w:rPr>
          <w:lang w:val="en-US"/>
        </w:rPr>
      </w:pPr>
      <w:r>
        <w:t xml:space="preserve">Nhập thông tin </w:t>
      </w:r>
      <w:r w:rsidR="001D1B05">
        <w:t>Co-sale, Pre-sale</w:t>
      </w:r>
      <w:r w:rsidR="00715D81">
        <w:rPr>
          <w:lang w:val="en-US"/>
        </w:rPr>
        <w:t>:</w:t>
      </w:r>
    </w:p>
    <w:p w14:paraId="4B46C1EC" w14:textId="6B67BF33" w:rsidR="00D25360" w:rsidRDefault="00715D81" w:rsidP="004706A5">
      <w:pPr>
        <w:pStyle w:val="tvNote"/>
      </w:pPr>
      <w:r>
        <w:rPr>
          <w:noProof/>
        </w:rPr>
        <w:drawing>
          <wp:inline distT="0" distB="0" distL="0" distR="0" wp14:anchorId="061EF7D9" wp14:editId="65197C26">
            <wp:extent cx="6225540" cy="1141095"/>
            <wp:effectExtent l="0" t="0" r="381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5540" cy="1141095"/>
                    </a:xfrm>
                    <a:prstGeom prst="rect">
                      <a:avLst/>
                    </a:prstGeom>
                  </pic:spPr>
                </pic:pic>
              </a:graphicData>
            </a:graphic>
          </wp:inline>
        </w:drawing>
      </w:r>
    </w:p>
    <w:p w14:paraId="372646AC" w14:textId="3DC3BBB4" w:rsidR="00B71AED" w:rsidRDefault="00CF4F3C" w:rsidP="004706A5">
      <w:pPr>
        <w:pStyle w:val="tvNote"/>
      </w:pPr>
      <w:r w:rsidRPr="00CF4F3C">
        <w:t xml:space="preserve">Lưu ý: </w:t>
      </w:r>
    </w:p>
    <w:p w14:paraId="439E7ACF" w14:textId="77777777" w:rsidR="00DA6901" w:rsidRPr="00DA6901" w:rsidRDefault="00DA6901" w:rsidP="007B1662">
      <w:pPr>
        <w:pStyle w:val="ListParagraph"/>
        <w:spacing w:line="360" w:lineRule="auto"/>
        <w:ind w:left="180"/>
        <w:rPr>
          <w:rFonts w:eastAsia="Times New Roman"/>
          <w:bCs/>
          <w:color w:val="FF0000"/>
        </w:rPr>
      </w:pPr>
      <w:r w:rsidRPr="00DA6901">
        <w:rPr>
          <w:rFonts w:eastAsia="Times New Roman"/>
          <w:bCs/>
          <w:color w:val="FF0000"/>
        </w:rPr>
        <w:t>- %LSP của Sale chính bắt buộc phải nhập</w:t>
      </w:r>
    </w:p>
    <w:p w14:paraId="31DA25BA" w14:textId="7F15B729" w:rsidR="00DA6901" w:rsidRPr="00DA6901" w:rsidRDefault="00DA6901" w:rsidP="007B1662">
      <w:pPr>
        <w:pStyle w:val="ListParagraph"/>
        <w:spacing w:line="360" w:lineRule="auto"/>
        <w:ind w:left="180"/>
        <w:rPr>
          <w:rFonts w:eastAsia="Times New Roman"/>
          <w:bCs/>
          <w:color w:val="FF0000"/>
        </w:rPr>
      </w:pPr>
      <w:r w:rsidRPr="00DA6901">
        <w:rPr>
          <w:rFonts w:eastAsia="Times New Roman"/>
          <w:bCs/>
          <w:color w:val="FF0000"/>
        </w:rPr>
        <w:t>- Nếu chọn Thêm co-sale thì Tổng %LSP của sale chính và co-sale bắt buộc phải bằng 100%</w:t>
      </w:r>
      <w:r w:rsidR="00110981">
        <w:rPr>
          <w:rFonts w:eastAsia="Times New Roman"/>
          <w:bCs/>
          <w:color w:val="FF0000"/>
        </w:rPr>
        <w:t>. Nhập %LPS Co-sale phải chọn nhân viên co-sale.</w:t>
      </w:r>
    </w:p>
    <w:p w14:paraId="775735C2" w14:textId="1CF0512A" w:rsidR="00110981" w:rsidRPr="00110981" w:rsidRDefault="00DA6901" w:rsidP="007B1662">
      <w:pPr>
        <w:pStyle w:val="ListParagraph"/>
        <w:spacing w:line="360" w:lineRule="auto"/>
        <w:ind w:left="180"/>
        <w:rPr>
          <w:rFonts w:eastAsia="Times New Roman"/>
          <w:bCs/>
          <w:color w:val="FF0000"/>
        </w:rPr>
      </w:pPr>
      <w:r w:rsidRPr="00DA6901">
        <w:rPr>
          <w:rFonts w:eastAsia="Times New Roman"/>
          <w:bCs/>
          <w:color w:val="FF0000"/>
        </w:rPr>
        <w:t>- Nếu chọn Thêm pre-sale thì Tổng %LSP phải bằng 100%</w:t>
      </w:r>
    </w:p>
    <w:p w14:paraId="7A90C9A7" w14:textId="0864019A" w:rsidR="00082672" w:rsidRDefault="00342BA9" w:rsidP="007B1662">
      <w:pPr>
        <w:pStyle w:val="ListParagraph"/>
        <w:spacing w:line="360" w:lineRule="auto"/>
        <w:ind w:left="180"/>
        <w:rPr>
          <w:rFonts w:eastAsia="Times New Roman"/>
          <w:bCs/>
          <w:color w:val="FF0000"/>
        </w:rPr>
      </w:pPr>
      <w:r>
        <w:rPr>
          <w:rFonts w:eastAsia="Times New Roman"/>
          <w:bCs/>
          <w:color w:val="FF0000"/>
        </w:rPr>
        <w:t>- 1 nhân viên chỉ đóng 1 vai trò là Sale chính hoặc Co-Sale hoặc Pre-Sale.</w:t>
      </w:r>
    </w:p>
    <w:p w14:paraId="36160616" w14:textId="4D46FA3C" w:rsidR="00FB5418" w:rsidRDefault="00FB5418" w:rsidP="00DA6901">
      <w:pPr>
        <w:pStyle w:val="ListParagraph"/>
        <w:ind w:left="180"/>
      </w:pPr>
      <w:r>
        <w:t xml:space="preserve">Bước </w:t>
      </w:r>
      <w:r w:rsidR="007C6879">
        <w:t>6</w:t>
      </w:r>
      <w:r>
        <w:t>:</w:t>
      </w:r>
      <w:r w:rsidR="00A83235">
        <w:t xml:space="preserve"> Thông tin dịch vụ đăng ký</w:t>
      </w:r>
    </w:p>
    <w:p w14:paraId="50E7C0C6" w14:textId="265A4CC0" w:rsidR="00A83235" w:rsidRDefault="00A83235" w:rsidP="004706A5">
      <w:pPr>
        <w:pStyle w:val="tvNote"/>
      </w:pPr>
      <w:r>
        <w:t>Chọn Nhóm dịch vụ (đây được hiểu là chọn Nhóm/ loại dịch vụ cho từng PLHD)</w:t>
      </w:r>
    </w:p>
    <w:p w14:paraId="6666914C" w14:textId="39BC3586" w:rsidR="00271FCD" w:rsidRPr="00C565A2" w:rsidRDefault="00895616" w:rsidP="004706A5">
      <w:pPr>
        <w:pStyle w:val="tvNote"/>
      </w:pPr>
      <w:r>
        <w:rPr>
          <w:noProof/>
        </w:rPr>
        <w:drawing>
          <wp:inline distT="0" distB="0" distL="0" distR="0" wp14:anchorId="08DD27CD" wp14:editId="4DD83083">
            <wp:extent cx="6225540" cy="379730"/>
            <wp:effectExtent l="0" t="0" r="381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5540" cy="379730"/>
                    </a:xfrm>
                    <a:prstGeom prst="rect">
                      <a:avLst/>
                    </a:prstGeom>
                  </pic:spPr>
                </pic:pic>
              </a:graphicData>
            </a:graphic>
          </wp:inline>
        </w:drawing>
      </w:r>
    </w:p>
    <w:p w14:paraId="20DE3A0F" w14:textId="14E6D152" w:rsidR="003C091B" w:rsidRDefault="003C091B" w:rsidP="004706A5">
      <w:pPr>
        <w:pStyle w:val="tvNote"/>
      </w:pPr>
      <w:r>
        <w:t>Chọn nhóm dịch vụ</w:t>
      </w:r>
      <w:r w:rsidR="00A87E1F">
        <w:rPr>
          <w:lang w:val="en-US"/>
        </w:rPr>
        <w:t xml:space="preserve"> Truyền dẫn</w:t>
      </w:r>
      <w:r>
        <w:t>:</w:t>
      </w:r>
    </w:p>
    <w:p w14:paraId="6B51EB87" w14:textId="68667758" w:rsidR="005C594B" w:rsidRPr="003C091B" w:rsidRDefault="00FE7057" w:rsidP="004706A5">
      <w:pPr>
        <w:pStyle w:val="tvNote"/>
      </w:pPr>
      <w:r>
        <w:rPr>
          <w:noProof/>
        </w:rPr>
        <w:drawing>
          <wp:inline distT="0" distB="0" distL="0" distR="0" wp14:anchorId="5AB67113" wp14:editId="497353E6">
            <wp:extent cx="6217920" cy="12801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17920" cy="1280160"/>
                    </a:xfrm>
                    <a:prstGeom prst="rect">
                      <a:avLst/>
                    </a:prstGeom>
                    <a:noFill/>
                    <a:ln>
                      <a:noFill/>
                    </a:ln>
                  </pic:spPr>
                </pic:pic>
              </a:graphicData>
            </a:graphic>
          </wp:inline>
        </w:drawing>
      </w:r>
    </w:p>
    <w:p w14:paraId="0D02D918" w14:textId="072D666C" w:rsidR="003C091B" w:rsidRPr="00705E7F" w:rsidRDefault="00705E7F" w:rsidP="004706A5">
      <w:pPr>
        <w:pStyle w:val="tvNote"/>
      </w:pPr>
      <w:r>
        <w:t>Hệ thống hiển thị Loại dịch vụ tương ứng:</w:t>
      </w:r>
    </w:p>
    <w:p w14:paraId="7D915EC0" w14:textId="2A29A059" w:rsidR="005C594B" w:rsidRDefault="00FE7057" w:rsidP="004706A5">
      <w:pPr>
        <w:pStyle w:val="tvNote"/>
      </w:pPr>
      <w:r>
        <w:rPr>
          <w:noProof/>
        </w:rPr>
        <w:lastRenderedPageBreak/>
        <w:drawing>
          <wp:inline distT="0" distB="0" distL="0" distR="0" wp14:anchorId="6A95F34C" wp14:editId="76049DE0">
            <wp:extent cx="6213475" cy="1365885"/>
            <wp:effectExtent l="0" t="0" r="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13475" cy="1365885"/>
                    </a:xfrm>
                    <a:prstGeom prst="rect">
                      <a:avLst/>
                    </a:prstGeom>
                    <a:noFill/>
                    <a:ln>
                      <a:noFill/>
                    </a:ln>
                  </pic:spPr>
                </pic:pic>
              </a:graphicData>
            </a:graphic>
          </wp:inline>
        </w:drawing>
      </w:r>
    </w:p>
    <w:p w14:paraId="4687D108" w14:textId="279A6068" w:rsidR="005C594B" w:rsidRPr="00FE7057" w:rsidRDefault="003666F4" w:rsidP="004706A5">
      <w:pPr>
        <w:pStyle w:val="tvNote"/>
        <w:rPr>
          <w:lang w:val="en-US"/>
        </w:rPr>
      </w:pPr>
      <w:r>
        <w:rPr>
          <w:lang w:val="en-US"/>
        </w:rPr>
        <w:t xml:space="preserve">Chọn và </w:t>
      </w:r>
      <w:r w:rsidR="005C594B">
        <w:t xml:space="preserve">Nhập </w:t>
      </w:r>
      <w:r>
        <w:rPr>
          <w:lang w:val="en-US"/>
        </w:rPr>
        <w:t xml:space="preserve">các </w:t>
      </w:r>
      <w:r w:rsidR="005C594B">
        <w:t>thông tin bổ sung</w:t>
      </w:r>
      <w:r w:rsidR="00FE7057">
        <w:rPr>
          <w:lang w:val="en-US"/>
        </w:rPr>
        <w:t xml:space="preserve">: </w:t>
      </w:r>
    </w:p>
    <w:p w14:paraId="0937CEBC" w14:textId="18E90E61" w:rsidR="005C594B" w:rsidRPr="003C091B" w:rsidRDefault="00FE7057" w:rsidP="004706A5">
      <w:pPr>
        <w:pStyle w:val="tvNote"/>
      </w:pPr>
      <w:r>
        <w:rPr>
          <w:noProof/>
        </w:rPr>
        <w:drawing>
          <wp:inline distT="0" distB="0" distL="0" distR="0" wp14:anchorId="67286097" wp14:editId="7D152020">
            <wp:extent cx="6219190" cy="139382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9190" cy="1393825"/>
                    </a:xfrm>
                    <a:prstGeom prst="rect">
                      <a:avLst/>
                    </a:prstGeom>
                    <a:noFill/>
                    <a:ln>
                      <a:noFill/>
                    </a:ln>
                  </pic:spPr>
                </pic:pic>
              </a:graphicData>
            </a:graphic>
          </wp:inline>
        </w:drawing>
      </w:r>
    </w:p>
    <w:p w14:paraId="37C4E142" w14:textId="39289EDA" w:rsidR="005A42CE" w:rsidRPr="003C091B" w:rsidRDefault="003C091B" w:rsidP="004706A5">
      <w:pPr>
        <w:pStyle w:val="tvNote"/>
      </w:pPr>
      <w:r w:rsidRPr="005A42CE">
        <w:t xml:space="preserve">Đối với </w:t>
      </w:r>
      <w:r w:rsidR="00BF6D59">
        <w:rPr>
          <w:lang w:val="en-US"/>
        </w:rPr>
        <w:t>Nhóm</w:t>
      </w:r>
      <w:r w:rsidRPr="005A42CE">
        <w:t xml:space="preserve"> dịch vụ Truyền số liệu</w:t>
      </w:r>
      <w:r w:rsidR="00BF6D59">
        <w:rPr>
          <w:lang w:val="en-US"/>
        </w:rPr>
        <w:t>:</w:t>
      </w:r>
    </w:p>
    <w:p w14:paraId="3D4ED4A8" w14:textId="4008880C" w:rsidR="003C091B" w:rsidRPr="00BF6D59" w:rsidRDefault="00BF6D59" w:rsidP="004706A5">
      <w:pPr>
        <w:pStyle w:val="tvNote"/>
      </w:pPr>
      <w:r>
        <w:t xml:space="preserve">Loại dịch vụ tương ứng: </w:t>
      </w:r>
    </w:p>
    <w:p w14:paraId="62565DE6" w14:textId="4110F828" w:rsidR="005A42CE" w:rsidRDefault="00BF6D59" w:rsidP="004706A5">
      <w:pPr>
        <w:pStyle w:val="tvNote"/>
      </w:pPr>
      <w:r>
        <w:rPr>
          <w:noProof/>
        </w:rPr>
        <w:drawing>
          <wp:inline distT="0" distB="0" distL="0" distR="0" wp14:anchorId="2B4A16C0" wp14:editId="21291B81">
            <wp:extent cx="6213475" cy="1404620"/>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13475" cy="1404620"/>
                    </a:xfrm>
                    <a:prstGeom prst="rect">
                      <a:avLst/>
                    </a:prstGeom>
                    <a:noFill/>
                    <a:ln>
                      <a:noFill/>
                    </a:ln>
                  </pic:spPr>
                </pic:pic>
              </a:graphicData>
            </a:graphic>
          </wp:inline>
        </w:drawing>
      </w:r>
    </w:p>
    <w:p w14:paraId="02A03264" w14:textId="2FDA3A9A" w:rsidR="005A42CE" w:rsidRPr="00BF6D59" w:rsidRDefault="00BF6D59" w:rsidP="004706A5">
      <w:pPr>
        <w:pStyle w:val="tvNote"/>
        <w:rPr>
          <w:lang w:val="en-US"/>
        </w:rPr>
      </w:pPr>
      <w:r>
        <w:rPr>
          <w:lang w:val="en-US"/>
        </w:rPr>
        <w:t xml:space="preserve">Chọn và </w:t>
      </w:r>
      <w:r w:rsidR="005A42CE">
        <w:t>Nhập</w:t>
      </w:r>
      <w:r>
        <w:rPr>
          <w:lang w:val="en-US"/>
        </w:rPr>
        <w:t xml:space="preserve"> các</w:t>
      </w:r>
      <w:r w:rsidR="005A42CE">
        <w:t xml:space="preserve"> thông tin bổ sung</w:t>
      </w:r>
      <w:r>
        <w:rPr>
          <w:lang w:val="en-US"/>
        </w:rPr>
        <w:t>:</w:t>
      </w:r>
    </w:p>
    <w:p w14:paraId="17B81A09" w14:textId="3C750519" w:rsidR="005A42CE" w:rsidRPr="005A42CE" w:rsidRDefault="00BF6D59" w:rsidP="004706A5">
      <w:pPr>
        <w:pStyle w:val="tvNote"/>
      </w:pPr>
      <w:r>
        <w:rPr>
          <w:noProof/>
        </w:rPr>
        <w:drawing>
          <wp:inline distT="0" distB="0" distL="0" distR="0" wp14:anchorId="4E39463F" wp14:editId="171930E2">
            <wp:extent cx="6219190" cy="1382395"/>
            <wp:effectExtent l="0" t="0" r="0" b="825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19190" cy="1382395"/>
                    </a:xfrm>
                    <a:prstGeom prst="rect">
                      <a:avLst/>
                    </a:prstGeom>
                    <a:noFill/>
                    <a:ln>
                      <a:noFill/>
                    </a:ln>
                  </pic:spPr>
                </pic:pic>
              </a:graphicData>
            </a:graphic>
          </wp:inline>
        </w:drawing>
      </w:r>
    </w:p>
    <w:p w14:paraId="34D928C9" w14:textId="5CE5C89D" w:rsidR="005A42CE" w:rsidRPr="003C091B" w:rsidRDefault="003C091B" w:rsidP="004706A5">
      <w:pPr>
        <w:pStyle w:val="tvNote"/>
      </w:pPr>
      <w:r w:rsidRPr="005A42CE">
        <w:t xml:space="preserve">Đối với </w:t>
      </w:r>
      <w:r w:rsidR="00B0487F">
        <w:t xml:space="preserve">nhóm </w:t>
      </w:r>
      <w:r w:rsidRPr="005A42CE">
        <w:t>dịch vụ Internet</w:t>
      </w:r>
      <w:r w:rsidR="00B0487F">
        <w:rPr>
          <w:lang w:val="en-US"/>
        </w:rPr>
        <w:t>:</w:t>
      </w:r>
    </w:p>
    <w:p w14:paraId="2DD2EB04" w14:textId="2C80567C" w:rsidR="003C091B" w:rsidRPr="00B0487F" w:rsidRDefault="003C091B" w:rsidP="004706A5">
      <w:pPr>
        <w:pStyle w:val="tvNote"/>
        <w:rPr>
          <w:lang w:val="en-US"/>
        </w:rPr>
      </w:pPr>
      <w:r>
        <w:t xml:space="preserve">  </w:t>
      </w:r>
      <w:r w:rsidR="00B0487F">
        <w:rPr>
          <w:lang w:val="en-US"/>
        </w:rPr>
        <w:t>L</w:t>
      </w:r>
      <w:r>
        <w:t>oại dịch vụ</w:t>
      </w:r>
      <w:r w:rsidR="00B0487F">
        <w:rPr>
          <w:lang w:val="en-US"/>
        </w:rPr>
        <w:t xml:space="preserve"> tương ứng:</w:t>
      </w:r>
    </w:p>
    <w:p w14:paraId="5A0F6EB9" w14:textId="2ACA100B" w:rsidR="005A42CE" w:rsidRDefault="00B0487F" w:rsidP="004706A5">
      <w:pPr>
        <w:pStyle w:val="tvNote"/>
      </w:pPr>
      <w:r>
        <w:rPr>
          <w:noProof/>
        </w:rPr>
        <w:lastRenderedPageBreak/>
        <w:drawing>
          <wp:inline distT="0" distB="0" distL="0" distR="0" wp14:anchorId="1BB38DE4" wp14:editId="78A9F287">
            <wp:extent cx="6217920" cy="141097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7920" cy="1410970"/>
                    </a:xfrm>
                    <a:prstGeom prst="rect">
                      <a:avLst/>
                    </a:prstGeom>
                    <a:noFill/>
                    <a:ln>
                      <a:noFill/>
                    </a:ln>
                  </pic:spPr>
                </pic:pic>
              </a:graphicData>
            </a:graphic>
          </wp:inline>
        </w:drawing>
      </w:r>
    </w:p>
    <w:p w14:paraId="6BDCB098" w14:textId="64A57CEF" w:rsidR="005A42CE" w:rsidRPr="00B0487F" w:rsidRDefault="00B0487F" w:rsidP="004706A5">
      <w:pPr>
        <w:pStyle w:val="tvNote"/>
        <w:rPr>
          <w:lang w:val="en-US"/>
        </w:rPr>
      </w:pPr>
      <w:r>
        <w:rPr>
          <w:lang w:val="en-US"/>
        </w:rPr>
        <w:t xml:space="preserve">Chọn và </w:t>
      </w:r>
      <w:r w:rsidR="005A42CE">
        <w:t>Nhập</w:t>
      </w:r>
      <w:r>
        <w:rPr>
          <w:lang w:val="en-US"/>
        </w:rPr>
        <w:t xml:space="preserve"> các</w:t>
      </w:r>
      <w:r w:rsidR="005A42CE">
        <w:t xml:space="preserve"> thông tin bổ sung</w:t>
      </w:r>
      <w:r>
        <w:rPr>
          <w:lang w:val="en-US"/>
        </w:rPr>
        <w:t>:</w:t>
      </w:r>
    </w:p>
    <w:p w14:paraId="0C6FA3A5" w14:textId="506802B6" w:rsidR="005A42CE" w:rsidRDefault="004528D5" w:rsidP="004706A5">
      <w:pPr>
        <w:pStyle w:val="tvNote"/>
      </w:pPr>
      <w:r>
        <w:tab/>
      </w:r>
      <w:r w:rsidR="00B0487F">
        <w:rPr>
          <w:noProof/>
        </w:rPr>
        <w:drawing>
          <wp:inline distT="0" distB="0" distL="0" distR="0" wp14:anchorId="16509FC8" wp14:editId="1BE23716">
            <wp:extent cx="6217920" cy="139763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7920" cy="1397635"/>
                    </a:xfrm>
                    <a:prstGeom prst="rect">
                      <a:avLst/>
                    </a:prstGeom>
                    <a:noFill/>
                    <a:ln>
                      <a:noFill/>
                    </a:ln>
                  </pic:spPr>
                </pic:pic>
              </a:graphicData>
            </a:graphic>
          </wp:inline>
        </w:drawing>
      </w:r>
    </w:p>
    <w:p w14:paraId="2E01BA53" w14:textId="13B8FF66" w:rsidR="008E49C4" w:rsidRDefault="008E49C4" w:rsidP="004706A5">
      <w:pPr>
        <w:pStyle w:val="tvNote"/>
      </w:pPr>
      <w:r w:rsidRPr="005A42CE">
        <w:t xml:space="preserve">Đối với </w:t>
      </w:r>
      <w:r w:rsidR="00B0487F">
        <w:t xml:space="preserve">nhóm </w:t>
      </w:r>
      <w:r w:rsidRPr="005A42CE">
        <w:t>dịch vụ</w:t>
      </w:r>
      <w:r>
        <w:rPr>
          <w:lang w:val="en-US"/>
        </w:rPr>
        <w:t xml:space="preserve"> Thiết bị, Licence</w:t>
      </w:r>
      <w:r w:rsidRPr="005A42CE">
        <w:t>.</w:t>
      </w:r>
    </w:p>
    <w:p w14:paraId="4E68185B" w14:textId="14C86101" w:rsidR="008E49C4" w:rsidRDefault="00B0487F" w:rsidP="004706A5">
      <w:pPr>
        <w:pStyle w:val="tvNote"/>
        <w:rPr>
          <w:noProof/>
        </w:rPr>
      </w:pPr>
      <w:r>
        <w:t>Loại dịch vụ tương ứng:</w:t>
      </w:r>
    </w:p>
    <w:p w14:paraId="663E2273" w14:textId="1D960EA4" w:rsidR="00944BD2" w:rsidRDefault="00944BD2" w:rsidP="004706A5">
      <w:pPr>
        <w:pStyle w:val="tvNote"/>
      </w:pPr>
      <w:r>
        <w:rPr>
          <w:noProof/>
        </w:rPr>
        <w:drawing>
          <wp:inline distT="0" distB="0" distL="0" distR="0" wp14:anchorId="5C57F063" wp14:editId="63DC82E2">
            <wp:extent cx="6217920" cy="1384935"/>
            <wp:effectExtent l="0" t="0" r="0"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7920" cy="1384935"/>
                    </a:xfrm>
                    <a:prstGeom prst="rect">
                      <a:avLst/>
                    </a:prstGeom>
                    <a:noFill/>
                    <a:ln>
                      <a:noFill/>
                    </a:ln>
                  </pic:spPr>
                </pic:pic>
              </a:graphicData>
            </a:graphic>
          </wp:inline>
        </w:drawing>
      </w:r>
    </w:p>
    <w:p w14:paraId="52ACCE7B" w14:textId="7FAFA1D4" w:rsidR="008E49C4" w:rsidRPr="001B7604" w:rsidRDefault="001B7604" w:rsidP="004706A5">
      <w:pPr>
        <w:pStyle w:val="tvNote"/>
        <w:rPr>
          <w:lang w:val="en-US"/>
        </w:rPr>
      </w:pPr>
      <w:r>
        <w:rPr>
          <w:lang w:val="en-US"/>
        </w:rPr>
        <w:t xml:space="preserve">Chọn và </w:t>
      </w:r>
      <w:r w:rsidR="008E49C4">
        <w:t>Nhập</w:t>
      </w:r>
      <w:r>
        <w:rPr>
          <w:lang w:val="en-US"/>
        </w:rPr>
        <w:t xml:space="preserve"> các</w:t>
      </w:r>
      <w:r w:rsidR="008E49C4">
        <w:t xml:space="preserve"> thông tin bổ sung</w:t>
      </w:r>
      <w:r>
        <w:rPr>
          <w:lang w:val="en-US"/>
        </w:rPr>
        <w:t>:</w:t>
      </w:r>
    </w:p>
    <w:p w14:paraId="71DA4DB1" w14:textId="12B5F347" w:rsidR="008E49C4" w:rsidRPr="005A42CE" w:rsidRDefault="001B7604" w:rsidP="004706A5">
      <w:pPr>
        <w:pStyle w:val="tvNote"/>
      </w:pPr>
      <w:r>
        <w:rPr>
          <w:noProof/>
        </w:rPr>
        <w:drawing>
          <wp:inline distT="0" distB="0" distL="0" distR="0" wp14:anchorId="04F3339B" wp14:editId="001DCFB5">
            <wp:extent cx="6219190" cy="139382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19190" cy="1393825"/>
                    </a:xfrm>
                    <a:prstGeom prst="rect">
                      <a:avLst/>
                    </a:prstGeom>
                    <a:noFill/>
                    <a:ln>
                      <a:noFill/>
                    </a:ln>
                  </pic:spPr>
                </pic:pic>
              </a:graphicData>
            </a:graphic>
          </wp:inline>
        </w:drawing>
      </w:r>
    </w:p>
    <w:p w14:paraId="3FBAAE02" w14:textId="392338CC" w:rsidR="005A42CE" w:rsidRDefault="005A42CE" w:rsidP="005A42CE">
      <w:pPr>
        <w:pStyle w:val="ListParagraph"/>
        <w:ind w:left="180"/>
      </w:pPr>
      <w:r>
        <w:t xml:space="preserve">Bước </w:t>
      </w:r>
      <w:r w:rsidR="007C6879">
        <w:t>7</w:t>
      </w:r>
      <w:r>
        <w:t xml:space="preserve">: </w:t>
      </w:r>
      <w:r w:rsidR="00B1167B">
        <w:t>Thông tin địa chỉ triển khai dịch vụ</w:t>
      </w:r>
      <w:r w:rsidR="00DC5BDA">
        <w:t>:</w:t>
      </w:r>
    </w:p>
    <w:p w14:paraId="6E718EB7" w14:textId="3D258BC0" w:rsidR="00B1167B" w:rsidRDefault="00DC5BDA" w:rsidP="0036280B">
      <w:r>
        <w:rPr>
          <w:noProof/>
        </w:rPr>
        <w:lastRenderedPageBreak/>
        <w:drawing>
          <wp:inline distT="0" distB="0" distL="0" distR="0" wp14:anchorId="646F2C39" wp14:editId="7CBB5119">
            <wp:extent cx="6225540" cy="2600325"/>
            <wp:effectExtent l="0" t="0" r="3810"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5540" cy="2600325"/>
                    </a:xfrm>
                    <a:prstGeom prst="rect">
                      <a:avLst/>
                    </a:prstGeom>
                  </pic:spPr>
                </pic:pic>
              </a:graphicData>
            </a:graphic>
          </wp:inline>
        </w:drawing>
      </w:r>
    </w:p>
    <w:p w14:paraId="0A99A191" w14:textId="588BB284" w:rsidR="005F11E3" w:rsidRDefault="005F11E3" w:rsidP="005A42CE">
      <w:pPr>
        <w:pStyle w:val="ListParagraph"/>
        <w:ind w:left="180"/>
      </w:pPr>
      <w:r>
        <w:t>Trường hợp nếu chọn “Địa chỉ quốc tế”, người dùng bổ sung thêm loại cáp</w:t>
      </w:r>
    </w:p>
    <w:p w14:paraId="0169F293" w14:textId="5CBAEED2" w:rsidR="005F11E3" w:rsidRDefault="005F11E3" w:rsidP="005A42CE">
      <w:pPr>
        <w:pStyle w:val="ListParagraph"/>
        <w:ind w:left="180"/>
      </w:pPr>
      <w:r>
        <w:t>Bao gồm: AAG, APG, IA</w:t>
      </w:r>
    </w:p>
    <w:p w14:paraId="0A68CDAD" w14:textId="1126F793" w:rsidR="005F11E3" w:rsidRDefault="002B17C9" w:rsidP="0036280B">
      <w:r>
        <w:rPr>
          <w:noProof/>
        </w:rPr>
        <w:drawing>
          <wp:inline distT="0" distB="0" distL="0" distR="0" wp14:anchorId="2830B9EA" wp14:editId="08B7E05D">
            <wp:extent cx="6219190" cy="25228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19190" cy="2522855"/>
                    </a:xfrm>
                    <a:prstGeom prst="rect">
                      <a:avLst/>
                    </a:prstGeom>
                    <a:noFill/>
                    <a:ln>
                      <a:noFill/>
                    </a:ln>
                  </pic:spPr>
                </pic:pic>
              </a:graphicData>
            </a:graphic>
          </wp:inline>
        </w:drawing>
      </w:r>
    </w:p>
    <w:p w14:paraId="4CED29E0" w14:textId="031A31D7" w:rsidR="002B17C9" w:rsidRPr="002B17C9" w:rsidRDefault="002B17C9" w:rsidP="004706A5">
      <w:pPr>
        <w:pStyle w:val="tvNote"/>
        <w:rPr>
          <w:lang w:val="en-US"/>
        </w:rPr>
      </w:pPr>
      <w:r>
        <w:t>Sales chọn thêm ngày Dự kiến khảo sát</w:t>
      </w:r>
      <w:r>
        <w:rPr>
          <w:lang w:val="en-US"/>
        </w:rPr>
        <w:t>:</w:t>
      </w:r>
    </w:p>
    <w:p w14:paraId="46D74E8C" w14:textId="416C481F" w:rsidR="002B17C9" w:rsidRDefault="002B17C9" w:rsidP="004706A5">
      <w:pPr>
        <w:pStyle w:val="tvNote"/>
      </w:pPr>
      <w:r>
        <w:rPr>
          <w:noProof/>
        </w:rPr>
        <w:drawing>
          <wp:inline distT="0" distB="0" distL="0" distR="0" wp14:anchorId="7217AD9E" wp14:editId="116C76DE">
            <wp:extent cx="6225540" cy="373380"/>
            <wp:effectExtent l="0" t="0" r="381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5540" cy="373380"/>
                    </a:xfrm>
                    <a:prstGeom prst="rect">
                      <a:avLst/>
                    </a:prstGeom>
                    <a:noFill/>
                    <a:ln>
                      <a:noFill/>
                    </a:ln>
                  </pic:spPr>
                </pic:pic>
              </a:graphicData>
            </a:graphic>
          </wp:inline>
        </w:drawing>
      </w:r>
    </w:p>
    <w:p w14:paraId="23771510" w14:textId="7E414645" w:rsidR="00B1167B" w:rsidRPr="002B17C9" w:rsidRDefault="00B1167B" w:rsidP="004706A5">
      <w:pPr>
        <w:pStyle w:val="tvNote"/>
        <w:rPr>
          <w:lang w:val="en-US"/>
        </w:rPr>
      </w:pPr>
      <w:r w:rsidRPr="00576B27">
        <w:t>Nhập thông tin địa chỉ</w:t>
      </w:r>
      <w:r w:rsidR="00A85C2D">
        <w:t xml:space="preserve"> &amp; ngày </w:t>
      </w:r>
      <w:r w:rsidR="002B17C9">
        <w:rPr>
          <w:lang w:val="en-US"/>
        </w:rPr>
        <w:t>dự kiến</w:t>
      </w:r>
      <w:r w:rsidRPr="00576B27">
        <w:t xml:space="preserve"> triển khai dịch vụ</w:t>
      </w:r>
      <w:r w:rsidR="002B17C9">
        <w:rPr>
          <w:lang w:val="en-US"/>
        </w:rPr>
        <w:t>:</w:t>
      </w:r>
    </w:p>
    <w:p w14:paraId="777D53F3" w14:textId="2D868383" w:rsidR="00A85C2D" w:rsidRDefault="0036280B" w:rsidP="004706A5">
      <w:pPr>
        <w:pStyle w:val="tvNote"/>
      </w:pPr>
      <w:r>
        <w:rPr>
          <w:noProof/>
        </w:rPr>
        <w:drawing>
          <wp:inline distT="0" distB="0" distL="0" distR="0" wp14:anchorId="68F7706C" wp14:editId="0818767E">
            <wp:extent cx="6225540" cy="394970"/>
            <wp:effectExtent l="0" t="0" r="3810" b="508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5540" cy="394970"/>
                    </a:xfrm>
                    <a:prstGeom prst="rect">
                      <a:avLst/>
                    </a:prstGeom>
                    <a:noFill/>
                    <a:ln>
                      <a:noFill/>
                    </a:ln>
                  </pic:spPr>
                </pic:pic>
              </a:graphicData>
            </a:graphic>
          </wp:inline>
        </w:drawing>
      </w:r>
    </w:p>
    <w:p w14:paraId="178671F3" w14:textId="397E22F9" w:rsidR="00CD7C39" w:rsidRDefault="00CD7C39" w:rsidP="004706A5">
      <w:pPr>
        <w:pStyle w:val="tvNote"/>
      </w:pPr>
      <w:r w:rsidRPr="00576B27">
        <w:t>Sales tiến hành chọn Có/ Không ở mục Giải pháp.</w:t>
      </w:r>
    </w:p>
    <w:p w14:paraId="2A717B60" w14:textId="0C4FACCF" w:rsidR="006E5EE4" w:rsidRPr="0036280B" w:rsidRDefault="006E5EE4" w:rsidP="004706A5">
      <w:pPr>
        <w:pStyle w:val="tvNote"/>
      </w:pPr>
    </w:p>
    <w:p w14:paraId="5875721B" w14:textId="4015CF3B" w:rsidR="0036280B" w:rsidRPr="009779B5" w:rsidRDefault="009779B5" w:rsidP="004706A5">
      <w:pPr>
        <w:pStyle w:val="tvNote"/>
      </w:pPr>
      <w:r>
        <w:lastRenderedPageBreak/>
        <w:t>Nhập thông tin</w:t>
      </w:r>
      <w:r w:rsidR="00B1167B" w:rsidRPr="00576B27">
        <w:t xml:space="preserve"> địa chỉ triển khai</w:t>
      </w:r>
      <w:r>
        <w:t>,</w:t>
      </w:r>
      <w:r w:rsidR="00D6583A">
        <w:t xml:space="preserve"> kiểm tra thông tin địa chỉ, </w:t>
      </w:r>
      <w:r>
        <w:t>sau đó nhấn “Thêm địa chỉ triển khai”:</w:t>
      </w:r>
    </w:p>
    <w:p w14:paraId="644599BA" w14:textId="7568816F" w:rsidR="00812CA9" w:rsidRDefault="00767BAC" w:rsidP="00767BAC">
      <w:r>
        <w:rPr>
          <w:noProof/>
        </w:rPr>
        <w:drawing>
          <wp:inline distT="0" distB="0" distL="0" distR="0" wp14:anchorId="4F6A4AB0" wp14:editId="3BC01FD3">
            <wp:extent cx="6217920" cy="224599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17920" cy="2245995"/>
                    </a:xfrm>
                    <a:prstGeom prst="rect">
                      <a:avLst/>
                    </a:prstGeom>
                    <a:noFill/>
                    <a:ln>
                      <a:noFill/>
                    </a:ln>
                  </pic:spPr>
                </pic:pic>
              </a:graphicData>
            </a:graphic>
          </wp:inline>
        </w:drawing>
      </w:r>
    </w:p>
    <w:p w14:paraId="056D2F51" w14:textId="0D18F8AA" w:rsidR="00576B27" w:rsidRDefault="00192164" w:rsidP="00576B27">
      <w:pPr>
        <w:pStyle w:val="ListParagraph"/>
        <w:ind w:left="180"/>
      </w:pPr>
      <w:r>
        <w:t>Mỗi dịch vụ và địa chỉ triển khai (mỗi dòng) sẽ tương ứng với 1 mã pdk chi tiết.</w:t>
      </w:r>
    </w:p>
    <w:p w14:paraId="12084E61" w14:textId="7D0DEF49" w:rsidR="00D5039F" w:rsidRPr="008A653D" w:rsidRDefault="00D5039F" w:rsidP="008A653D">
      <w:pPr>
        <w:pStyle w:val="ListParagraph"/>
        <w:ind w:left="180"/>
      </w:pPr>
      <w:r>
        <w:t xml:space="preserve">Check chọn Địa chỉ quốc tế =&gt; Trong danh sách khi “Thêm địa chỉ triển khai” mỗi dòng Địa chỉ triển khai sẽ có nội dung lấy từ input Địa chỉ Quốc tế. </w:t>
      </w:r>
      <w:r w:rsidRPr="00E1236B">
        <w:t>Bắt buộc nhập Địa chỉ Quốc tế.</w:t>
      </w:r>
    </w:p>
    <w:p w14:paraId="102C9AC0" w14:textId="468162A1" w:rsidR="000A79F5" w:rsidRDefault="000A79F5" w:rsidP="00576B27">
      <w:pPr>
        <w:pStyle w:val="ListParagraph"/>
        <w:ind w:left="180"/>
      </w:pPr>
      <w:r w:rsidRPr="000A79F5">
        <w:t>Trên danh s</w:t>
      </w:r>
      <w:r w:rsidR="00882442">
        <w:t>ách</w:t>
      </w:r>
      <w:r w:rsidRPr="000A79F5">
        <w:t xml:space="preserve"> địa chỉ triển khai ch</w:t>
      </w:r>
      <w:r>
        <w:t>ỉ</w:t>
      </w:r>
      <w:r w:rsidRPr="000A79F5">
        <w:t xml:space="preserve"> có duy nhất 1 điểm chính</w:t>
      </w:r>
      <w:r w:rsidR="002D2727">
        <w:t>.</w:t>
      </w:r>
    </w:p>
    <w:p w14:paraId="365994EE" w14:textId="667C5B6C" w:rsidR="00D54D8A" w:rsidRDefault="00D54D8A" w:rsidP="00D54D8A">
      <w:pPr>
        <w:ind w:firstLine="180"/>
      </w:pPr>
      <w:r w:rsidRPr="00D54D8A">
        <w:t xml:space="preserve">Tên </w:t>
      </w:r>
      <w:r w:rsidR="002277FB">
        <w:t>“</w:t>
      </w:r>
      <w:r w:rsidRPr="00D54D8A">
        <w:t>Nhân viên kinh doanh</w:t>
      </w:r>
      <w:r w:rsidR="002277FB">
        <w:t>” trên danh sách</w:t>
      </w:r>
      <w:r w:rsidRPr="00D54D8A">
        <w:t xml:space="preserve"> </w:t>
      </w:r>
      <w:r>
        <w:t>là</w:t>
      </w:r>
      <w:r w:rsidRPr="00D54D8A">
        <w:t xml:space="preserve"> tên nhân viên sale chính.</w:t>
      </w:r>
    </w:p>
    <w:p w14:paraId="523D66B8" w14:textId="7AAED295" w:rsidR="00D7361A" w:rsidRDefault="00D7361A" w:rsidP="00576B27">
      <w:pPr>
        <w:pStyle w:val="ListParagraph"/>
        <w:ind w:left="180"/>
      </w:pPr>
      <w:r>
        <w:t>Chọn vào “Xem chi tiết”</w:t>
      </w:r>
      <w:r w:rsidR="00802AEB">
        <w:t xml:space="preserve"> hiển thị Popup</w:t>
      </w:r>
      <w:r>
        <w:t xml:space="preserve"> để xem lại</w:t>
      </w:r>
      <w:r w:rsidR="00802AEB">
        <w:t xml:space="preserve"> thông tin</w:t>
      </w:r>
      <w:r>
        <w:t xml:space="preserve"> chi tiết dịch vụ đã </w:t>
      </w:r>
      <w:r w:rsidR="00767BAC">
        <w:t>đăng</w:t>
      </w:r>
      <w:r>
        <w:t xml:space="preserve"> ký.</w:t>
      </w:r>
    </w:p>
    <w:p w14:paraId="60BF8AA8" w14:textId="360E47D7" w:rsidR="00D7361A" w:rsidRDefault="00802AEB" w:rsidP="00802AEB">
      <w:r>
        <w:rPr>
          <w:noProof/>
        </w:rPr>
        <w:lastRenderedPageBreak/>
        <w:drawing>
          <wp:inline distT="0" distB="0" distL="0" distR="0" wp14:anchorId="713DF8B9" wp14:editId="5E8882C9">
            <wp:extent cx="6210300" cy="4513580"/>
            <wp:effectExtent l="0" t="0" r="0"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10300" cy="4513580"/>
                    </a:xfrm>
                    <a:prstGeom prst="rect">
                      <a:avLst/>
                    </a:prstGeom>
                    <a:noFill/>
                    <a:ln>
                      <a:noFill/>
                    </a:ln>
                  </pic:spPr>
                </pic:pic>
              </a:graphicData>
            </a:graphic>
          </wp:inline>
        </w:drawing>
      </w:r>
    </w:p>
    <w:p w14:paraId="35CA6CB3" w14:textId="0D71E307" w:rsidR="00192164" w:rsidRDefault="002B41C5" w:rsidP="002B41C5">
      <w:pPr>
        <w:pStyle w:val="ListParagraph"/>
        <w:ind w:left="180"/>
      </w:pPr>
      <w:r>
        <w:t>Hình thức thanh toán: Trả trước, trả sau.</w:t>
      </w:r>
    </w:p>
    <w:p w14:paraId="70A7AC86" w14:textId="77777777" w:rsidR="0027543D" w:rsidRDefault="0027543D" w:rsidP="005A42CE">
      <w:pPr>
        <w:pStyle w:val="ListParagraph"/>
        <w:ind w:left="180"/>
      </w:pPr>
    </w:p>
    <w:p w14:paraId="0D936CB1" w14:textId="0B9866AD" w:rsidR="00576B27" w:rsidRDefault="00576B27" w:rsidP="005A42CE">
      <w:pPr>
        <w:pStyle w:val="ListParagraph"/>
        <w:ind w:left="180"/>
      </w:pPr>
      <w:r>
        <w:t>Bướ</w:t>
      </w:r>
      <w:r w:rsidR="00CD7C39">
        <w:t xml:space="preserve">c </w:t>
      </w:r>
      <w:r w:rsidR="007C6879">
        <w:t>9</w:t>
      </w:r>
      <w:r>
        <w:t>: Chọn “Tạo phiếu đăng ký”</w:t>
      </w:r>
    </w:p>
    <w:p w14:paraId="1FB8D3FB" w14:textId="33515AB7" w:rsidR="00576B27" w:rsidRDefault="00576B27" w:rsidP="00361DBB">
      <w:pPr>
        <w:pStyle w:val="ListParagraph"/>
        <w:ind w:left="180"/>
        <w:jc w:val="center"/>
      </w:pPr>
      <w:r>
        <w:rPr>
          <w:noProof/>
        </w:rPr>
        <w:drawing>
          <wp:inline distT="0" distB="0" distL="0" distR="0" wp14:anchorId="3D867A9E" wp14:editId="6B1ADAE2">
            <wp:extent cx="3143250" cy="5429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3250" cy="542925"/>
                    </a:xfrm>
                    <a:prstGeom prst="rect">
                      <a:avLst/>
                    </a:prstGeom>
                  </pic:spPr>
                </pic:pic>
              </a:graphicData>
            </a:graphic>
          </wp:inline>
        </w:drawing>
      </w:r>
    </w:p>
    <w:p w14:paraId="5311E0DE" w14:textId="2CB82B13" w:rsidR="00361DBB" w:rsidRDefault="00361DBB" w:rsidP="00361DBB">
      <w:pPr>
        <w:pStyle w:val="ListParagraph"/>
        <w:ind w:left="180"/>
      </w:pPr>
      <w:r>
        <w:t>Hiển thị Popup tạo phiếu đăng ký thành công.</w:t>
      </w:r>
      <w:r w:rsidR="0072078C">
        <w:t xml:space="preserve"> Màn hình tự động chuyển</w:t>
      </w:r>
      <w:r w:rsidR="00B429DB">
        <w:t xml:space="preserve"> sang</w:t>
      </w:r>
      <w:r w:rsidR="0072078C">
        <w:t xml:space="preserve"> trang Danh sách Phiếu đăng ký</w:t>
      </w:r>
      <w:r w:rsidR="000130AF">
        <w:t>.</w:t>
      </w:r>
    </w:p>
    <w:p w14:paraId="30A6ADD8" w14:textId="6176AC38" w:rsidR="00CE6AD6" w:rsidRPr="00E92435" w:rsidRDefault="00361DBB" w:rsidP="00361DBB">
      <w:pPr>
        <w:jc w:val="center"/>
      </w:pPr>
      <w:r>
        <w:rPr>
          <w:noProof/>
        </w:rPr>
        <w:drawing>
          <wp:inline distT="0" distB="0" distL="0" distR="0" wp14:anchorId="774BEB04" wp14:editId="41D3DD4E">
            <wp:extent cx="2596617" cy="1632520"/>
            <wp:effectExtent l="0" t="0" r="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0151" cy="1641029"/>
                    </a:xfrm>
                    <a:prstGeom prst="rect">
                      <a:avLst/>
                    </a:prstGeom>
                    <a:noFill/>
                    <a:ln>
                      <a:noFill/>
                    </a:ln>
                  </pic:spPr>
                </pic:pic>
              </a:graphicData>
            </a:graphic>
          </wp:inline>
        </w:drawing>
      </w:r>
    </w:p>
    <w:p w14:paraId="4CFAEBA9" w14:textId="05FEB322" w:rsidR="00BF1626" w:rsidRDefault="00BF1626" w:rsidP="001648A8">
      <w:pPr>
        <w:pStyle w:val="Heading3"/>
        <w:numPr>
          <w:ilvl w:val="0"/>
          <w:numId w:val="15"/>
        </w:numPr>
      </w:pPr>
      <w:bookmarkStart w:id="201" w:name="_Toc66437656"/>
      <w:r w:rsidRPr="00D57F55">
        <w:lastRenderedPageBreak/>
        <w:t>Business</w:t>
      </w:r>
      <w:r>
        <w:t xml:space="preserve"> rules (BR):</w:t>
      </w:r>
      <w:bookmarkEnd w:id="197"/>
      <w:bookmarkEnd w:id="201"/>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B20F29" w:rsidRPr="009609C0" w14:paraId="6270E924" w14:textId="77777777" w:rsidTr="00B20F29">
        <w:trPr>
          <w:tblHeader/>
        </w:trPr>
        <w:tc>
          <w:tcPr>
            <w:tcW w:w="1506" w:type="dxa"/>
            <w:shd w:val="clear" w:color="auto" w:fill="4472C4" w:themeFill="accent5"/>
          </w:tcPr>
          <w:p w14:paraId="470B2B99" w14:textId="77777777" w:rsidR="00B20F29" w:rsidRPr="009609C0" w:rsidRDefault="00B20F29" w:rsidP="00B20F29">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73E864BB" w14:textId="77777777" w:rsidR="00B20F29" w:rsidRPr="009609C0" w:rsidRDefault="00B20F29" w:rsidP="00AC2BF0">
            <w:pPr>
              <w:pStyle w:val="Bang"/>
              <w:jc w:val="center"/>
              <w:rPr>
                <w:b/>
                <w:color w:val="FFFFFF" w:themeColor="background1"/>
                <w:sz w:val="24"/>
                <w:szCs w:val="24"/>
              </w:rPr>
            </w:pPr>
            <w:r w:rsidRPr="009609C0">
              <w:rPr>
                <w:b/>
                <w:color w:val="FFFFFF" w:themeColor="background1"/>
                <w:sz w:val="24"/>
                <w:szCs w:val="24"/>
              </w:rPr>
              <w:t xml:space="preserve">MÔ TẢ </w:t>
            </w:r>
          </w:p>
        </w:tc>
      </w:tr>
      <w:tr w:rsidR="0094556A" w:rsidRPr="009609C0" w14:paraId="5E5DC5FE" w14:textId="77777777" w:rsidTr="00F27273">
        <w:trPr>
          <w:trHeight w:val="394"/>
        </w:trPr>
        <w:tc>
          <w:tcPr>
            <w:tcW w:w="1506" w:type="dxa"/>
            <w:shd w:val="clear" w:color="000000" w:fill="FFFFFF"/>
          </w:tcPr>
          <w:p w14:paraId="002B3EBD" w14:textId="19943E22" w:rsidR="0094556A" w:rsidRPr="009609C0" w:rsidRDefault="000E72D5" w:rsidP="00AC2BF0">
            <w:pPr>
              <w:pStyle w:val="Bang"/>
              <w:jc w:val="center"/>
              <w:rPr>
                <w:sz w:val="24"/>
                <w:szCs w:val="24"/>
              </w:rPr>
            </w:pPr>
            <w:r>
              <w:rPr>
                <w:sz w:val="24"/>
                <w:szCs w:val="24"/>
              </w:rPr>
              <w:t>BR01</w:t>
            </w:r>
          </w:p>
        </w:tc>
        <w:tc>
          <w:tcPr>
            <w:tcW w:w="8275" w:type="dxa"/>
            <w:shd w:val="clear" w:color="000000" w:fill="FFFFFF"/>
          </w:tcPr>
          <w:p w14:paraId="16127D4E" w14:textId="2F5CA1DA" w:rsidR="0094556A" w:rsidRDefault="0094556A" w:rsidP="00DE2919">
            <w:pPr>
              <w:pStyle w:val="ListParagraph"/>
              <w:spacing w:before="40" w:after="40" w:line="240" w:lineRule="auto"/>
              <w:ind w:left="0"/>
              <w:jc w:val="both"/>
              <w:rPr>
                <w:szCs w:val="24"/>
              </w:rPr>
            </w:pPr>
            <w:r>
              <w:rPr>
                <w:szCs w:val="24"/>
              </w:rPr>
              <w:t>Tài khoản phải có quyền tương ứng</w:t>
            </w:r>
            <w:r w:rsidR="00473D9A">
              <w:rPr>
                <w:szCs w:val="24"/>
              </w:rPr>
              <w:t>.</w:t>
            </w:r>
          </w:p>
        </w:tc>
      </w:tr>
      <w:tr w:rsidR="008A35E0" w:rsidRPr="009609C0" w14:paraId="391C3C98" w14:textId="77777777" w:rsidTr="00B20F29">
        <w:tc>
          <w:tcPr>
            <w:tcW w:w="1506" w:type="dxa"/>
            <w:shd w:val="clear" w:color="000000" w:fill="FFFFFF"/>
          </w:tcPr>
          <w:p w14:paraId="3F8F7739" w14:textId="5D40AB93" w:rsidR="008A35E0" w:rsidRDefault="000E72D5" w:rsidP="00AC2BF0">
            <w:pPr>
              <w:pStyle w:val="Bang"/>
              <w:jc w:val="center"/>
              <w:rPr>
                <w:sz w:val="24"/>
                <w:szCs w:val="24"/>
              </w:rPr>
            </w:pPr>
            <w:r>
              <w:rPr>
                <w:sz w:val="24"/>
                <w:szCs w:val="24"/>
              </w:rPr>
              <w:t>BR02</w:t>
            </w:r>
          </w:p>
        </w:tc>
        <w:tc>
          <w:tcPr>
            <w:tcW w:w="8275" w:type="dxa"/>
            <w:shd w:val="clear" w:color="000000" w:fill="FFFFFF"/>
          </w:tcPr>
          <w:p w14:paraId="7DDD97FA" w14:textId="22E7E190" w:rsidR="008A35E0" w:rsidRDefault="00FB5418" w:rsidP="00DE2919">
            <w:pPr>
              <w:pStyle w:val="ListParagraph"/>
              <w:spacing w:before="40" w:after="40" w:line="240" w:lineRule="auto"/>
              <w:ind w:left="0"/>
              <w:jc w:val="both"/>
              <w:rPr>
                <w:szCs w:val="24"/>
              </w:rPr>
            </w:pPr>
            <w:r>
              <w:rPr>
                <w:szCs w:val="24"/>
              </w:rPr>
              <w:t>Nhập đúng định dạng các trường có input đặc trưng.</w:t>
            </w:r>
          </w:p>
        </w:tc>
      </w:tr>
      <w:tr w:rsidR="00A12C91" w:rsidRPr="009609C0" w14:paraId="62FD319A" w14:textId="77777777" w:rsidTr="00B20F29">
        <w:tc>
          <w:tcPr>
            <w:tcW w:w="1506" w:type="dxa"/>
            <w:shd w:val="clear" w:color="000000" w:fill="FFFFFF"/>
          </w:tcPr>
          <w:p w14:paraId="76D81AEB" w14:textId="2664C2CE" w:rsidR="00A12C91" w:rsidRDefault="00A12C91" w:rsidP="00AC2BF0">
            <w:pPr>
              <w:pStyle w:val="Bang"/>
              <w:jc w:val="center"/>
              <w:rPr>
                <w:sz w:val="24"/>
                <w:szCs w:val="24"/>
              </w:rPr>
            </w:pPr>
            <w:r>
              <w:rPr>
                <w:sz w:val="24"/>
                <w:szCs w:val="24"/>
              </w:rPr>
              <w:t>BR03</w:t>
            </w:r>
          </w:p>
        </w:tc>
        <w:tc>
          <w:tcPr>
            <w:tcW w:w="8275" w:type="dxa"/>
            <w:shd w:val="clear" w:color="000000" w:fill="FFFFFF"/>
          </w:tcPr>
          <w:p w14:paraId="5B8D9E42" w14:textId="62B333DB" w:rsidR="00A12C91" w:rsidRPr="00626BF1" w:rsidRDefault="00A12C91" w:rsidP="003E791E">
            <w:pPr>
              <w:pStyle w:val="ListParagraph"/>
              <w:spacing w:before="40" w:after="40" w:line="240" w:lineRule="auto"/>
              <w:ind w:left="0"/>
              <w:jc w:val="both"/>
              <w:rPr>
                <w:szCs w:val="24"/>
              </w:rPr>
            </w:pPr>
            <w:r>
              <w:rPr>
                <w:szCs w:val="24"/>
              </w:rPr>
              <w:t>Tự cập nhật thông tin</w:t>
            </w:r>
            <w:r w:rsidR="003E791E">
              <w:rPr>
                <w:szCs w:val="24"/>
              </w:rPr>
              <w:t xml:space="preserve"> nhập thuộc tính</w:t>
            </w:r>
            <w:r>
              <w:rPr>
                <w:szCs w:val="24"/>
              </w:rPr>
              <w:t xml:space="preserve"> khi có thay đổi</w:t>
            </w:r>
            <w:r w:rsidR="0031107B">
              <w:rPr>
                <w:szCs w:val="24"/>
              </w:rPr>
              <w:t xml:space="preserve"> về nhóm dịch vụ</w:t>
            </w:r>
            <w:r w:rsidR="00473D9A">
              <w:rPr>
                <w:szCs w:val="24"/>
              </w:rPr>
              <w:t>.</w:t>
            </w:r>
          </w:p>
        </w:tc>
      </w:tr>
      <w:tr w:rsidR="00473D9A" w:rsidRPr="009609C0" w14:paraId="3B33BCC7" w14:textId="77777777" w:rsidTr="00B20F29">
        <w:tc>
          <w:tcPr>
            <w:tcW w:w="1506" w:type="dxa"/>
            <w:shd w:val="clear" w:color="000000" w:fill="FFFFFF"/>
          </w:tcPr>
          <w:p w14:paraId="789D62D8" w14:textId="4ADDFD27" w:rsidR="00473D9A" w:rsidRDefault="00473D9A" w:rsidP="00AC2BF0">
            <w:pPr>
              <w:pStyle w:val="Bang"/>
              <w:jc w:val="center"/>
              <w:rPr>
                <w:sz w:val="24"/>
                <w:szCs w:val="24"/>
              </w:rPr>
            </w:pPr>
            <w:r>
              <w:rPr>
                <w:sz w:val="24"/>
                <w:szCs w:val="24"/>
              </w:rPr>
              <w:t>BR04</w:t>
            </w:r>
          </w:p>
        </w:tc>
        <w:tc>
          <w:tcPr>
            <w:tcW w:w="8275" w:type="dxa"/>
            <w:shd w:val="clear" w:color="000000" w:fill="FFFFFF"/>
          </w:tcPr>
          <w:p w14:paraId="48E603FC" w14:textId="23822AA5" w:rsidR="00473D9A" w:rsidRDefault="0031107B" w:rsidP="00DE2919">
            <w:pPr>
              <w:pStyle w:val="ListParagraph"/>
              <w:spacing w:before="40" w:after="40" w:line="240" w:lineRule="auto"/>
              <w:ind w:left="0"/>
              <w:jc w:val="both"/>
              <w:rPr>
                <w:szCs w:val="24"/>
              </w:rPr>
            </w:pPr>
            <w:r>
              <w:rPr>
                <w:szCs w:val="24"/>
              </w:rPr>
              <w:t>Mỗi địa chỉ triển khai có thể chứa nhiều loại dịch vụ</w:t>
            </w:r>
          </w:p>
        </w:tc>
      </w:tr>
      <w:tr w:rsidR="00FB0188" w:rsidRPr="009609C0" w14:paraId="1CC4BE0E" w14:textId="77777777" w:rsidTr="00B20F29">
        <w:tc>
          <w:tcPr>
            <w:tcW w:w="1506" w:type="dxa"/>
            <w:shd w:val="clear" w:color="000000" w:fill="FFFFFF"/>
          </w:tcPr>
          <w:p w14:paraId="1418FC02" w14:textId="7C8427CB" w:rsidR="00FB0188" w:rsidRDefault="00FB0188" w:rsidP="00AC2BF0">
            <w:pPr>
              <w:pStyle w:val="Bang"/>
              <w:jc w:val="center"/>
              <w:rPr>
                <w:sz w:val="24"/>
                <w:szCs w:val="24"/>
              </w:rPr>
            </w:pPr>
            <w:r>
              <w:rPr>
                <w:sz w:val="24"/>
                <w:szCs w:val="24"/>
              </w:rPr>
              <w:t>BR05</w:t>
            </w:r>
          </w:p>
        </w:tc>
        <w:tc>
          <w:tcPr>
            <w:tcW w:w="8275" w:type="dxa"/>
            <w:shd w:val="clear" w:color="000000" w:fill="FFFFFF"/>
          </w:tcPr>
          <w:p w14:paraId="1D889B91" w14:textId="4B1DCE05" w:rsidR="00FB0188" w:rsidRDefault="003E791E" w:rsidP="0014702D">
            <w:pPr>
              <w:pStyle w:val="ListParagraph"/>
              <w:spacing w:before="40" w:after="40" w:line="240" w:lineRule="auto"/>
              <w:ind w:left="0"/>
              <w:jc w:val="both"/>
              <w:rPr>
                <w:szCs w:val="24"/>
              </w:rPr>
            </w:pPr>
            <w:r>
              <w:rPr>
                <w:szCs w:val="24"/>
              </w:rPr>
              <w:t>Mỗi phiếu đăng ký chứa</w:t>
            </w:r>
            <w:r w:rsidR="0014702D">
              <w:rPr>
                <w:szCs w:val="24"/>
              </w:rPr>
              <w:t xml:space="preserve"> nhiều </w:t>
            </w:r>
            <w:r>
              <w:rPr>
                <w:szCs w:val="24"/>
              </w:rPr>
              <w:t>nhóm dịch vụ</w:t>
            </w:r>
          </w:p>
        </w:tc>
      </w:tr>
      <w:tr w:rsidR="00433CE9" w:rsidRPr="009609C0" w14:paraId="0B246AEA" w14:textId="77777777" w:rsidTr="00B20F29">
        <w:tc>
          <w:tcPr>
            <w:tcW w:w="1506" w:type="dxa"/>
            <w:shd w:val="clear" w:color="000000" w:fill="FFFFFF"/>
          </w:tcPr>
          <w:p w14:paraId="75D9EAD1" w14:textId="0183D460" w:rsidR="00433CE9" w:rsidRDefault="00433CE9" w:rsidP="00AC2BF0">
            <w:pPr>
              <w:pStyle w:val="Bang"/>
              <w:jc w:val="center"/>
              <w:rPr>
                <w:sz w:val="24"/>
                <w:szCs w:val="24"/>
              </w:rPr>
            </w:pPr>
            <w:r>
              <w:rPr>
                <w:sz w:val="24"/>
                <w:szCs w:val="24"/>
              </w:rPr>
              <w:t>BR06</w:t>
            </w:r>
          </w:p>
        </w:tc>
        <w:tc>
          <w:tcPr>
            <w:tcW w:w="8275" w:type="dxa"/>
            <w:shd w:val="clear" w:color="000000" w:fill="FFFFFF"/>
          </w:tcPr>
          <w:p w14:paraId="44123FBF" w14:textId="21FDC6A5" w:rsidR="00433CE9" w:rsidRDefault="0031107B" w:rsidP="00DE2919">
            <w:pPr>
              <w:pStyle w:val="ListParagraph"/>
              <w:spacing w:before="40" w:after="40" w:line="240" w:lineRule="auto"/>
              <w:ind w:left="0"/>
              <w:jc w:val="both"/>
              <w:rPr>
                <w:szCs w:val="24"/>
              </w:rPr>
            </w:pPr>
            <w:r>
              <w:rPr>
                <w:szCs w:val="24"/>
              </w:rPr>
              <w:t>Gửi mail thông báo tạo PDK thành công</w:t>
            </w:r>
          </w:p>
        </w:tc>
      </w:tr>
      <w:tr w:rsidR="0031107B" w:rsidRPr="009609C0" w14:paraId="47F0F805" w14:textId="77777777" w:rsidTr="00B20F29">
        <w:tc>
          <w:tcPr>
            <w:tcW w:w="1506" w:type="dxa"/>
            <w:shd w:val="clear" w:color="000000" w:fill="FFFFFF"/>
          </w:tcPr>
          <w:p w14:paraId="0ABD96FB" w14:textId="426AA962" w:rsidR="0031107B" w:rsidRDefault="0031107B" w:rsidP="00AC2BF0">
            <w:pPr>
              <w:pStyle w:val="Bang"/>
              <w:jc w:val="center"/>
              <w:rPr>
                <w:sz w:val="24"/>
                <w:szCs w:val="24"/>
              </w:rPr>
            </w:pPr>
            <w:r>
              <w:rPr>
                <w:sz w:val="24"/>
                <w:szCs w:val="24"/>
              </w:rPr>
              <w:t>BR07</w:t>
            </w:r>
          </w:p>
        </w:tc>
        <w:tc>
          <w:tcPr>
            <w:tcW w:w="8275" w:type="dxa"/>
            <w:shd w:val="clear" w:color="000000" w:fill="FFFFFF"/>
          </w:tcPr>
          <w:p w14:paraId="2655E2F7" w14:textId="4F12170C" w:rsidR="0031107B" w:rsidRDefault="0031107B" w:rsidP="00433CE9">
            <w:pPr>
              <w:pStyle w:val="ListParagraph"/>
              <w:spacing w:before="40" w:after="40" w:line="240" w:lineRule="auto"/>
              <w:ind w:left="0"/>
              <w:jc w:val="both"/>
              <w:rPr>
                <w:szCs w:val="24"/>
              </w:rPr>
            </w:pPr>
            <w:r>
              <w:rPr>
                <w:szCs w:val="24"/>
              </w:rPr>
              <w:t>POPUP thông báo tạo PDK thành công</w:t>
            </w:r>
          </w:p>
        </w:tc>
      </w:tr>
      <w:tr w:rsidR="000703EC" w:rsidRPr="009609C0" w14:paraId="53B09473" w14:textId="77777777" w:rsidTr="00B20F29">
        <w:tc>
          <w:tcPr>
            <w:tcW w:w="1506" w:type="dxa"/>
            <w:shd w:val="clear" w:color="000000" w:fill="FFFFFF"/>
          </w:tcPr>
          <w:p w14:paraId="2DCC685B" w14:textId="383BD426" w:rsidR="000703EC" w:rsidRDefault="000703EC" w:rsidP="00AC2BF0">
            <w:pPr>
              <w:pStyle w:val="Bang"/>
              <w:jc w:val="center"/>
              <w:rPr>
                <w:sz w:val="24"/>
                <w:szCs w:val="24"/>
              </w:rPr>
            </w:pPr>
            <w:r>
              <w:rPr>
                <w:sz w:val="24"/>
                <w:szCs w:val="24"/>
              </w:rPr>
              <w:t>BR08</w:t>
            </w:r>
          </w:p>
        </w:tc>
        <w:tc>
          <w:tcPr>
            <w:tcW w:w="8275" w:type="dxa"/>
            <w:shd w:val="clear" w:color="000000" w:fill="FFFFFF"/>
          </w:tcPr>
          <w:p w14:paraId="15CC24E8" w14:textId="2E70AEA4" w:rsidR="000703EC" w:rsidRDefault="000703EC" w:rsidP="00433CE9">
            <w:pPr>
              <w:pStyle w:val="ListParagraph"/>
              <w:spacing w:before="40" w:after="40" w:line="240" w:lineRule="auto"/>
              <w:ind w:left="0"/>
              <w:jc w:val="both"/>
              <w:rPr>
                <w:szCs w:val="24"/>
              </w:rPr>
            </w:pPr>
            <w:r>
              <w:rPr>
                <w:szCs w:val="24"/>
              </w:rPr>
              <w:t>Nếu chưa đủ thông tin về Người đại diện</w:t>
            </w:r>
            <w:r w:rsidR="00C6297E">
              <w:rPr>
                <w:szCs w:val="24"/>
              </w:rPr>
              <w:t>, Mã số thuế</w:t>
            </w:r>
            <w:r>
              <w:rPr>
                <w:szCs w:val="24"/>
              </w:rPr>
              <w:t xml:space="preserve"> và Tỷ lệ Co-Sale thì hệ thống chỉ dừng lại ở bước Khảo sát, khi nào đủ 2 thông tin trên hệ thống mới cho phép CS tạo HD-PLHD.</w:t>
            </w:r>
          </w:p>
        </w:tc>
      </w:tr>
    </w:tbl>
    <w:p w14:paraId="1FE2DD96" w14:textId="77777777" w:rsidR="00BF1626" w:rsidRDefault="00BF1626" w:rsidP="00BF1626">
      <w:pPr>
        <w:rPr>
          <w:b/>
        </w:rPr>
      </w:pPr>
    </w:p>
    <w:p w14:paraId="27357532" w14:textId="77777777" w:rsidR="00BF1626" w:rsidRPr="00E673AF" w:rsidRDefault="00BF1626" w:rsidP="00BF1626"/>
    <w:p w14:paraId="07F023C8" w14:textId="0989493A" w:rsidR="00BF1626" w:rsidRDefault="00BF1626" w:rsidP="0094556A">
      <w:pPr>
        <w:tabs>
          <w:tab w:val="center" w:pos="4902"/>
        </w:tabs>
        <w:rPr>
          <w:rFonts w:eastAsiaTheme="majorEastAsia" w:cstheme="majorBidi"/>
          <w:b/>
          <w:szCs w:val="24"/>
        </w:rPr>
      </w:pPr>
      <w:r>
        <w:br w:type="page"/>
      </w:r>
      <w:r w:rsidR="0094556A">
        <w:lastRenderedPageBreak/>
        <w:tab/>
      </w:r>
    </w:p>
    <w:p w14:paraId="0F95000B" w14:textId="262207C3" w:rsidR="00BF1626" w:rsidRPr="00277623" w:rsidRDefault="00995A7C" w:rsidP="00F60CC4">
      <w:pPr>
        <w:pStyle w:val="Heading2"/>
      </w:pPr>
      <w:bookmarkStart w:id="202" w:name="_Toc66437657"/>
      <w:bookmarkEnd w:id="198"/>
      <w:bookmarkEnd w:id="199"/>
      <w:r w:rsidRPr="00277623">
        <w:t>UC02</w:t>
      </w:r>
      <w:r w:rsidR="00BF1626" w:rsidRPr="00277623">
        <w:t>:</w:t>
      </w:r>
      <w:r w:rsidRPr="00277623">
        <w:t xml:space="preserve"> </w:t>
      </w:r>
      <w:r w:rsidR="0005241B" w:rsidRPr="00277623">
        <w:t>Danh sách phiếu đăng ký</w:t>
      </w:r>
      <w:r w:rsidR="00BC2036" w:rsidRPr="00277623">
        <w:t>:</w:t>
      </w:r>
      <w:bookmarkEnd w:id="202"/>
    </w:p>
    <w:p w14:paraId="349676D4" w14:textId="77777777" w:rsidR="00F35492" w:rsidRDefault="00F35492" w:rsidP="001648A8">
      <w:pPr>
        <w:pStyle w:val="Heading3"/>
        <w:numPr>
          <w:ilvl w:val="0"/>
          <w:numId w:val="24"/>
        </w:numPr>
      </w:pPr>
      <w:bookmarkStart w:id="203" w:name="_Toc66437658"/>
      <w:r>
        <w:t>Mô tả:</w:t>
      </w:r>
      <w:bookmarkEnd w:id="203"/>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F35492" w:rsidRPr="00E15B12" w14:paraId="67D21C3B" w14:textId="77777777" w:rsidTr="007D78A1">
        <w:trPr>
          <w:trHeight w:val="567"/>
        </w:trPr>
        <w:tc>
          <w:tcPr>
            <w:tcW w:w="2116" w:type="dxa"/>
            <w:shd w:val="clear" w:color="auto" w:fill="4472C4" w:themeFill="accent5"/>
            <w:vAlign w:val="center"/>
          </w:tcPr>
          <w:p w14:paraId="0B5984CD" w14:textId="0B63A77A" w:rsidR="00F35492" w:rsidRPr="00E15B12" w:rsidRDefault="00F35492" w:rsidP="007D78A1">
            <w:pPr>
              <w:spacing w:line="360" w:lineRule="auto"/>
              <w:rPr>
                <w:b/>
                <w:color w:val="FFFFFF" w:themeColor="background1"/>
                <w:szCs w:val="24"/>
              </w:rPr>
            </w:pPr>
            <w:r>
              <w:rPr>
                <w:b/>
                <w:color w:val="FFFFFF" w:themeColor="background1"/>
                <w:szCs w:val="24"/>
              </w:rPr>
              <w:t>U</w:t>
            </w:r>
            <w:r w:rsidR="00BE0332">
              <w:rPr>
                <w:b/>
                <w:color w:val="FFFFFF" w:themeColor="background1"/>
                <w:szCs w:val="24"/>
              </w:rPr>
              <w:t>C02</w:t>
            </w:r>
          </w:p>
        </w:tc>
        <w:tc>
          <w:tcPr>
            <w:tcW w:w="7678" w:type="dxa"/>
            <w:vAlign w:val="center"/>
          </w:tcPr>
          <w:p w14:paraId="04486187" w14:textId="49FBDE3F" w:rsidR="00F35492" w:rsidRPr="00D66D7D" w:rsidRDefault="0005241B" w:rsidP="004706A5">
            <w:pPr>
              <w:pStyle w:val="tvNote"/>
            </w:pPr>
            <w:r>
              <w:t>Danh sách phiếu đăng ký</w:t>
            </w:r>
          </w:p>
        </w:tc>
      </w:tr>
      <w:tr w:rsidR="00F35492" w:rsidRPr="00E15B12" w14:paraId="091713D7" w14:textId="77777777" w:rsidTr="007D78A1">
        <w:trPr>
          <w:trHeight w:val="567"/>
        </w:trPr>
        <w:tc>
          <w:tcPr>
            <w:tcW w:w="2116" w:type="dxa"/>
            <w:shd w:val="clear" w:color="auto" w:fill="4472C4" w:themeFill="accent5"/>
            <w:vAlign w:val="center"/>
          </w:tcPr>
          <w:p w14:paraId="0291F960" w14:textId="77777777" w:rsidR="00F35492" w:rsidRPr="00E15B12" w:rsidRDefault="00F35492" w:rsidP="007D78A1">
            <w:pPr>
              <w:spacing w:line="360" w:lineRule="auto"/>
              <w:rPr>
                <w:b/>
                <w:color w:val="FFFFFF" w:themeColor="background1"/>
                <w:szCs w:val="24"/>
              </w:rPr>
            </w:pPr>
            <w:r>
              <w:rPr>
                <w:b/>
                <w:color w:val="FFFFFF" w:themeColor="background1"/>
                <w:szCs w:val="24"/>
              </w:rPr>
              <w:t>Description</w:t>
            </w:r>
          </w:p>
        </w:tc>
        <w:tc>
          <w:tcPr>
            <w:tcW w:w="7678" w:type="dxa"/>
            <w:vAlign w:val="center"/>
          </w:tcPr>
          <w:p w14:paraId="59D1E501" w14:textId="593418A5" w:rsidR="00F35492" w:rsidRPr="00BD20B1" w:rsidRDefault="00A71D4B" w:rsidP="004706A5">
            <w:pPr>
              <w:pStyle w:val="tvNote"/>
            </w:pPr>
            <w:r>
              <w:t xml:space="preserve">Màn hình hiển thị danh sách các </w:t>
            </w:r>
            <w:r w:rsidR="007A3A10">
              <w:t>PDK</w:t>
            </w:r>
            <w:r>
              <w:t xml:space="preserve"> </w:t>
            </w:r>
            <w:r w:rsidR="00BD20B1">
              <w:t>đã được tạo yêu cầu.</w:t>
            </w:r>
          </w:p>
          <w:p w14:paraId="3518879B" w14:textId="5EF68029" w:rsidR="00443DC5" w:rsidRPr="00D66D7D" w:rsidRDefault="00BD20B1" w:rsidP="004706A5">
            <w:pPr>
              <w:pStyle w:val="tvNote"/>
            </w:pPr>
            <w:r>
              <w:t xml:space="preserve">Chọn vào các </w:t>
            </w:r>
            <w:r w:rsidR="007A3A10">
              <w:t>PDK</w:t>
            </w:r>
            <w:r>
              <w:t xml:space="preserve"> để xem thông </w:t>
            </w:r>
            <w:r w:rsidR="007A3A10">
              <w:t>tin chi tiết.</w:t>
            </w:r>
          </w:p>
        </w:tc>
      </w:tr>
      <w:tr w:rsidR="00F35492" w:rsidRPr="00E15B12" w14:paraId="54B63528" w14:textId="77777777" w:rsidTr="007D78A1">
        <w:trPr>
          <w:trHeight w:val="567"/>
        </w:trPr>
        <w:tc>
          <w:tcPr>
            <w:tcW w:w="2116" w:type="dxa"/>
            <w:shd w:val="clear" w:color="auto" w:fill="4472C4" w:themeFill="accent5"/>
            <w:vAlign w:val="center"/>
          </w:tcPr>
          <w:p w14:paraId="5560D102" w14:textId="7D0C4F2C" w:rsidR="00F35492" w:rsidRPr="00E15B12" w:rsidRDefault="00F35492" w:rsidP="007D78A1">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7E3F1283" w14:textId="5F94CE28" w:rsidR="00F35492" w:rsidRPr="007D123F" w:rsidRDefault="00F35492" w:rsidP="004706A5">
            <w:pPr>
              <w:pStyle w:val="tvNote"/>
            </w:pPr>
            <w:r w:rsidRPr="007D123F">
              <w:t>FTI-</w:t>
            </w:r>
            <w:r w:rsidR="00BD20B1">
              <w:t>Salesman</w:t>
            </w:r>
          </w:p>
        </w:tc>
      </w:tr>
      <w:tr w:rsidR="00F35492" w:rsidRPr="00E15B12" w14:paraId="0886D810" w14:textId="77777777" w:rsidTr="007D78A1">
        <w:trPr>
          <w:trHeight w:val="567"/>
        </w:trPr>
        <w:tc>
          <w:tcPr>
            <w:tcW w:w="2116" w:type="dxa"/>
            <w:shd w:val="clear" w:color="auto" w:fill="4472C4" w:themeFill="accent5"/>
            <w:vAlign w:val="center"/>
          </w:tcPr>
          <w:p w14:paraId="6D222C40" w14:textId="77777777" w:rsidR="00F35492" w:rsidRPr="00E15B12" w:rsidRDefault="00F35492" w:rsidP="007D78A1">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53088298" w14:textId="72E2C52A" w:rsidR="00F35492" w:rsidRPr="00D66D7D" w:rsidRDefault="00622783" w:rsidP="004706A5">
            <w:pPr>
              <w:pStyle w:val="tvNote"/>
            </w:pPr>
            <w:r>
              <w:t xml:space="preserve">Chọn </w:t>
            </w:r>
            <w:r w:rsidR="002A60A8">
              <w:t>FTMS</w:t>
            </w:r>
            <w:r>
              <w:t xml:space="preserve"> – </w:t>
            </w:r>
            <w:r w:rsidR="007A3A10">
              <w:t>LeasedLine</w:t>
            </w:r>
            <w:r>
              <w:t xml:space="preserve"> – </w:t>
            </w:r>
            <w:r w:rsidR="007A3A10">
              <w:t>Danh sách Phiếu đăng ký</w:t>
            </w:r>
          </w:p>
        </w:tc>
      </w:tr>
      <w:tr w:rsidR="00F35492" w:rsidRPr="00E15B12" w14:paraId="20CE8830" w14:textId="77777777" w:rsidTr="007D78A1">
        <w:trPr>
          <w:trHeight w:val="682"/>
        </w:trPr>
        <w:tc>
          <w:tcPr>
            <w:tcW w:w="2116" w:type="dxa"/>
            <w:shd w:val="clear" w:color="auto" w:fill="4472C4" w:themeFill="accent5"/>
            <w:vAlign w:val="center"/>
          </w:tcPr>
          <w:p w14:paraId="381BA54B" w14:textId="77777777" w:rsidR="00F35492" w:rsidRDefault="00F35492" w:rsidP="007D78A1">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17A11307" w14:textId="77777777" w:rsidR="00F35492" w:rsidRPr="00E15B12" w:rsidRDefault="00F35492" w:rsidP="007D78A1">
            <w:pPr>
              <w:spacing w:line="360" w:lineRule="auto"/>
              <w:rPr>
                <w:b/>
                <w:color w:val="FFFFFF" w:themeColor="background1"/>
                <w:szCs w:val="24"/>
              </w:rPr>
            </w:pPr>
          </w:p>
        </w:tc>
        <w:tc>
          <w:tcPr>
            <w:tcW w:w="7678" w:type="dxa"/>
            <w:vAlign w:val="center"/>
          </w:tcPr>
          <w:p w14:paraId="1963B2C9" w14:textId="3C36E4F1" w:rsidR="00F35492" w:rsidRPr="00D66D7D" w:rsidRDefault="00ED64B0" w:rsidP="004706A5">
            <w:pPr>
              <w:pStyle w:val="tvNote"/>
            </w:pPr>
            <w:r>
              <w:t xml:space="preserve">Người dùng được phân quyền, hiển thị trang </w:t>
            </w:r>
            <w:r w:rsidR="00183430">
              <w:t xml:space="preserve">Danh sách </w:t>
            </w:r>
            <w:r w:rsidR="007A3A10">
              <w:t>Phiếu đăng ký</w:t>
            </w:r>
          </w:p>
        </w:tc>
      </w:tr>
      <w:tr w:rsidR="00F35492" w:rsidRPr="00E15B12" w14:paraId="5EA6C1B6" w14:textId="77777777" w:rsidTr="007D78A1">
        <w:trPr>
          <w:trHeight w:val="567"/>
        </w:trPr>
        <w:tc>
          <w:tcPr>
            <w:tcW w:w="2116" w:type="dxa"/>
            <w:shd w:val="clear" w:color="auto" w:fill="4472C4" w:themeFill="accent5"/>
            <w:vAlign w:val="center"/>
          </w:tcPr>
          <w:p w14:paraId="2E4B51A3" w14:textId="77777777" w:rsidR="00F35492" w:rsidRPr="00B53838" w:rsidRDefault="00F35492" w:rsidP="007D78A1">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1A879689" w14:textId="54F4BF7D" w:rsidR="00F35492" w:rsidRPr="00D66D7D" w:rsidRDefault="007A3A10" w:rsidP="004706A5">
            <w:pPr>
              <w:pStyle w:val="tvNote"/>
            </w:pPr>
            <w:r>
              <w:t>Hiển thị thông tin trang thành công</w:t>
            </w:r>
            <w:r w:rsidR="00BD20B1">
              <w:t>.</w:t>
            </w:r>
          </w:p>
        </w:tc>
      </w:tr>
    </w:tbl>
    <w:p w14:paraId="74598DBF" w14:textId="43DD0DE3" w:rsidR="000A6B25" w:rsidRDefault="004A261A" w:rsidP="001648A8">
      <w:pPr>
        <w:pStyle w:val="Heading3"/>
        <w:numPr>
          <w:ilvl w:val="0"/>
          <w:numId w:val="24"/>
        </w:numPr>
      </w:pPr>
      <w:bookmarkStart w:id="204" w:name="_Toc66437659"/>
      <w:r>
        <w:t xml:space="preserve">Activity </w:t>
      </w:r>
      <w:r w:rsidR="000A6B25">
        <w:t>Diagram:</w:t>
      </w:r>
      <w:bookmarkEnd w:id="204"/>
    </w:p>
    <w:p w14:paraId="5FC01875" w14:textId="2EC6ED9A" w:rsidR="000A6B25" w:rsidRDefault="00DF69E6" w:rsidP="000A6B25">
      <w:r>
        <w:rPr>
          <w:noProof/>
        </w:rPr>
        <w:drawing>
          <wp:inline distT="0" distB="0" distL="0" distR="0" wp14:anchorId="2095F52E" wp14:editId="33EB9D16">
            <wp:extent cx="5600700" cy="3733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0700" cy="3733800"/>
                    </a:xfrm>
                    <a:prstGeom prst="rect">
                      <a:avLst/>
                    </a:prstGeom>
                  </pic:spPr>
                </pic:pic>
              </a:graphicData>
            </a:graphic>
          </wp:inline>
        </w:drawing>
      </w:r>
    </w:p>
    <w:p w14:paraId="0D8F41BC" w14:textId="77777777" w:rsidR="005B2A4F" w:rsidRDefault="005B2A4F" w:rsidP="000A6B25"/>
    <w:p w14:paraId="4553DC44" w14:textId="77777777" w:rsidR="005B2A4F" w:rsidRDefault="005B2A4F" w:rsidP="000A6B25"/>
    <w:p w14:paraId="3D35FA4A" w14:textId="77777777" w:rsidR="005B2A4F" w:rsidRPr="000A6B25" w:rsidRDefault="005B2A4F" w:rsidP="000A6B25"/>
    <w:p w14:paraId="3E6248F2" w14:textId="77777777" w:rsidR="00F35492" w:rsidRDefault="00F35492" w:rsidP="001648A8">
      <w:pPr>
        <w:pStyle w:val="Heading3"/>
        <w:numPr>
          <w:ilvl w:val="0"/>
          <w:numId w:val="24"/>
        </w:numPr>
      </w:pPr>
      <w:bookmarkStart w:id="205" w:name="_Toc66437660"/>
      <w:r>
        <w:t>Wireframe, Screen description:</w:t>
      </w:r>
      <w:bookmarkEnd w:id="205"/>
    </w:p>
    <w:p w14:paraId="45F576FF" w14:textId="390EFCBE" w:rsidR="00056708" w:rsidRDefault="00056708" w:rsidP="00056708">
      <w:bookmarkStart w:id="206" w:name="_Hlk63327077"/>
      <w:r>
        <w:t>Bước 1:</w:t>
      </w:r>
      <w:r w:rsidR="005B135B">
        <w:t xml:space="preserve"> Tại menu, chọn Phiếu đăng ký -&gt; DS phiếu đăng ký</w:t>
      </w:r>
    </w:p>
    <w:bookmarkEnd w:id="206"/>
    <w:p w14:paraId="78C4A7E1" w14:textId="0E67022D" w:rsidR="00056708" w:rsidRDefault="004836B2" w:rsidP="00056708">
      <w:pPr>
        <w:rPr>
          <w:lang w:val="vi-VN"/>
        </w:rPr>
      </w:pPr>
      <w:r>
        <w:rPr>
          <w:noProof/>
        </w:rPr>
        <w:drawing>
          <wp:inline distT="0" distB="0" distL="0" distR="0" wp14:anchorId="36B4E746" wp14:editId="743A7696">
            <wp:extent cx="1487318" cy="311349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7529" cy="3134869"/>
                    </a:xfrm>
                    <a:prstGeom prst="rect">
                      <a:avLst/>
                    </a:prstGeom>
                    <a:noFill/>
                    <a:ln>
                      <a:noFill/>
                    </a:ln>
                  </pic:spPr>
                </pic:pic>
              </a:graphicData>
            </a:graphic>
          </wp:inline>
        </w:drawing>
      </w:r>
      <w:r>
        <w:t xml:space="preserve"> </w:t>
      </w:r>
      <w:r w:rsidR="005B135B">
        <w:tab/>
      </w:r>
      <w:r>
        <w:rPr>
          <w:noProof/>
        </w:rPr>
        <w:drawing>
          <wp:inline distT="0" distB="0" distL="0" distR="0" wp14:anchorId="058181CC" wp14:editId="7D9D3DB4">
            <wp:extent cx="1284695" cy="3098807"/>
            <wp:effectExtent l="0" t="0" r="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14205" cy="3169988"/>
                    </a:xfrm>
                    <a:prstGeom prst="rect">
                      <a:avLst/>
                    </a:prstGeom>
                    <a:noFill/>
                    <a:ln>
                      <a:noFill/>
                    </a:ln>
                  </pic:spPr>
                </pic:pic>
              </a:graphicData>
            </a:graphic>
          </wp:inline>
        </w:drawing>
      </w:r>
      <w:r w:rsidR="00F71EC2">
        <w:rPr>
          <w:lang w:val="vi-VN"/>
        </w:rPr>
        <w:t xml:space="preserve"> </w:t>
      </w:r>
    </w:p>
    <w:p w14:paraId="20CB2B9A" w14:textId="77777777" w:rsidR="00410F2C" w:rsidRPr="00FB1592" w:rsidRDefault="00410F2C" w:rsidP="00056708">
      <w:pPr>
        <w:rPr>
          <w:lang w:val="vi-VN"/>
        </w:rPr>
      </w:pPr>
    </w:p>
    <w:p w14:paraId="5AD1C0D6" w14:textId="746A1FA8" w:rsidR="00056708" w:rsidRDefault="00056708" w:rsidP="00056708">
      <w:r>
        <w:t>Bước 2:</w:t>
      </w:r>
      <w:r w:rsidR="00C86FB3">
        <w:t xml:space="preserve"> Màn hình Danh sách phiếu đăng ký (hiển thị Danh sách theo User tạo)</w:t>
      </w:r>
    </w:p>
    <w:p w14:paraId="39122E8B" w14:textId="0C977EDA" w:rsidR="00D73427" w:rsidRDefault="00FB1592" w:rsidP="00D73427">
      <w:r>
        <w:t>Tìm kiếm</w:t>
      </w:r>
      <w:r w:rsidR="00240295">
        <w:t xml:space="preserve"> theo</w:t>
      </w:r>
      <w:r>
        <w:t xml:space="preserve">: </w:t>
      </w:r>
      <w:r w:rsidR="00240295">
        <w:t>chọn</w:t>
      </w:r>
      <w:r w:rsidR="00FF7487">
        <w:t xml:space="preserve"> tìm theo</w:t>
      </w:r>
      <w:r w:rsidR="00240295">
        <w:t xml:space="preserve"> </w:t>
      </w:r>
      <w:r w:rsidR="00FF7487">
        <w:t>Số</w:t>
      </w:r>
      <w:r w:rsidRPr="00AA35EC">
        <w:t xml:space="preserve"> hợp đồng</w:t>
      </w:r>
      <w:r w:rsidR="00240295">
        <w:t>, nhập từ khóa là SHĐ =&gt;</w:t>
      </w:r>
      <w:r w:rsidRPr="00AA35EC">
        <w:t xml:space="preserve"> </w:t>
      </w:r>
      <w:r w:rsidR="00240295">
        <w:t>K</w:t>
      </w:r>
      <w:r>
        <w:t>iểm tra</w:t>
      </w:r>
      <w:r w:rsidR="005B2902">
        <w:t xml:space="preserve"> SHĐ</w:t>
      </w:r>
      <w:r>
        <w:t xml:space="preserve"> đã</w:t>
      </w:r>
      <w:r w:rsidRPr="00AA35EC">
        <w:t xml:space="preserve"> </w:t>
      </w:r>
      <w:r w:rsidR="005B2902">
        <w:t>tạo PĐK</w:t>
      </w:r>
      <w:r>
        <w:t xml:space="preserve"> hay chưa.</w:t>
      </w:r>
    </w:p>
    <w:p w14:paraId="7129932D" w14:textId="4A9E3E5B" w:rsidR="007B19B0" w:rsidRDefault="004869E7" w:rsidP="004233C6">
      <w:r>
        <w:rPr>
          <w:noProof/>
        </w:rPr>
        <w:drawing>
          <wp:inline distT="0" distB="0" distL="0" distR="0" wp14:anchorId="56B8F8FB" wp14:editId="4865C203">
            <wp:extent cx="6225540" cy="998855"/>
            <wp:effectExtent l="0" t="0" r="381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5540" cy="998855"/>
                    </a:xfrm>
                    <a:prstGeom prst="rect">
                      <a:avLst/>
                    </a:prstGeom>
                  </pic:spPr>
                </pic:pic>
              </a:graphicData>
            </a:graphic>
          </wp:inline>
        </w:drawing>
      </w:r>
    </w:p>
    <w:p w14:paraId="7FBED5DA" w14:textId="2252A908" w:rsidR="00D73427" w:rsidRDefault="00D73427" w:rsidP="00D73427">
      <w:r w:rsidRPr="00F06F2E">
        <w:t>Danh sách PĐK: Hiển thị PĐK cha con:</w:t>
      </w:r>
    </w:p>
    <w:p w14:paraId="7CA5E718" w14:textId="039F8F3D" w:rsidR="004869E7" w:rsidRPr="00F06F2E" w:rsidRDefault="004869E7" w:rsidP="00D73427">
      <w:r>
        <w:rPr>
          <w:noProof/>
        </w:rPr>
        <w:lastRenderedPageBreak/>
        <w:drawing>
          <wp:inline distT="0" distB="0" distL="0" distR="0" wp14:anchorId="1B46D308" wp14:editId="5E245376">
            <wp:extent cx="6225540" cy="3091815"/>
            <wp:effectExtent l="0" t="0" r="381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5540" cy="3091815"/>
                    </a:xfrm>
                    <a:prstGeom prst="rect">
                      <a:avLst/>
                    </a:prstGeom>
                  </pic:spPr>
                </pic:pic>
              </a:graphicData>
            </a:graphic>
          </wp:inline>
        </w:drawing>
      </w:r>
    </w:p>
    <w:p w14:paraId="571F177C" w14:textId="77777777" w:rsidR="00D73427" w:rsidRPr="00F06F2E" w:rsidRDefault="00D73427" w:rsidP="004869E7">
      <w:r w:rsidRPr="00F06F2E">
        <w:t>Phiếu cha chính là PĐK chính khi tạo PĐK.</w:t>
      </w:r>
    </w:p>
    <w:p w14:paraId="5ED4E3A9" w14:textId="77777777" w:rsidR="00D73427" w:rsidRPr="00F06F2E" w:rsidRDefault="00D73427" w:rsidP="004869E7">
      <w:r w:rsidRPr="00F06F2E">
        <w:t>Phiếu con là PĐK của địa chỉ triển khai.</w:t>
      </w:r>
    </w:p>
    <w:p w14:paraId="282EAEA6" w14:textId="77777777" w:rsidR="00D73427" w:rsidRDefault="00D73427" w:rsidP="004869E7">
      <w:r w:rsidRPr="00F06F2E">
        <w:t>Khi tạo phiếu đăng ký: 1 PĐK chính phải có ít nhất 1 PĐK con.</w:t>
      </w:r>
    </w:p>
    <w:p w14:paraId="5D4F9D55" w14:textId="487CD751" w:rsidR="006735C5" w:rsidRDefault="00D73427" w:rsidP="00D73427">
      <w:bookmarkStart w:id="207" w:name="_Hlk65246315"/>
      <w:r w:rsidRPr="002A2D2F">
        <w:t>Ngày áp dụng - Ngày kết thúc của PĐK cha</w:t>
      </w:r>
      <w:r w:rsidR="004C32D5">
        <w:t>:</w:t>
      </w:r>
      <w:r w:rsidRPr="002A2D2F">
        <w:t xml:space="preserve"> </w:t>
      </w:r>
      <w:r w:rsidR="006735C5">
        <w:t>L</w:t>
      </w:r>
      <w:r w:rsidRPr="002A2D2F">
        <w:t>ấy theo ngày</w:t>
      </w:r>
      <w:r>
        <w:t xml:space="preserve"> tạo</w:t>
      </w:r>
      <w:r w:rsidRPr="002A2D2F">
        <w:t xml:space="preserve"> </w:t>
      </w:r>
      <w:r>
        <w:t>HĐ</w:t>
      </w:r>
      <w:r w:rsidR="006735C5">
        <w:t>.</w:t>
      </w:r>
      <w:r w:rsidRPr="005600CF">
        <w:t xml:space="preserve"> </w:t>
      </w:r>
    </w:p>
    <w:p w14:paraId="5BAF36DB" w14:textId="385ACB9B" w:rsidR="00244183" w:rsidRDefault="006735C5" w:rsidP="007D30B3">
      <w:pPr>
        <w:pStyle w:val="ListParagraph"/>
        <w:ind w:left="0"/>
      </w:pPr>
      <w:r w:rsidRPr="002A2D2F">
        <w:t xml:space="preserve">Ngày áp dụng - Ngày kết thúc của PĐK </w:t>
      </w:r>
      <w:r>
        <w:t>con:</w:t>
      </w:r>
      <w:r w:rsidRPr="002A2D2F">
        <w:t xml:space="preserve"> </w:t>
      </w:r>
      <w:r>
        <w:t>D</w:t>
      </w:r>
      <w:r w:rsidRPr="005600CF">
        <w:t>ựa vào PĐK chính</w:t>
      </w:r>
      <w:r>
        <w:t>.</w:t>
      </w:r>
      <w:r w:rsidRPr="005600CF">
        <w:t xml:space="preserve"> </w:t>
      </w:r>
      <w:r w:rsidR="00D73427" w:rsidRPr="005600CF">
        <w:t>Khi</w:t>
      </w:r>
      <w:r w:rsidR="004C32D5">
        <w:t xml:space="preserve"> </w:t>
      </w:r>
      <w:r w:rsidR="00D73427" w:rsidRPr="005600CF">
        <w:t>thêm địa chỉ triển khai =&gt; PĐK con sẽ lưu thông tin ngày tạo h</w:t>
      </w:r>
      <w:r w:rsidR="004C32D5">
        <w:t>ợp</w:t>
      </w:r>
      <w:r w:rsidR="00D73427" w:rsidRPr="005600CF">
        <w:t xml:space="preserve"> đồng từ PĐK chính. PĐK chính có thể thay </w:t>
      </w:r>
      <w:bookmarkStart w:id="208" w:name="_Hlk65246349"/>
      <w:r>
        <w:t xml:space="preserve">đổi </w:t>
      </w:r>
      <w:bookmarkEnd w:id="208"/>
      <w:r w:rsidR="00D73427" w:rsidRPr="005600CF">
        <w:t>ngày tạo HĐ</w:t>
      </w:r>
      <w:r w:rsidR="004C32D5">
        <w:t>.</w:t>
      </w:r>
      <w:bookmarkEnd w:id="207"/>
    </w:p>
    <w:p w14:paraId="0E41D879" w14:textId="77777777" w:rsidR="007D30B3" w:rsidRPr="00244183" w:rsidRDefault="007D30B3" w:rsidP="007D30B3">
      <w:pPr>
        <w:pStyle w:val="ListParagraph"/>
        <w:ind w:left="0"/>
      </w:pPr>
    </w:p>
    <w:p w14:paraId="2FFE8BA3" w14:textId="4B2CBD4D" w:rsidR="00451791" w:rsidRDefault="00C86FB3" w:rsidP="00410F2C">
      <w:pPr>
        <w:pStyle w:val="ListParagraph"/>
        <w:ind w:left="0" w:firstLine="720"/>
      </w:pPr>
      <w:r>
        <w:t>Tìm kiếm thông tin PDK thông qua điều kiện lọc</w:t>
      </w:r>
      <w:r w:rsidR="00895270">
        <w:t xml:space="preserve">: </w:t>
      </w:r>
    </w:p>
    <w:p w14:paraId="5C6261FE" w14:textId="5125BE33" w:rsidR="00C86FB3" w:rsidRDefault="00C86FB3" w:rsidP="00451791">
      <w:pPr>
        <w:pStyle w:val="ListParagraph"/>
        <w:ind w:left="0" w:firstLine="720"/>
      </w:pPr>
      <w:r>
        <w:t>Lọc theo Vùng</w:t>
      </w:r>
    </w:p>
    <w:p w14:paraId="0520E7AB" w14:textId="381C3D1B" w:rsidR="00C86FB3" w:rsidRDefault="00AC19F5" w:rsidP="00AC19F5">
      <w:r>
        <w:rPr>
          <w:noProof/>
        </w:rPr>
        <w:drawing>
          <wp:inline distT="0" distB="0" distL="0" distR="0" wp14:anchorId="053771C2" wp14:editId="71612D85">
            <wp:extent cx="6219190" cy="99822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19190" cy="998220"/>
                    </a:xfrm>
                    <a:prstGeom prst="rect">
                      <a:avLst/>
                    </a:prstGeom>
                    <a:noFill/>
                    <a:ln>
                      <a:noFill/>
                    </a:ln>
                  </pic:spPr>
                </pic:pic>
              </a:graphicData>
            </a:graphic>
          </wp:inline>
        </w:drawing>
      </w:r>
    </w:p>
    <w:p w14:paraId="12F6803C" w14:textId="6A6BB81D" w:rsidR="00C86FB3" w:rsidRDefault="00AC19F5" w:rsidP="00451791">
      <w:pPr>
        <w:ind w:firstLine="720"/>
      </w:pPr>
      <w:r>
        <w:t>Tìm kiếm</w:t>
      </w:r>
      <w:r w:rsidR="00C86FB3">
        <w:t xml:space="preserve"> theo </w:t>
      </w:r>
      <w:r>
        <w:t>Mã hợp đồng, Tên khách h</w:t>
      </w:r>
      <w:r w:rsidR="00C23E59">
        <w:t>àng</w:t>
      </w:r>
      <w:r>
        <w:t>, Mã Phiếu đăng ký</w:t>
      </w:r>
      <w:r w:rsidR="003808EC">
        <w:t>.</w:t>
      </w:r>
    </w:p>
    <w:p w14:paraId="41269A28" w14:textId="3A2F7F20" w:rsidR="00C86FB3" w:rsidRDefault="00AC19F5" w:rsidP="00055E2F">
      <w:r>
        <w:rPr>
          <w:noProof/>
        </w:rPr>
        <w:drawing>
          <wp:inline distT="0" distB="0" distL="0" distR="0" wp14:anchorId="4F127137" wp14:editId="3E59085C">
            <wp:extent cx="6219190" cy="114871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19190" cy="1148715"/>
                    </a:xfrm>
                    <a:prstGeom prst="rect">
                      <a:avLst/>
                    </a:prstGeom>
                    <a:noFill/>
                    <a:ln>
                      <a:noFill/>
                    </a:ln>
                  </pic:spPr>
                </pic:pic>
              </a:graphicData>
            </a:graphic>
          </wp:inline>
        </w:drawing>
      </w:r>
    </w:p>
    <w:p w14:paraId="0BAC6947" w14:textId="75473837" w:rsidR="00C86FB3" w:rsidRDefault="00C86FB3" w:rsidP="00B30E6B">
      <w:pPr>
        <w:pStyle w:val="ListParagraph"/>
        <w:ind w:left="180"/>
        <w:rPr>
          <w:color w:val="FF0000"/>
        </w:rPr>
      </w:pPr>
      <w:r w:rsidRPr="00C86FB3">
        <w:rPr>
          <w:color w:val="FF0000"/>
        </w:rPr>
        <w:lastRenderedPageBreak/>
        <w:t>Lưu ý Cấu trúc hệ thống như sau:</w:t>
      </w:r>
    </w:p>
    <w:p w14:paraId="484481BA" w14:textId="743B94F5" w:rsidR="00C86FB3" w:rsidRDefault="00C86FB3" w:rsidP="00B30E6B">
      <w:pPr>
        <w:pStyle w:val="ListParagraph"/>
        <w:ind w:left="180"/>
        <w:rPr>
          <w:color w:val="FF0000"/>
        </w:rPr>
      </w:pPr>
      <w:r>
        <w:rPr>
          <w:color w:val="FF0000"/>
        </w:rPr>
        <w:t xml:space="preserve">Trên cùng 1 PDK sẽ có nhiều địa chỉ triển khai, tương ứng với </w:t>
      </w:r>
      <w:r w:rsidR="009D0EE3">
        <w:rPr>
          <w:color w:val="FF0000"/>
        </w:rPr>
        <w:t>nhóm dịch vụ</w:t>
      </w:r>
      <w:r>
        <w:rPr>
          <w:color w:val="FF0000"/>
        </w:rPr>
        <w:t xml:space="preserve"> sẽ là 1 PLHD</w:t>
      </w:r>
      <w:r w:rsidR="002A089F">
        <w:rPr>
          <w:color w:val="FF0000"/>
        </w:rPr>
        <w:t>.</w:t>
      </w:r>
    </w:p>
    <w:p w14:paraId="40A05380" w14:textId="75446396" w:rsidR="002A089F" w:rsidRDefault="002A089F" w:rsidP="00B30E6B">
      <w:pPr>
        <w:pStyle w:val="ListParagraph"/>
        <w:ind w:left="180"/>
        <w:rPr>
          <w:color w:val="FF0000"/>
        </w:rPr>
      </w:pPr>
      <w:r>
        <w:rPr>
          <w:color w:val="FF0000"/>
        </w:rPr>
        <w:t>=&gt; 1 PDK chỉ thuộ</w:t>
      </w:r>
      <w:r w:rsidR="00DB6118">
        <w:rPr>
          <w:color w:val="FF0000"/>
        </w:rPr>
        <w:t>c 1 HĐ, và chứa nhiều</w:t>
      </w:r>
      <w:r>
        <w:rPr>
          <w:color w:val="FF0000"/>
        </w:rPr>
        <w:t xml:space="preserve"> PLHĐ.</w:t>
      </w:r>
    </w:p>
    <w:p w14:paraId="5BAD63D5" w14:textId="77777777" w:rsidR="00E019EC" w:rsidRDefault="00E019EC" w:rsidP="00B30E6B">
      <w:pPr>
        <w:pStyle w:val="ListParagraph"/>
        <w:ind w:left="180"/>
        <w:rPr>
          <w:color w:val="FF0000"/>
        </w:rPr>
      </w:pPr>
    </w:p>
    <w:p w14:paraId="046702E0" w14:textId="7F25F934" w:rsidR="002A089F" w:rsidRDefault="002A089F" w:rsidP="00B30E6B">
      <w:pPr>
        <w:pStyle w:val="ListParagraph"/>
        <w:ind w:left="180"/>
      </w:pPr>
      <w:r w:rsidRPr="002A089F">
        <w:t xml:space="preserve">Bước </w:t>
      </w:r>
      <w:r w:rsidR="00410F2C">
        <w:t>3</w:t>
      </w:r>
      <w:r w:rsidRPr="002A089F">
        <w:t>: Xem thông tin chi tiết PDK</w:t>
      </w:r>
    </w:p>
    <w:p w14:paraId="393125A1" w14:textId="608B2697" w:rsidR="001819FB" w:rsidRDefault="001819FB" w:rsidP="001819FB">
      <w:pPr>
        <w:pStyle w:val="ListParagraph"/>
        <w:ind w:left="180"/>
        <w:rPr>
          <w:b/>
          <w:bCs/>
          <w:i/>
          <w:iCs/>
          <w:color w:val="ED7D31" w:themeColor="accent2"/>
        </w:rPr>
      </w:pPr>
      <w:r w:rsidRPr="001819FB">
        <w:rPr>
          <w:b/>
          <w:bCs/>
          <w:i/>
          <w:iCs/>
          <w:color w:val="ED7D31" w:themeColor="accent2"/>
        </w:rPr>
        <w:t>Trường hợp Phiếu đăng ký chính chưa tạo hợp đồng, phụ lục hợp đồng:</w:t>
      </w:r>
    </w:p>
    <w:p w14:paraId="5554526F" w14:textId="60335964" w:rsidR="00FF4AEA" w:rsidRPr="00FF4AEA" w:rsidRDefault="00FF4AEA" w:rsidP="00FF4AEA">
      <w:pPr>
        <w:pStyle w:val="ListParagraph"/>
        <w:ind w:left="180"/>
        <w:rPr>
          <w:bCs/>
          <w:color w:val="FF0000"/>
        </w:rPr>
      </w:pPr>
      <w:r w:rsidRPr="00DD34C8">
        <w:rPr>
          <w:bCs/>
          <w:color w:val="FF0000"/>
        </w:rPr>
        <w:t>Lưu ý: Đối với trường hợp CS chưa tạo HD, PLHD thì Sales có thể cập nhật lại thông tin PDK mục “Thông tin khách hàng” và “Địa chỉ triển khai”.</w:t>
      </w:r>
    </w:p>
    <w:p w14:paraId="2773B6A3" w14:textId="5499F18E" w:rsidR="001819FB" w:rsidRDefault="00AF657E" w:rsidP="00B30E6B">
      <w:pPr>
        <w:pStyle w:val="ListParagraph"/>
        <w:ind w:left="180"/>
      </w:pPr>
      <w:r>
        <w:t>Nhấp vào Số phiếu đăng ký để xem chi tiết phiếu:</w:t>
      </w:r>
    </w:p>
    <w:p w14:paraId="30D4A882" w14:textId="2CDB2DB0" w:rsidR="00AF657E" w:rsidRDefault="00AF657E" w:rsidP="00B30E6B">
      <w:pPr>
        <w:pStyle w:val="ListParagraph"/>
        <w:ind w:left="180"/>
      </w:pPr>
      <w:r>
        <w:rPr>
          <w:noProof/>
        </w:rPr>
        <w:drawing>
          <wp:inline distT="0" distB="0" distL="0" distR="0" wp14:anchorId="68327D21" wp14:editId="7239C22D">
            <wp:extent cx="6214110" cy="921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14110" cy="921385"/>
                    </a:xfrm>
                    <a:prstGeom prst="rect">
                      <a:avLst/>
                    </a:prstGeom>
                    <a:noFill/>
                    <a:ln>
                      <a:noFill/>
                    </a:ln>
                  </pic:spPr>
                </pic:pic>
              </a:graphicData>
            </a:graphic>
          </wp:inline>
        </w:drawing>
      </w:r>
    </w:p>
    <w:p w14:paraId="43E21FAF" w14:textId="726876E4" w:rsidR="001819FB" w:rsidRDefault="00AF657E" w:rsidP="00B30E6B">
      <w:pPr>
        <w:pStyle w:val="ListParagraph"/>
        <w:ind w:left="180"/>
      </w:pPr>
      <w:r>
        <w:t>Sau đó hiển thị Popup Phiếu đăng ký:</w:t>
      </w:r>
    </w:p>
    <w:p w14:paraId="2CA60C07" w14:textId="70DAA031" w:rsidR="00941E1B" w:rsidRDefault="00941E1B" w:rsidP="00B30E6B">
      <w:pPr>
        <w:pStyle w:val="ListParagraph"/>
        <w:ind w:left="180"/>
      </w:pPr>
      <w:r>
        <w:t xml:space="preserve">Nhập thông tin Owner Service -&gt; Nhấn chọn “Thêm địa chỉ triển khai” -&gt; </w:t>
      </w:r>
    </w:p>
    <w:p w14:paraId="0702389C" w14:textId="5DFDC6B9" w:rsidR="00941E1B" w:rsidRDefault="00941E1B" w:rsidP="00B30E6B">
      <w:pPr>
        <w:pStyle w:val="ListParagraph"/>
        <w:ind w:left="180"/>
      </w:pPr>
      <w:r>
        <w:rPr>
          <w:noProof/>
        </w:rPr>
        <w:drawing>
          <wp:inline distT="0" distB="0" distL="0" distR="0" wp14:anchorId="6BBD8B4F" wp14:editId="2A260EF3">
            <wp:extent cx="6225540" cy="1826260"/>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5540" cy="1826260"/>
                    </a:xfrm>
                    <a:prstGeom prst="rect">
                      <a:avLst/>
                    </a:prstGeom>
                  </pic:spPr>
                </pic:pic>
              </a:graphicData>
            </a:graphic>
          </wp:inline>
        </w:drawing>
      </w:r>
    </w:p>
    <w:p w14:paraId="3E933F0D" w14:textId="0E406AE5" w:rsidR="00AF657E" w:rsidRDefault="00AF657E" w:rsidP="00B30E6B">
      <w:pPr>
        <w:pStyle w:val="ListParagraph"/>
        <w:ind w:left="180"/>
      </w:pPr>
      <w:r>
        <w:rPr>
          <w:noProof/>
        </w:rPr>
        <w:lastRenderedPageBreak/>
        <w:drawing>
          <wp:inline distT="0" distB="0" distL="0" distR="0" wp14:anchorId="70F6CEA0" wp14:editId="423C000A">
            <wp:extent cx="6225540" cy="34893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5540" cy="3489325"/>
                    </a:xfrm>
                    <a:prstGeom prst="rect">
                      <a:avLst/>
                    </a:prstGeom>
                    <a:noFill/>
                    <a:ln>
                      <a:noFill/>
                    </a:ln>
                  </pic:spPr>
                </pic:pic>
              </a:graphicData>
            </a:graphic>
          </wp:inline>
        </w:drawing>
      </w:r>
    </w:p>
    <w:p w14:paraId="585186AA" w14:textId="0E3605F9" w:rsidR="00941E1B" w:rsidRDefault="00941E1B" w:rsidP="00B30E6B">
      <w:pPr>
        <w:pStyle w:val="ListParagraph"/>
        <w:ind w:left="180"/>
      </w:pPr>
      <w:r>
        <w:t xml:space="preserve">Hiển thị thêm 1 dòng trong Danh sách địa chỉ triển khai. </w:t>
      </w:r>
    </w:p>
    <w:p w14:paraId="498FE292" w14:textId="46613EA0" w:rsidR="00941E1B" w:rsidRDefault="00941E1B" w:rsidP="00B30E6B">
      <w:pPr>
        <w:pStyle w:val="ListParagraph"/>
        <w:ind w:left="180"/>
      </w:pPr>
      <w:r>
        <w:rPr>
          <w:noProof/>
        </w:rPr>
        <w:drawing>
          <wp:inline distT="0" distB="0" distL="0" distR="0" wp14:anchorId="13AFA5B7" wp14:editId="40CE535F">
            <wp:extent cx="6214110" cy="3170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14110" cy="3170555"/>
                    </a:xfrm>
                    <a:prstGeom prst="rect">
                      <a:avLst/>
                    </a:prstGeom>
                    <a:noFill/>
                    <a:ln>
                      <a:noFill/>
                    </a:ln>
                  </pic:spPr>
                </pic:pic>
              </a:graphicData>
            </a:graphic>
          </wp:inline>
        </w:drawing>
      </w:r>
    </w:p>
    <w:p w14:paraId="7C30B5F1" w14:textId="1F6A2CCD" w:rsidR="00941E1B" w:rsidRDefault="00941E1B" w:rsidP="00B30E6B">
      <w:pPr>
        <w:pStyle w:val="ListParagraph"/>
        <w:ind w:left="180"/>
      </w:pPr>
      <w:r>
        <w:t>Sau đó nhấn “Cập nhật phiếu đăng ký”. Pop</w:t>
      </w:r>
      <w:r w:rsidR="00E33292">
        <w:t>up hiển thị cập nhập thành công.</w:t>
      </w:r>
    </w:p>
    <w:p w14:paraId="47456FE4" w14:textId="3FC6821D" w:rsidR="00E33292" w:rsidRDefault="00E33292" w:rsidP="00B30E6B">
      <w:pPr>
        <w:pStyle w:val="ListParagraph"/>
        <w:ind w:left="180"/>
      </w:pPr>
      <w:r>
        <w:rPr>
          <w:noProof/>
        </w:rPr>
        <w:lastRenderedPageBreak/>
        <w:drawing>
          <wp:inline distT="0" distB="0" distL="0" distR="0" wp14:anchorId="4E053753" wp14:editId="006A69D2">
            <wp:extent cx="4879340" cy="3077210"/>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9340" cy="3077210"/>
                    </a:xfrm>
                    <a:prstGeom prst="rect">
                      <a:avLst/>
                    </a:prstGeom>
                    <a:noFill/>
                    <a:ln>
                      <a:noFill/>
                    </a:ln>
                  </pic:spPr>
                </pic:pic>
              </a:graphicData>
            </a:graphic>
          </wp:inline>
        </w:drawing>
      </w:r>
    </w:p>
    <w:p w14:paraId="3D7A685E" w14:textId="41BE4582" w:rsidR="00E33292" w:rsidRDefault="00E33292" w:rsidP="00B30E6B">
      <w:pPr>
        <w:pStyle w:val="ListParagraph"/>
        <w:ind w:left="180"/>
      </w:pPr>
      <w:r>
        <w:t>Sau đó Màn hình danh sách tìm kiếm sẽ hiển thị thêm phiếu đăng ký tương ứng với địa chỉ triển khai đã thêm:</w:t>
      </w:r>
    </w:p>
    <w:p w14:paraId="3B7D543C" w14:textId="0624B6E7" w:rsidR="00E33292" w:rsidRDefault="00E33292" w:rsidP="00B30E6B">
      <w:pPr>
        <w:pStyle w:val="ListParagraph"/>
        <w:ind w:left="180"/>
      </w:pPr>
      <w:r>
        <w:rPr>
          <w:noProof/>
        </w:rPr>
        <w:drawing>
          <wp:inline distT="0" distB="0" distL="0" distR="0" wp14:anchorId="3D617EC2" wp14:editId="12D9D760">
            <wp:extent cx="6225540" cy="2435225"/>
            <wp:effectExtent l="0" t="0" r="381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25540" cy="2435225"/>
                    </a:xfrm>
                    <a:prstGeom prst="rect">
                      <a:avLst/>
                    </a:prstGeom>
                    <a:noFill/>
                    <a:ln>
                      <a:noFill/>
                    </a:ln>
                  </pic:spPr>
                </pic:pic>
              </a:graphicData>
            </a:graphic>
          </wp:inline>
        </w:drawing>
      </w:r>
    </w:p>
    <w:p w14:paraId="498963B4" w14:textId="406C7A9D" w:rsidR="00E33292" w:rsidRDefault="00E33292" w:rsidP="00B30E6B">
      <w:pPr>
        <w:pStyle w:val="ListParagraph"/>
        <w:ind w:left="180"/>
      </w:pPr>
      <w:r>
        <w:t>Nhấp vào phiếu đăng ký con ứng với địa chỉ triển khai, hiển thị Popup chi tiết Phiếu đăng ký:</w:t>
      </w:r>
    </w:p>
    <w:p w14:paraId="1CA8C2D6" w14:textId="334DBFCA" w:rsidR="00E33292" w:rsidRDefault="00E33292" w:rsidP="00B30E6B">
      <w:pPr>
        <w:pStyle w:val="ListParagraph"/>
        <w:ind w:left="180"/>
      </w:pPr>
      <w:r>
        <w:rPr>
          <w:noProof/>
        </w:rPr>
        <w:lastRenderedPageBreak/>
        <w:drawing>
          <wp:inline distT="0" distB="0" distL="0" distR="0" wp14:anchorId="7D1F96C2" wp14:editId="7FEC9CF1">
            <wp:extent cx="6225540" cy="3458845"/>
            <wp:effectExtent l="0" t="0" r="381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25540" cy="3458845"/>
                    </a:xfrm>
                    <a:prstGeom prst="rect">
                      <a:avLst/>
                    </a:prstGeom>
                  </pic:spPr>
                </pic:pic>
              </a:graphicData>
            </a:graphic>
          </wp:inline>
        </w:drawing>
      </w:r>
    </w:p>
    <w:p w14:paraId="48C37423" w14:textId="3EFF5E74" w:rsidR="00E33292" w:rsidRDefault="00E33292" w:rsidP="00B30E6B">
      <w:pPr>
        <w:pStyle w:val="ListParagraph"/>
        <w:ind w:left="180"/>
      </w:pPr>
      <w:r>
        <w:rPr>
          <w:noProof/>
        </w:rPr>
        <w:drawing>
          <wp:inline distT="0" distB="0" distL="0" distR="0" wp14:anchorId="40936EC8" wp14:editId="1F41EBCA">
            <wp:extent cx="6225540" cy="2550160"/>
            <wp:effectExtent l="0" t="0" r="381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25540" cy="2550160"/>
                    </a:xfrm>
                    <a:prstGeom prst="rect">
                      <a:avLst/>
                    </a:prstGeom>
                  </pic:spPr>
                </pic:pic>
              </a:graphicData>
            </a:graphic>
          </wp:inline>
        </w:drawing>
      </w:r>
    </w:p>
    <w:p w14:paraId="12260D81" w14:textId="191D419B" w:rsidR="007856F1" w:rsidRDefault="00E33292" w:rsidP="007856F1">
      <w:pPr>
        <w:pStyle w:val="ListParagraph"/>
        <w:ind w:left="180"/>
      </w:pPr>
      <w:r>
        <w:t>Nhấn “Cập nhật”</w:t>
      </w:r>
      <w:r w:rsidR="00733AC7">
        <w:t xml:space="preserve"> để Cập nhật </w:t>
      </w:r>
      <w:r w:rsidR="007856F1">
        <w:t xml:space="preserve">thông tin </w:t>
      </w:r>
      <w:r w:rsidR="00733AC7">
        <w:t>phiếu.</w:t>
      </w:r>
    </w:p>
    <w:p w14:paraId="46CFA5CA" w14:textId="2803D1CC" w:rsidR="007856F1" w:rsidRDefault="009D369F" w:rsidP="00B30E6B">
      <w:pPr>
        <w:pStyle w:val="ListParagraph"/>
        <w:ind w:left="180"/>
      </w:pPr>
      <w:r>
        <w:t xml:space="preserve">Nhấn </w:t>
      </w:r>
      <w:r w:rsidR="00D65448">
        <w:t>vào PĐK chính Nhấn “Yêu cầu tạo hợp đồng</w:t>
      </w:r>
      <w:r w:rsidR="007856F1">
        <w:t>:</w:t>
      </w:r>
    </w:p>
    <w:p w14:paraId="441F0FF7" w14:textId="77777777" w:rsidR="007856F1" w:rsidRDefault="007856F1" w:rsidP="007856F1">
      <w:pPr>
        <w:pStyle w:val="ListParagraph"/>
        <w:ind w:left="180"/>
      </w:pPr>
      <w:r>
        <w:t>Điều kiện hiển thị button “Yêu cầu tạo hợp đồng” phải thỏa mãn 2 trường hợp sau</w:t>
      </w:r>
    </w:p>
    <w:p w14:paraId="76B45F1A" w14:textId="0E1F7733" w:rsidR="007856F1" w:rsidRDefault="007856F1" w:rsidP="007856F1">
      <w:pPr>
        <w:pStyle w:val="ListParagraph"/>
        <w:ind w:left="180"/>
      </w:pPr>
      <w:r>
        <w:t>+ TH1: Các phiếu địa chỉ triển khai phải là các phiếu khảo sát OK</w:t>
      </w:r>
    </w:p>
    <w:p w14:paraId="55656703" w14:textId="626B7504" w:rsidR="007856F1" w:rsidRDefault="007856F1" w:rsidP="007856F1">
      <w:pPr>
        <w:pStyle w:val="ListParagraph"/>
        <w:ind w:left="180"/>
      </w:pPr>
      <w:r>
        <w:t>+ TH2: Các phiếu địa chỉ triển khai có khảo sát NOT OK =&gt; Thì các phiếu này phải có đối tác Offnet</w:t>
      </w:r>
    </w:p>
    <w:p w14:paraId="616BBBB1" w14:textId="6529BD9C" w:rsidR="00D65448" w:rsidRDefault="00D65448" w:rsidP="00B30E6B">
      <w:pPr>
        <w:pStyle w:val="ListParagraph"/>
        <w:ind w:left="180"/>
      </w:pPr>
      <w:r>
        <w:rPr>
          <w:noProof/>
        </w:rPr>
        <w:lastRenderedPageBreak/>
        <w:drawing>
          <wp:inline distT="0" distB="0" distL="0" distR="0" wp14:anchorId="4C9A010E" wp14:editId="5D399CF2">
            <wp:extent cx="6214745" cy="33356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14745" cy="3335655"/>
                    </a:xfrm>
                    <a:prstGeom prst="rect">
                      <a:avLst/>
                    </a:prstGeom>
                    <a:noFill/>
                    <a:ln>
                      <a:noFill/>
                    </a:ln>
                  </pic:spPr>
                </pic:pic>
              </a:graphicData>
            </a:graphic>
          </wp:inline>
        </w:drawing>
      </w:r>
    </w:p>
    <w:p w14:paraId="0D5BFE0A" w14:textId="21A22242" w:rsidR="00D65448" w:rsidRDefault="00D65448" w:rsidP="00B30E6B">
      <w:pPr>
        <w:pStyle w:val="ListParagraph"/>
        <w:ind w:left="180"/>
      </w:pPr>
      <w:r>
        <w:t>Hệ thống hiển thị:</w:t>
      </w:r>
    </w:p>
    <w:p w14:paraId="640906BB" w14:textId="120FE7E6" w:rsidR="00D65448" w:rsidRDefault="00D65448" w:rsidP="00D65448">
      <w:pPr>
        <w:pStyle w:val="ListParagraph"/>
        <w:ind w:left="180"/>
        <w:jc w:val="center"/>
      </w:pPr>
      <w:r>
        <w:rPr>
          <w:noProof/>
        </w:rPr>
        <w:drawing>
          <wp:inline distT="0" distB="0" distL="0" distR="0" wp14:anchorId="56F25B39" wp14:editId="2AA27D5D">
            <wp:extent cx="4895850" cy="14192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5850" cy="1419225"/>
                    </a:xfrm>
                    <a:prstGeom prst="rect">
                      <a:avLst/>
                    </a:prstGeom>
                  </pic:spPr>
                </pic:pic>
              </a:graphicData>
            </a:graphic>
          </wp:inline>
        </w:drawing>
      </w:r>
    </w:p>
    <w:p w14:paraId="07402D56" w14:textId="48F141A1" w:rsidR="00D65448" w:rsidRDefault="00D65448" w:rsidP="00D65448">
      <w:pPr>
        <w:pStyle w:val="ListParagraph"/>
        <w:ind w:left="180"/>
      </w:pPr>
      <w:r>
        <w:t>Chọn “Có” hệ thống Gửi yêu cầu Tạo</w:t>
      </w:r>
      <w:r w:rsidR="00936575">
        <w:t xml:space="preserve"> hợp</w:t>
      </w:r>
      <w:r w:rsidR="005D1FBD">
        <w:t>sssss</w:t>
      </w:r>
      <w:r>
        <w:t xml:space="preserve"> đồng đến tool CM.</w:t>
      </w:r>
    </w:p>
    <w:p w14:paraId="081FC51B" w14:textId="77777777" w:rsidR="00AF657E" w:rsidRDefault="00AF657E" w:rsidP="00B30E6B">
      <w:pPr>
        <w:pStyle w:val="ListParagraph"/>
        <w:ind w:left="180"/>
      </w:pPr>
    </w:p>
    <w:p w14:paraId="705565DC" w14:textId="47964089" w:rsidR="00845D23" w:rsidRDefault="00845D23" w:rsidP="001819FB">
      <w:pPr>
        <w:pStyle w:val="ListParagraph"/>
        <w:ind w:left="180"/>
        <w:rPr>
          <w:b/>
          <w:bCs/>
          <w:i/>
          <w:iCs/>
          <w:color w:val="ED7D31" w:themeColor="accent2"/>
        </w:rPr>
      </w:pPr>
      <w:r>
        <w:rPr>
          <w:b/>
          <w:bCs/>
          <w:i/>
          <w:iCs/>
          <w:color w:val="ED7D31" w:themeColor="accent2"/>
        </w:rPr>
        <w:t>Trường hợp Phiếu đăng ký chính đã tạo hợp đồng nhưng chưa tạo phụ lục hợp đồng:</w:t>
      </w:r>
    </w:p>
    <w:p w14:paraId="6A36B3E4" w14:textId="7EAB8DF2" w:rsidR="00845D23" w:rsidRDefault="0089234E" w:rsidP="001819FB">
      <w:pPr>
        <w:pStyle w:val="ListParagraph"/>
        <w:ind w:left="180"/>
        <w:rPr>
          <w:color w:val="4472C4" w:themeColor="accent5"/>
        </w:rPr>
      </w:pPr>
      <w:r>
        <w:rPr>
          <w:color w:val="4472C4" w:themeColor="accent5"/>
        </w:rPr>
        <w:t>Chọn Số phiếu đăng ký:</w:t>
      </w:r>
    </w:p>
    <w:p w14:paraId="16716C8F" w14:textId="47F0DCED" w:rsidR="0089234E" w:rsidRDefault="0089234E" w:rsidP="001819FB">
      <w:pPr>
        <w:pStyle w:val="ListParagraph"/>
        <w:ind w:left="180"/>
        <w:rPr>
          <w:color w:val="4472C4" w:themeColor="accent5"/>
        </w:rPr>
      </w:pPr>
      <w:r>
        <w:rPr>
          <w:noProof/>
          <w:color w:val="4472C4" w:themeColor="accent5"/>
        </w:rPr>
        <w:drawing>
          <wp:inline distT="0" distB="0" distL="0" distR="0" wp14:anchorId="36E5F162" wp14:editId="2AA78BF8">
            <wp:extent cx="6222365" cy="1021715"/>
            <wp:effectExtent l="0" t="0" r="6985"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22365" cy="1021715"/>
                    </a:xfrm>
                    <a:prstGeom prst="rect">
                      <a:avLst/>
                    </a:prstGeom>
                    <a:noFill/>
                    <a:ln>
                      <a:noFill/>
                    </a:ln>
                  </pic:spPr>
                </pic:pic>
              </a:graphicData>
            </a:graphic>
          </wp:inline>
        </w:drawing>
      </w:r>
    </w:p>
    <w:p w14:paraId="7E5851E0" w14:textId="750D8B0B" w:rsidR="0089234E" w:rsidRDefault="0089234E" w:rsidP="001819FB">
      <w:pPr>
        <w:pStyle w:val="ListParagraph"/>
        <w:ind w:left="180"/>
        <w:rPr>
          <w:color w:val="4472C4" w:themeColor="accent5"/>
        </w:rPr>
      </w:pPr>
      <w:r>
        <w:rPr>
          <w:color w:val="4472C4" w:themeColor="accent5"/>
        </w:rPr>
        <w:t>Popup hiển thị chi tiết Phiếu: Chọn Phiếu cần tạo phụ lục hợp đồng, nhấp chọn “Yêu cầu tạo phụ lục”.</w:t>
      </w:r>
    </w:p>
    <w:p w14:paraId="3321244B" w14:textId="738BA370" w:rsidR="0089234E" w:rsidRDefault="0089234E" w:rsidP="001819FB">
      <w:pPr>
        <w:pStyle w:val="ListParagraph"/>
        <w:ind w:left="180"/>
        <w:rPr>
          <w:color w:val="4472C4" w:themeColor="accent5"/>
        </w:rPr>
      </w:pPr>
      <w:r>
        <w:rPr>
          <w:noProof/>
          <w:color w:val="4472C4" w:themeColor="accent5"/>
        </w:rPr>
        <w:lastRenderedPageBreak/>
        <w:drawing>
          <wp:inline distT="0" distB="0" distL="0" distR="0" wp14:anchorId="28F4D6BA" wp14:editId="274F7DE2">
            <wp:extent cx="6222365" cy="3879215"/>
            <wp:effectExtent l="0" t="0" r="6985"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22365" cy="3879215"/>
                    </a:xfrm>
                    <a:prstGeom prst="rect">
                      <a:avLst/>
                    </a:prstGeom>
                    <a:noFill/>
                    <a:ln>
                      <a:noFill/>
                    </a:ln>
                  </pic:spPr>
                </pic:pic>
              </a:graphicData>
            </a:graphic>
          </wp:inline>
        </w:drawing>
      </w:r>
    </w:p>
    <w:p w14:paraId="4F0A05CF" w14:textId="34CC41B1" w:rsidR="00101687" w:rsidRDefault="00101687" w:rsidP="001819FB">
      <w:pPr>
        <w:pStyle w:val="ListParagraph"/>
        <w:ind w:left="180"/>
        <w:rPr>
          <w:color w:val="4472C4" w:themeColor="accent5"/>
        </w:rPr>
      </w:pPr>
      <w:r>
        <w:rPr>
          <w:color w:val="4472C4" w:themeColor="accent5"/>
        </w:rPr>
        <w:t>Gửi Yêu cầu tạo phụ lục thành công, tiến hành vào tool CM để tạo Phụ lục hợp đồng.</w:t>
      </w:r>
    </w:p>
    <w:p w14:paraId="5C25F458" w14:textId="77777777" w:rsidR="00845D23" w:rsidRPr="00845D23" w:rsidRDefault="00845D23" w:rsidP="001819FB">
      <w:pPr>
        <w:pStyle w:val="ListParagraph"/>
        <w:ind w:left="180"/>
        <w:rPr>
          <w:color w:val="4472C4" w:themeColor="accent5"/>
        </w:rPr>
      </w:pPr>
    </w:p>
    <w:p w14:paraId="1A3D62A0" w14:textId="73AA88F7" w:rsidR="001819FB" w:rsidRPr="001819FB" w:rsidRDefault="001819FB" w:rsidP="001819FB">
      <w:pPr>
        <w:pStyle w:val="ListParagraph"/>
        <w:ind w:left="180"/>
        <w:rPr>
          <w:b/>
          <w:bCs/>
          <w:i/>
          <w:iCs/>
          <w:color w:val="ED7D31" w:themeColor="accent2"/>
        </w:rPr>
      </w:pPr>
      <w:r w:rsidRPr="001819FB">
        <w:rPr>
          <w:b/>
          <w:bCs/>
          <w:i/>
          <w:iCs/>
          <w:color w:val="ED7D31" w:themeColor="accent2"/>
        </w:rPr>
        <w:t xml:space="preserve">Trường hợp Phiếu đăng ký chính </w:t>
      </w:r>
      <w:r>
        <w:rPr>
          <w:b/>
          <w:bCs/>
          <w:i/>
          <w:iCs/>
          <w:color w:val="ED7D31" w:themeColor="accent2"/>
        </w:rPr>
        <w:t>đã</w:t>
      </w:r>
      <w:r w:rsidRPr="001819FB">
        <w:rPr>
          <w:b/>
          <w:bCs/>
          <w:i/>
          <w:iCs/>
          <w:color w:val="ED7D31" w:themeColor="accent2"/>
        </w:rPr>
        <w:t xml:space="preserve"> tạo hợp đồng, phụ lục hợp đồng:</w:t>
      </w:r>
    </w:p>
    <w:p w14:paraId="548AA61D" w14:textId="6F640001" w:rsidR="002A089F" w:rsidRDefault="002A089F" w:rsidP="00B30E6B">
      <w:pPr>
        <w:pStyle w:val="ListParagraph"/>
        <w:ind w:left="180"/>
      </w:pPr>
      <w:r>
        <w:t>Chọn vào mã PDK tương ứng trên dòng thuộc Danh sách.</w:t>
      </w:r>
    </w:p>
    <w:p w14:paraId="1FE71A78" w14:textId="0C365641" w:rsidR="002A089F" w:rsidRDefault="00410F2C" w:rsidP="00C60988">
      <w:r>
        <w:rPr>
          <w:noProof/>
        </w:rPr>
        <w:drawing>
          <wp:inline distT="0" distB="0" distL="0" distR="0" wp14:anchorId="324CA8F3" wp14:editId="69F8E356">
            <wp:extent cx="6220460" cy="787400"/>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20460" cy="787400"/>
                    </a:xfrm>
                    <a:prstGeom prst="rect">
                      <a:avLst/>
                    </a:prstGeom>
                    <a:noFill/>
                    <a:ln>
                      <a:noFill/>
                    </a:ln>
                  </pic:spPr>
                </pic:pic>
              </a:graphicData>
            </a:graphic>
          </wp:inline>
        </w:drawing>
      </w:r>
    </w:p>
    <w:p w14:paraId="71F5F1E7" w14:textId="6846C96C" w:rsidR="0032783A" w:rsidRDefault="0032783A" w:rsidP="0032783A">
      <w:pPr>
        <w:pStyle w:val="ListParagraph"/>
        <w:ind w:left="180"/>
      </w:pPr>
      <w:r>
        <w:t xml:space="preserve">Hệ thống hiển thị </w:t>
      </w:r>
      <w:r w:rsidR="00C60988">
        <w:t>Popup</w:t>
      </w:r>
      <w:r>
        <w:t xml:space="preserve"> thông tin PDK.</w:t>
      </w:r>
    </w:p>
    <w:p w14:paraId="6FC3106B" w14:textId="51236E8D" w:rsidR="0032783A" w:rsidRDefault="00C60988" w:rsidP="00C60988">
      <w:r>
        <w:rPr>
          <w:noProof/>
        </w:rPr>
        <w:lastRenderedPageBreak/>
        <w:drawing>
          <wp:inline distT="0" distB="0" distL="0" distR="0" wp14:anchorId="2F3203DA" wp14:editId="3E576751">
            <wp:extent cx="6225540" cy="6281477"/>
            <wp:effectExtent l="0" t="0" r="3810"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0499" cy="6306660"/>
                    </a:xfrm>
                    <a:prstGeom prst="rect">
                      <a:avLst/>
                    </a:prstGeom>
                    <a:noFill/>
                    <a:ln>
                      <a:noFill/>
                    </a:ln>
                  </pic:spPr>
                </pic:pic>
              </a:graphicData>
            </a:graphic>
          </wp:inline>
        </w:drawing>
      </w:r>
    </w:p>
    <w:p w14:paraId="5754FDA6" w14:textId="60991FEA" w:rsidR="00810455" w:rsidRDefault="00810455" w:rsidP="00C60988">
      <w:r>
        <w:t>Thông tin hợp đồng:</w:t>
      </w:r>
    </w:p>
    <w:p w14:paraId="6D6A454C" w14:textId="235D287D" w:rsidR="00810455" w:rsidRDefault="00810455" w:rsidP="00C60988">
      <w:r>
        <w:rPr>
          <w:noProof/>
        </w:rPr>
        <w:drawing>
          <wp:inline distT="0" distB="0" distL="0" distR="0" wp14:anchorId="2D180F78" wp14:editId="4325FCB9">
            <wp:extent cx="6225540" cy="462280"/>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25540" cy="462280"/>
                    </a:xfrm>
                    <a:prstGeom prst="rect">
                      <a:avLst/>
                    </a:prstGeom>
                  </pic:spPr>
                </pic:pic>
              </a:graphicData>
            </a:graphic>
          </wp:inline>
        </w:drawing>
      </w:r>
    </w:p>
    <w:p w14:paraId="47E710BC" w14:textId="0C5755A6" w:rsidR="00810455" w:rsidRDefault="00810455" w:rsidP="00C60988">
      <w:r>
        <w:t>Cho phép Cập nhật các Thông tin Owner Service: Trung tâm kinh doanh, Phòng ban, Tên nhân viên, Số điện thoại</w:t>
      </w:r>
      <w:r w:rsidR="00F625AB">
        <w:t>, %LPS, Co-sale, Pre-sale.</w:t>
      </w:r>
    </w:p>
    <w:p w14:paraId="203B16BD" w14:textId="77777777" w:rsidR="006F0521" w:rsidRDefault="006F0521" w:rsidP="004706A5">
      <w:pPr>
        <w:pStyle w:val="tvNote"/>
      </w:pPr>
      <w:r w:rsidRPr="00CF4F3C">
        <w:t xml:space="preserve">Lưu ý: </w:t>
      </w:r>
    </w:p>
    <w:p w14:paraId="15E40304" w14:textId="77777777" w:rsidR="006F0521" w:rsidRPr="00DA6901" w:rsidRDefault="006F0521" w:rsidP="006F0521">
      <w:pPr>
        <w:pStyle w:val="ListParagraph"/>
        <w:ind w:left="180"/>
        <w:rPr>
          <w:rFonts w:eastAsia="Times New Roman"/>
          <w:bCs/>
          <w:color w:val="FF0000"/>
        </w:rPr>
      </w:pPr>
      <w:r w:rsidRPr="00DA6901">
        <w:rPr>
          <w:rFonts w:eastAsia="Times New Roman"/>
          <w:bCs/>
          <w:color w:val="FF0000"/>
        </w:rPr>
        <w:t>- %LSP của Sale chính bắt buộc phải nhập</w:t>
      </w:r>
    </w:p>
    <w:p w14:paraId="67546653" w14:textId="6A3112EC" w:rsidR="006F0521" w:rsidRPr="00DA6901" w:rsidRDefault="006F0521" w:rsidP="006F0521">
      <w:pPr>
        <w:pStyle w:val="ListParagraph"/>
        <w:ind w:left="180"/>
        <w:rPr>
          <w:rFonts w:eastAsia="Times New Roman"/>
          <w:bCs/>
          <w:color w:val="FF0000"/>
        </w:rPr>
      </w:pPr>
      <w:r w:rsidRPr="00DA6901">
        <w:rPr>
          <w:rFonts w:eastAsia="Times New Roman"/>
          <w:bCs/>
          <w:color w:val="FF0000"/>
        </w:rPr>
        <w:lastRenderedPageBreak/>
        <w:t>- Nếu chọn Thêm co-sale thì Tổng %LSP của sale chính và co-sale bắt buộc phải bằng 100%</w:t>
      </w:r>
      <w:r w:rsidR="00BB3469">
        <w:rPr>
          <w:rFonts w:eastAsia="Times New Roman"/>
          <w:bCs/>
          <w:color w:val="FF0000"/>
        </w:rPr>
        <w:t>. Nhập %LPS Co-sale phải chọn nhân viên co-sale.</w:t>
      </w:r>
    </w:p>
    <w:p w14:paraId="0D7D6FEA" w14:textId="423CF53E" w:rsidR="006F0521" w:rsidRPr="006F0521" w:rsidRDefault="006F0521" w:rsidP="006F0521">
      <w:pPr>
        <w:pStyle w:val="ListParagraph"/>
        <w:ind w:left="180"/>
        <w:rPr>
          <w:rFonts w:eastAsia="Times New Roman"/>
          <w:bCs/>
          <w:color w:val="FF0000"/>
        </w:rPr>
      </w:pPr>
      <w:r w:rsidRPr="00DA6901">
        <w:rPr>
          <w:rFonts w:eastAsia="Times New Roman"/>
          <w:bCs/>
          <w:color w:val="FF0000"/>
        </w:rPr>
        <w:t>- Nếu chọn Thêm pre-sale thì Tổng %LSP phải bằng 100%</w:t>
      </w:r>
    </w:p>
    <w:p w14:paraId="217F9E0C" w14:textId="77777777" w:rsidR="004D0A3D" w:rsidRDefault="004D0A3D" w:rsidP="004D0A3D">
      <w:pPr>
        <w:pStyle w:val="ListParagraph"/>
        <w:ind w:left="180"/>
        <w:rPr>
          <w:rFonts w:eastAsia="Times New Roman"/>
          <w:bCs/>
          <w:color w:val="FF0000"/>
        </w:rPr>
      </w:pPr>
      <w:r>
        <w:rPr>
          <w:rFonts w:eastAsia="Times New Roman"/>
          <w:bCs/>
          <w:color w:val="FF0000"/>
        </w:rPr>
        <w:t>- 1 nhân viên chỉ đóng 1 vai trò là Sale chính hoặc Co-Sale hoặc Pre-Sale.</w:t>
      </w:r>
    </w:p>
    <w:p w14:paraId="2ACC4064" w14:textId="77777777" w:rsidR="006F0521" w:rsidRDefault="006F0521" w:rsidP="00C60988"/>
    <w:p w14:paraId="40417632" w14:textId="765BA149" w:rsidR="00810455" w:rsidRDefault="00810455" w:rsidP="00C60988">
      <w:r>
        <w:rPr>
          <w:noProof/>
        </w:rPr>
        <w:drawing>
          <wp:inline distT="0" distB="0" distL="0" distR="0" wp14:anchorId="34475812" wp14:editId="5B6FA87D">
            <wp:extent cx="6225540" cy="1298575"/>
            <wp:effectExtent l="0" t="0" r="381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25540" cy="1298575"/>
                    </a:xfrm>
                    <a:prstGeom prst="rect">
                      <a:avLst/>
                    </a:prstGeom>
                  </pic:spPr>
                </pic:pic>
              </a:graphicData>
            </a:graphic>
          </wp:inline>
        </w:drawing>
      </w:r>
    </w:p>
    <w:p w14:paraId="7F6B4483" w14:textId="277D4961" w:rsidR="008E384C" w:rsidRDefault="008E384C" w:rsidP="0032783A">
      <w:pPr>
        <w:pStyle w:val="ListParagraph"/>
        <w:ind w:left="180"/>
      </w:pPr>
      <w:r>
        <w:t xml:space="preserve">Field Thời hạn </w:t>
      </w:r>
      <w:r w:rsidR="00DB280B">
        <w:t>áp dụng khuyến mãi</w:t>
      </w:r>
      <w:r>
        <w:t xml:space="preserve"> = Thời hạn áp dụng ở Form Thông tin dịch vụ</w:t>
      </w:r>
      <w:r w:rsidR="00C134D8">
        <w:t>:</w:t>
      </w:r>
    </w:p>
    <w:p w14:paraId="60428C04" w14:textId="26B21287" w:rsidR="006D1A59" w:rsidRDefault="00C134D8" w:rsidP="0032783A">
      <w:pPr>
        <w:pStyle w:val="ListParagraph"/>
        <w:ind w:left="180"/>
        <w:rPr>
          <w:b/>
        </w:rPr>
      </w:pPr>
      <w:r>
        <w:rPr>
          <w:noProof/>
        </w:rPr>
        <w:drawing>
          <wp:inline distT="0" distB="0" distL="0" distR="0" wp14:anchorId="3DBCAAFF" wp14:editId="63F4F73D">
            <wp:extent cx="6225540" cy="1477645"/>
            <wp:effectExtent l="0" t="0" r="3810" b="825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25540" cy="1477645"/>
                    </a:xfrm>
                    <a:prstGeom prst="rect">
                      <a:avLst/>
                    </a:prstGeom>
                  </pic:spPr>
                </pic:pic>
              </a:graphicData>
            </a:graphic>
          </wp:inline>
        </w:drawing>
      </w:r>
    </w:p>
    <w:p w14:paraId="187D81BD" w14:textId="77777777" w:rsidR="00DB280B" w:rsidRPr="00EF671C" w:rsidRDefault="00DB280B" w:rsidP="0032783A">
      <w:pPr>
        <w:pStyle w:val="ListParagraph"/>
        <w:ind w:left="180"/>
        <w:rPr>
          <w:b/>
        </w:rPr>
      </w:pPr>
    </w:p>
    <w:p w14:paraId="225B1F5B" w14:textId="23684A80" w:rsidR="00C134D8" w:rsidRDefault="00B10169" w:rsidP="0032783A">
      <w:pPr>
        <w:pStyle w:val="ListParagraph"/>
        <w:ind w:left="180"/>
      </w:pPr>
      <w:r>
        <w:t>Thông tin địa chỉ triển khai:</w:t>
      </w:r>
    </w:p>
    <w:p w14:paraId="72FED62E" w14:textId="66F2CB11" w:rsidR="00B10169" w:rsidRDefault="00B10169" w:rsidP="0032783A">
      <w:pPr>
        <w:pStyle w:val="ListParagraph"/>
        <w:ind w:left="180"/>
      </w:pPr>
      <w:r>
        <w:rPr>
          <w:noProof/>
        </w:rPr>
        <w:drawing>
          <wp:inline distT="0" distB="0" distL="0" distR="0" wp14:anchorId="04189F94" wp14:editId="1D55282B">
            <wp:extent cx="6225540" cy="2597150"/>
            <wp:effectExtent l="0" t="0" r="381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540" cy="2597150"/>
                    </a:xfrm>
                    <a:prstGeom prst="rect">
                      <a:avLst/>
                    </a:prstGeom>
                  </pic:spPr>
                </pic:pic>
              </a:graphicData>
            </a:graphic>
          </wp:inline>
        </w:drawing>
      </w:r>
    </w:p>
    <w:p w14:paraId="43CA99D7" w14:textId="161EDB12" w:rsidR="00526B6C" w:rsidRDefault="00526B6C" w:rsidP="00B10169">
      <w:r>
        <w:t>Nhấn xem chi tiết phiếu tại Danh sách địa chỉ triển khai, hệ thống hiển thị Popup</w:t>
      </w:r>
      <w:r w:rsidR="00603D54">
        <w:t xml:space="preserve"> chi tiết phiếu Triển khai tại địa chỉ đó.</w:t>
      </w:r>
    </w:p>
    <w:p w14:paraId="32C1728C" w14:textId="0E993E79" w:rsidR="00A4040C" w:rsidRDefault="002D689C" w:rsidP="004C1A71">
      <w:r>
        <w:t>Nhấn Hủy phiếu hệ thống sẽ hủy địa chỉ triển khai được chọn.</w:t>
      </w:r>
    </w:p>
    <w:p w14:paraId="27FE610E" w14:textId="0D7FBD52" w:rsidR="00DB280B" w:rsidRPr="00DB280B" w:rsidRDefault="00DB280B" w:rsidP="004C1A71">
      <w:pPr>
        <w:rPr>
          <w:color w:val="FF0000"/>
        </w:rPr>
      </w:pPr>
      <w:r w:rsidRPr="00DB280B">
        <w:rPr>
          <w:color w:val="FF0000"/>
        </w:rPr>
        <w:lastRenderedPageBreak/>
        <w:t>Lưu ý</w:t>
      </w:r>
      <w:r>
        <w:rPr>
          <w:color w:val="FF0000"/>
        </w:rPr>
        <w:t xml:space="preserve"> khi hủy phiếu:</w:t>
      </w:r>
    </w:p>
    <w:p w14:paraId="5A970817" w14:textId="1494808A" w:rsidR="00DB280B" w:rsidRPr="00DB280B" w:rsidRDefault="00DB280B" w:rsidP="00DB280B">
      <w:pPr>
        <w:rPr>
          <w:color w:val="FF0000"/>
        </w:rPr>
      </w:pPr>
      <w:r w:rsidRPr="00DB280B">
        <w:rPr>
          <w:color w:val="FF0000"/>
        </w:rPr>
        <w:t xml:space="preserve">+ Không được hủy địa chỉ triển khai nếu phiếu đó đang </w:t>
      </w:r>
      <w:r>
        <w:rPr>
          <w:color w:val="FF0000"/>
        </w:rPr>
        <w:t>khảo sát</w:t>
      </w:r>
    </w:p>
    <w:p w14:paraId="1716B827" w14:textId="25CF5364" w:rsidR="00DB280B" w:rsidRPr="00DB280B" w:rsidRDefault="00DB280B" w:rsidP="00DB280B">
      <w:pPr>
        <w:rPr>
          <w:color w:val="FF0000"/>
        </w:rPr>
      </w:pPr>
      <w:r w:rsidRPr="00DB280B">
        <w:rPr>
          <w:color w:val="FF0000"/>
        </w:rPr>
        <w:t xml:space="preserve">+ Không </w:t>
      </w:r>
      <w:r>
        <w:rPr>
          <w:color w:val="FF0000"/>
        </w:rPr>
        <w:t>được</w:t>
      </w:r>
      <w:r w:rsidRPr="00DB280B">
        <w:rPr>
          <w:color w:val="FF0000"/>
        </w:rPr>
        <w:t xml:space="preserve"> hủy phiếu địa chỉ triển khai nếu phiếu đó đã lên phụ lục HĐ</w:t>
      </w:r>
    </w:p>
    <w:p w14:paraId="3166AF90" w14:textId="065E752D" w:rsidR="003F49CF" w:rsidRDefault="003F49CF" w:rsidP="004C1A71">
      <w:r>
        <w:t>Bước 4: Nhấp vào Số PĐK con.</w:t>
      </w:r>
    </w:p>
    <w:p w14:paraId="2A63DD53" w14:textId="70C20135" w:rsidR="003F49CF" w:rsidRDefault="003F49CF" w:rsidP="004C1A71">
      <w:r>
        <w:rPr>
          <w:noProof/>
        </w:rPr>
        <w:drawing>
          <wp:inline distT="0" distB="0" distL="0" distR="0" wp14:anchorId="3887ABEC" wp14:editId="074715CA">
            <wp:extent cx="6220460" cy="814070"/>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20460" cy="814070"/>
                    </a:xfrm>
                    <a:prstGeom prst="rect">
                      <a:avLst/>
                    </a:prstGeom>
                    <a:noFill/>
                    <a:ln>
                      <a:noFill/>
                    </a:ln>
                  </pic:spPr>
                </pic:pic>
              </a:graphicData>
            </a:graphic>
          </wp:inline>
        </w:drawing>
      </w:r>
    </w:p>
    <w:p w14:paraId="5DB5417E" w14:textId="7A185965" w:rsidR="003F49CF" w:rsidRDefault="003F49CF" w:rsidP="004C1A71">
      <w:r>
        <w:t>Hiển thị Popup chi tiết:</w:t>
      </w:r>
    </w:p>
    <w:p w14:paraId="132A7666" w14:textId="333D4159" w:rsidR="003F49CF" w:rsidRDefault="003F49CF" w:rsidP="004C1A71">
      <w:r>
        <w:rPr>
          <w:noProof/>
        </w:rPr>
        <w:drawing>
          <wp:inline distT="0" distB="0" distL="0" distR="0" wp14:anchorId="6DF41901" wp14:editId="352DA5C5">
            <wp:extent cx="6225540" cy="3003550"/>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5540" cy="3003550"/>
                    </a:xfrm>
                    <a:prstGeom prst="rect">
                      <a:avLst/>
                    </a:prstGeom>
                  </pic:spPr>
                </pic:pic>
              </a:graphicData>
            </a:graphic>
          </wp:inline>
        </w:drawing>
      </w:r>
    </w:p>
    <w:p w14:paraId="5000B172" w14:textId="2DC43368" w:rsidR="003F49CF" w:rsidRDefault="003F49CF" w:rsidP="004C1A71">
      <w:r>
        <w:rPr>
          <w:noProof/>
        </w:rPr>
        <w:drawing>
          <wp:inline distT="0" distB="0" distL="0" distR="0" wp14:anchorId="4B709D08" wp14:editId="2CC8C898">
            <wp:extent cx="6225540" cy="2600960"/>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25540" cy="2600960"/>
                    </a:xfrm>
                    <a:prstGeom prst="rect">
                      <a:avLst/>
                    </a:prstGeom>
                  </pic:spPr>
                </pic:pic>
              </a:graphicData>
            </a:graphic>
          </wp:inline>
        </w:drawing>
      </w:r>
    </w:p>
    <w:p w14:paraId="5AF4DB7F" w14:textId="4A24C4A6" w:rsidR="003F49CF" w:rsidRDefault="003F49CF" w:rsidP="004C1A71">
      <w:r>
        <w:t>Nhấn Cập nhật để cập nhật thông tin phiếu.</w:t>
      </w:r>
    </w:p>
    <w:p w14:paraId="268220DA" w14:textId="45F87E48" w:rsidR="00F35492" w:rsidRPr="00971BDF" w:rsidRDefault="000A38D9" w:rsidP="00F35492">
      <w:pPr>
        <w:pStyle w:val="Heading3"/>
        <w:numPr>
          <w:ilvl w:val="0"/>
          <w:numId w:val="0"/>
        </w:numPr>
        <w:ind w:left="1004" w:hanging="284"/>
      </w:pPr>
      <w:bookmarkStart w:id="209" w:name="_Toc66437661"/>
      <w:r>
        <w:lastRenderedPageBreak/>
        <w:t>4</w:t>
      </w:r>
      <w:r w:rsidR="00F35492">
        <w:t>. Business rules (BR):</w:t>
      </w:r>
      <w:bookmarkEnd w:id="209"/>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F35492" w:rsidRPr="009609C0" w14:paraId="237E7229" w14:textId="77777777" w:rsidTr="007D78A1">
        <w:trPr>
          <w:tblHeader/>
        </w:trPr>
        <w:tc>
          <w:tcPr>
            <w:tcW w:w="1506" w:type="dxa"/>
            <w:shd w:val="clear" w:color="auto" w:fill="4472C4" w:themeFill="accent5"/>
          </w:tcPr>
          <w:p w14:paraId="693324E2" w14:textId="77777777" w:rsidR="00F35492" w:rsidRPr="009609C0" w:rsidRDefault="00F35492" w:rsidP="007D78A1">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6A1ADC33" w14:textId="77777777" w:rsidR="00F35492" w:rsidRPr="009609C0" w:rsidRDefault="00F35492" w:rsidP="007D78A1">
            <w:pPr>
              <w:pStyle w:val="Bang"/>
              <w:jc w:val="center"/>
              <w:rPr>
                <w:b/>
                <w:color w:val="FFFFFF" w:themeColor="background1"/>
                <w:sz w:val="24"/>
                <w:szCs w:val="24"/>
              </w:rPr>
            </w:pPr>
            <w:r w:rsidRPr="009609C0">
              <w:rPr>
                <w:b/>
                <w:color w:val="FFFFFF" w:themeColor="background1"/>
                <w:sz w:val="24"/>
                <w:szCs w:val="24"/>
              </w:rPr>
              <w:t xml:space="preserve">MÔ TẢ </w:t>
            </w:r>
          </w:p>
        </w:tc>
      </w:tr>
      <w:tr w:rsidR="00F35492" w:rsidRPr="009609C0" w14:paraId="35395486" w14:textId="77777777" w:rsidTr="007D78A1">
        <w:tc>
          <w:tcPr>
            <w:tcW w:w="1506" w:type="dxa"/>
            <w:shd w:val="clear" w:color="000000" w:fill="FFFFFF"/>
          </w:tcPr>
          <w:p w14:paraId="44EE5C5F" w14:textId="6C4597CC" w:rsidR="00F35492" w:rsidRPr="009609C0" w:rsidRDefault="005B2A4F" w:rsidP="007D78A1">
            <w:pPr>
              <w:pStyle w:val="Bang"/>
              <w:jc w:val="center"/>
              <w:rPr>
                <w:sz w:val="24"/>
                <w:szCs w:val="24"/>
              </w:rPr>
            </w:pPr>
            <w:r>
              <w:rPr>
                <w:sz w:val="24"/>
                <w:szCs w:val="24"/>
              </w:rPr>
              <w:t>BR</w:t>
            </w:r>
            <w:r w:rsidR="00F35492">
              <w:rPr>
                <w:sz w:val="24"/>
                <w:szCs w:val="24"/>
              </w:rPr>
              <w:t>01</w:t>
            </w:r>
          </w:p>
        </w:tc>
        <w:tc>
          <w:tcPr>
            <w:tcW w:w="8275" w:type="dxa"/>
            <w:shd w:val="clear" w:color="000000" w:fill="FFFFFF"/>
          </w:tcPr>
          <w:p w14:paraId="075A7B50" w14:textId="77777777" w:rsidR="00F35492" w:rsidRPr="0011396F" w:rsidRDefault="00F35492" w:rsidP="007D78A1">
            <w:pPr>
              <w:spacing w:before="40" w:after="40" w:line="240" w:lineRule="auto"/>
              <w:jc w:val="both"/>
              <w:rPr>
                <w:szCs w:val="24"/>
              </w:rPr>
            </w:pPr>
            <w:r>
              <w:rPr>
                <w:szCs w:val="24"/>
              </w:rPr>
              <w:t>Tài khoản phải có quyền tương ứng</w:t>
            </w:r>
          </w:p>
        </w:tc>
      </w:tr>
      <w:tr w:rsidR="000702AA" w:rsidRPr="009609C0" w14:paraId="58E98195" w14:textId="77777777" w:rsidTr="007D78A1">
        <w:tc>
          <w:tcPr>
            <w:tcW w:w="1506" w:type="dxa"/>
            <w:shd w:val="clear" w:color="000000" w:fill="FFFFFF"/>
          </w:tcPr>
          <w:p w14:paraId="4843DC44" w14:textId="44DD66DE" w:rsidR="000702AA" w:rsidRDefault="005B2A4F" w:rsidP="007D78A1">
            <w:pPr>
              <w:pStyle w:val="Bang"/>
              <w:jc w:val="center"/>
              <w:rPr>
                <w:sz w:val="24"/>
                <w:szCs w:val="24"/>
              </w:rPr>
            </w:pPr>
            <w:r>
              <w:rPr>
                <w:sz w:val="24"/>
                <w:szCs w:val="24"/>
              </w:rPr>
              <w:t>BR</w:t>
            </w:r>
            <w:r w:rsidR="000702AA">
              <w:rPr>
                <w:sz w:val="24"/>
                <w:szCs w:val="24"/>
              </w:rPr>
              <w:t>02</w:t>
            </w:r>
          </w:p>
        </w:tc>
        <w:tc>
          <w:tcPr>
            <w:tcW w:w="8275" w:type="dxa"/>
            <w:shd w:val="clear" w:color="000000" w:fill="FFFFFF"/>
          </w:tcPr>
          <w:p w14:paraId="6E65F80A" w14:textId="1F242461" w:rsidR="000702AA" w:rsidRDefault="00A827BA" w:rsidP="005B2A4F">
            <w:pPr>
              <w:spacing w:before="40" w:after="40" w:line="240" w:lineRule="auto"/>
              <w:jc w:val="both"/>
              <w:rPr>
                <w:szCs w:val="24"/>
              </w:rPr>
            </w:pPr>
            <w:r>
              <w:rPr>
                <w:szCs w:val="24"/>
              </w:rPr>
              <w:t>Các địa chỉ khảo sát NOT OK có thể được cập nhật hình thức sang Offnet</w:t>
            </w:r>
          </w:p>
        </w:tc>
      </w:tr>
      <w:tr w:rsidR="00E95B50" w:rsidRPr="009609C0" w14:paraId="4AE2C8E3" w14:textId="77777777" w:rsidTr="007D78A1">
        <w:tc>
          <w:tcPr>
            <w:tcW w:w="1506" w:type="dxa"/>
            <w:shd w:val="clear" w:color="000000" w:fill="FFFFFF"/>
          </w:tcPr>
          <w:p w14:paraId="6B1389FF" w14:textId="7CC032EE" w:rsidR="00E95B50" w:rsidRDefault="005B2A4F" w:rsidP="007D78A1">
            <w:pPr>
              <w:pStyle w:val="Bang"/>
              <w:jc w:val="center"/>
              <w:rPr>
                <w:sz w:val="24"/>
                <w:szCs w:val="24"/>
              </w:rPr>
            </w:pPr>
            <w:r>
              <w:rPr>
                <w:sz w:val="24"/>
                <w:szCs w:val="24"/>
              </w:rPr>
              <w:t>BR</w:t>
            </w:r>
            <w:r w:rsidR="000702AA">
              <w:rPr>
                <w:sz w:val="24"/>
                <w:szCs w:val="24"/>
              </w:rPr>
              <w:t>03</w:t>
            </w:r>
          </w:p>
        </w:tc>
        <w:tc>
          <w:tcPr>
            <w:tcW w:w="8275" w:type="dxa"/>
            <w:shd w:val="clear" w:color="000000" w:fill="FFFFFF"/>
          </w:tcPr>
          <w:p w14:paraId="67A1F28C" w14:textId="2861EA0A" w:rsidR="00E95B50" w:rsidRDefault="00A827BA" w:rsidP="005B2A4F">
            <w:pPr>
              <w:spacing w:before="40" w:after="40" w:line="240" w:lineRule="auto"/>
              <w:jc w:val="both"/>
              <w:rPr>
                <w:szCs w:val="24"/>
              </w:rPr>
            </w:pPr>
            <w:r>
              <w:rPr>
                <w:szCs w:val="24"/>
              </w:rPr>
              <w:t>Ngườ</w:t>
            </w:r>
            <w:r w:rsidR="00DE4048">
              <w:rPr>
                <w:szCs w:val="24"/>
              </w:rPr>
              <w:t>i dù</w:t>
            </w:r>
            <w:r>
              <w:rPr>
                <w:szCs w:val="24"/>
              </w:rPr>
              <w:t>ng không thể chỉnh sửa thông tin</w:t>
            </w:r>
          </w:p>
        </w:tc>
      </w:tr>
      <w:tr w:rsidR="00A827BA" w:rsidRPr="009609C0" w14:paraId="312E892D" w14:textId="77777777" w:rsidTr="007D78A1">
        <w:tc>
          <w:tcPr>
            <w:tcW w:w="1506" w:type="dxa"/>
            <w:shd w:val="clear" w:color="000000" w:fill="FFFFFF"/>
          </w:tcPr>
          <w:p w14:paraId="1CC6A1B2" w14:textId="6282ADE0" w:rsidR="00A827BA" w:rsidRDefault="00A827BA" w:rsidP="007D78A1">
            <w:pPr>
              <w:pStyle w:val="Bang"/>
              <w:jc w:val="center"/>
              <w:rPr>
                <w:sz w:val="24"/>
                <w:szCs w:val="24"/>
              </w:rPr>
            </w:pPr>
            <w:r>
              <w:rPr>
                <w:sz w:val="24"/>
                <w:szCs w:val="24"/>
              </w:rPr>
              <w:t>BR04</w:t>
            </w:r>
          </w:p>
        </w:tc>
        <w:tc>
          <w:tcPr>
            <w:tcW w:w="8275" w:type="dxa"/>
            <w:shd w:val="clear" w:color="000000" w:fill="FFFFFF"/>
          </w:tcPr>
          <w:p w14:paraId="0B35FCC3" w14:textId="72784621" w:rsidR="00A827BA" w:rsidRDefault="00A827BA" w:rsidP="005B2A4F">
            <w:pPr>
              <w:spacing w:before="40" w:after="40" w:line="240" w:lineRule="auto"/>
              <w:jc w:val="both"/>
              <w:rPr>
                <w:szCs w:val="24"/>
              </w:rPr>
            </w:pPr>
            <w:r>
              <w:rPr>
                <w:szCs w:val="24"/>
              </w:rPr>
              <w:t>Chỉ hiển thị Danh sách PDK tương ứng với account tạo</w:t>
            </w:r>
          </w:p>
        </w:tc>
      </w:tr>
      <w:tr w:rsidR="00A827BA" w:rsidRPr="009609C0" w14:paraId="0170AC7A" w14:textId="77777777" w:rsidTr="007D78A1">
        <w:tc>
          <w:tcPr>
            <w:tcW w:w="1506" w:type="dxa"/>
            <w:shd w:val="clear" w:color="000000" w:fill="FFFFFF"/>
          </w:tcPr>
          <w:p w14:paraId="2DE2EAF6" w14:textId="70EB66A2" w:rsidR="00A827BA" w:rsidRDefault="00A827BA" w:rsidP="007D78A1">
            <w:pPr>
              <w:pStyle w:val="Bang"/>
              <w:jc w:val="center"/>
              <w:rPr>
                <w:sz w:val="24"/>
                <w:szCs w:val="24"/>
              </w:rPr>
            </w:pPr>
            <w:r>
              <w:rPr>
                <w:sz w:val="24"/>
                <w:szCs w:val="24"/>
              </w:rPr>
              <w:t>BR05</w:t>
            </w:r>
          </w:p>
        </w:tc>
        <w:tc>
          <w:tcPr>
            <w:tcW w:w="8275" w:type="dxa"/>
            <w:shd w:val="clear" w:color="000000" w:fill="FFFFFF"/>
          </w:tcPr>
          <w:p w14:paraId="755CBAA1" w14:textId="67FA14CC" w:rsidR="00A827BA" w:rsidRDefault="00A827BA" w:rsidP="005B2A4F">
            <w:pPr>
              <w:spacing w:before="40" w:after="40" w:line="240" w:lineRule="auto"/>
              <w:jc w:val="both"/>
              <w:rPr>
                <w:szCs w:val="24"/>
              </w:rPr>
            </w:pPr>
            <w:r>
              <w:rPr>
                <w:szCs w:val="24"/>
              </w:rPr>
              <w:t>Gửi mail cho các bộ phận khi thay đổi hình thức sang Offnet</w:t>
            </w:r>
          </w:p>
        </w:tc>
      </w:tr>
    </w:tbl>
    <w:p w14:paraId="0732D586" w14:textId="3B8D8D93" w:rsidR="007524BD" w:rsidRPr="00277623" w:rsidRDefault="00F61DA5" w:rsidP="007524BD">
      <w:pPr>
        <w:pStyle w:val="Heading2"/>
        <w:ind w:hanging="450"/>
      </w:pPr>
      <w:bookmarkStart w:id="210" w:name="_Toc66437662"/>
      <w:r w:rsidRPr="00277623">
        <w:t xml:space="preserve">UC03: </w:t>
      </w:r>
      <w:r w:rsidR="0080597B" w:rsidRPr="00277623">
        <w:t>Đề nghị khảo sát</w:t>
      </w:r>
      <w:r w:rsidR="00BC2036" w:rsidRPr="00277623">
        <w:t>:</w:t>
      </w:r>
      <w:bookmarkEnd w:id="210"/>
    </w:p>
    <w:p w14:paraId="6E34769A" w14:textId="77777777" w:rsidR="00446FBF" w:rsidRDefault="00446FBF" w:rsidP="00446FBF">
      <w:pPr>
        <w:pStyle w:val="Heading3"/>
        <w:numPr>
          <w:ilvl w:val="0"/>
          <w:numId w:val="0"/>
        </w:numPr>
        <w:ind w:left="720"/>
      </w:pPr>
      <w:bookmarkStart w:id="211" w:name="_Toc66437663"/>
      <w:r>
        <w:t>1. Mô tả:</w:t>
      </w:r>
      <w:bookmarkEnd w:id="211"/>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446FBF" w:rsidRPr="00E15B12" w14:paraId="40F14DED" w14:textId="77777777" w:rsidTr="007D78A1">
        <w:trPr>
          <w:trHeight w:val="567"/>
        </w:trPr>
        <w:tc>
          <w:tcPr>
            <w:tcW w:w="2116" w:type="dxa"/>
            <w:shd w:val="clear" w:color="auto" w:fill="4472C4" w:themeFill="accent5"/>
            <w:vAlign w:val="center"/>
          </w:tcPr>
          <w:p w14:paraId="6DB6DCB7" w14:textId="529B27C2" w:rsidR="00446FBF" w:rsidRPr="00E15B12" w:rsidRDefault="00446FBF" w:rsidP="007D78A1">
            <w:pPr>
              <w:spacing w:line="360" w:lineRule="auto"/>
              <w:rPr>
                <w:b/>
                <w:color w:val="FFFFFF" w:themeColor="background1"/>
                <w:szCs w:val="24"/>
              </w:rPr>
            </w:pPr>
            <w:r>
              <w:rPr>
                <w:b/>
                <w:color w:val="FFFFFF" w:themeColor="background1"/>
                <w:szCs w:val="24"/>
              </w:rPr>
              <w:t>UC03</w:t>
            </w:r>
          </w:p>
        </w:tc>
        <w:tc>
          <w:tcPr>
            <w:tcW w:w="7678" w:type="dxa"/>
            <w:vAlign w:val="center"/>
          </w:tcPr>
          <w:p w14:paraId="1B3E528B" w14:textId="53CFA7C6" w:rsidR="00446FBF" w:rsidRPr="00D66D7D" w:rsidRDefault="0080597B" w:rsidP="004706A5">
            <w:pPr>
              <w:pStyle w:val="tvNote"/>
            </w:pPr>
            <w:r>
              <w:t>Đề nghị khảo sát</w:t>
            </w:r>
          </w:p>
        </w:tc>
      </w:tr>
      <w:tr w:rsidR="00446FBF" w:rsidRPr="00E15B12" w14:paraId="2D107284" w14:textId="77777777" w:rsidTr="007D78A1">
        <w:trPr>
          <w:trHeight w:val="567"/>
        </w:trPr>
        <w:tc>
          <w:tcPr>
            <w:tcW w:w="2116" w:type="dxa"/>
            <w:shd w:val="clear" w:color="auto" w:fill="4472C4" w:themeFill="accent5"/>
            <w:vAlign w:val="center"/>
          </w:tcPr>
          <w:p w14:paraId="0447561E" w14:textId="77777777" w:rsidR="00446FBF" w:rsidRPr="00E15B12" w:rsidRDefault="00446FBF" w:rsidP="007D78A1">
            <w:pPr>
              <w:spacing w:line="360" w:lineRule="auto"/>
              <w:rPr>
                <w:b/>
                <w:color w:val="FFFFFF" w:themeColor="background1"/>
                <w:szCs w:val="24"/>
              </w:rPr>
            </w:pPr>
            <w:r>
              <w:rPr>
                <w:b/>
                <w:color w:val="FFFFFF" w:themeColor="background1"/>
                <w:szCs w:val="24"/>
              </w:rPr>
              <w:t>Description</w:t>
            </w:r>
          </w:p>
        </w:tc>
        <w:tc>
          <w:tcPr>
            <w:tcW w:w="7678" w:type="dxa"/>
            <w:vAlign w:val="center"/>
          </w:tcPr>
          <w:p w14:paraId="7F1F7196" w14:textId="39D8AAC9" w:rsidR="00C51B59" w:rsidRPr="002A2C0F" w:rsidRDefault="002A2C0F" w:rsidP="004706A5">
            <w:pPr>
              <w:pStyle w:val="tvNote"/>
            </w:pPr>
            <w:r>
              <w:t xml:space="preserve">Màn hình hiển thị danh sách các </w:t>
            </w:r>
            <w:r w:rsidR="007A3A10">
              <w:t>yêu cầu KS từ PDK.</w:t>
            </w:r>
          </w:p>
          <w:p w14:paraId="2EBB4AB6" w14:textId="0B313114" w:rsidR="00BB6DC2" w:rsidRPr="00DC0F9F" w:rsidRDefault="007A3A10" w:rsidP="004706A5">
            <w:pPr>
              <w:pStyle w:val="tvNote"/>
            </w:pPr>
            <w:r>
              <w:t>Trường hợp không có yêu cầu KS sẽ không có thông tin ở trang này.</w:t>
            </w:r>
          </w:p>
          <w:p w14:paraId="34894E7F" w14:textId="77777777" w:rsidR="00DC0F9F" w:rsidRPr="007A3A10" w:rsidRDefault="007A3A10" w:rsidP="004706A5">
            <w:pPr>
              <w:pStyle w:val="tvNote"/>
            </w:pPr>
            <w:r>
              <w:t>SDC tiếp nhận thông tin KS, kiểm tra thông tin trong phiếu.</w:t>
            </w:r>
          </w:p>
          <w:p w14:paraId="3FBF6848" w14:textId="0756EBBD" w:rsidR="007A3A10" w:rsidRPr="00205CE2" w:rsidRDefault="007A3A10" w:rsidP="004706A5">
            <w:pPr>
              <w:pStyle w:val="tvNote"/>
            </w:pPr>
            <w:r>
              <w:t xml:space="preserve">Phân công </w:t>
            </w:r>
            <w:r w:rsidR="002E337B">
              <w:rPr>
                <w:lang w:val="en-US"/>
              </w:rPr>
              <w:t>đơn vị</w:t>
            </w:r>
            <w:r>
              <w:t xml:space="preserve"> khảo sát sau đó chọn “Tạo </w:t>
            </w:r>
            <w:r w:rsidR="002E337B">
              <w:rPr>
                <w:lang w:val="en-US"/>
              </w:rPr>
              <w:t>phiếu</w:t>
            </w:r>
            <w:r>
              <w:t xml:space="preserve"> khảo sát”</w:t>
            </w:r>
          </w:p>
        </w:tc>
      </w:tr>
      <w:tr w:rsidR="00446FBF" w:rsidRPr="00E15B12" w14:paraId="21FAD139" w14:textId="77777777" w:rsidTr="007D78A1">
        <w:trPr>
          <w:trHeight w:val="567"/>
        </w:trPr>
        <w:tc>
          <w:tcPr>
            <w:tcW w:w="2116" w:type="dxa"/>
            <w:shd w:val="clear" w:color="auto" w:fill="4472C4" w:themeFill="accent5"/>
            <w:vAlign w:val="center"/>
          </w:tcPr>
          <w:p w14:paraId="6B05FC0E" w14:textId="622DFAD6" w:rsidR="00446FBF" w:rsidRPr="00E15B12" w:rsidRDefault="00446FBF" w:rsidP="007D78A1">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5FA39793" w14:textId="511B9060" w:rsidR="00446FBF" w:rsidRPr="00C12480" w:rsidRDefault="00446FBF" w:rsidP="004706A5">
            <w:pPr>
              <w:pStyle w:val="tvNote"/>
            </w:pPr>
            <w:r w:rsidRPr="00C12480">
              <w:t>FTI-</w:t>
            </w:r>
            <w:r w:rsidR="007A3A10">
              <w:rPr>
                <w:lang w:val="en-US"/>
              </w:rPr>
              <w:t>SDC</w:t>
            </w:r>
          </w:p>
        </w:tc>
      </w:tr>
      <w:tr w:rsidR="00446FBF" w:rsidRPr="00E15B12" w14:paraId="0DB51197" w14:textId="77777777" w:rsidTr="007D78A1">
        <w:trPr>
          <w:trHeight w:val="567"/>
        </w:trPr>
        <w:tc>
          <w:tcPr>
            <w:tcW w:w="2116" w:type="dxa"/>
            <w:shd w:val="clear" w:color="auto" w:fill="4472C4" w:themeFill="accent5"/>
            <w:vAlign w:val="center"/>
          </w:tcPr>
          <w:p w14:paraId="2E3943FC" w14:textId="77777777" w:rsidR="00446FBF" w:rsidRPr="00E15B12" w:rsidRDefault="00446FBF" w:rsidP="007D78A1">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65F1F0F0" w14:textId="6C4D6817" w:rsidR="00446FBF" w:rsidRPr="00D66D7D" w:rsidRDefault="002A2C0F" w:rsidP="004706A5">
            <w:pPr>
              <w:pStyle w:val="tvNote"/>
            </w:pPr>
            <w:r>
              <w:t xml:space="preserve">Chọn </w:t>
            </w:r>
            <w:r w:rsidR="006D336F">
              <w:t>FTMS</w:t>
            </w:r>
            <w:r>
              <w:t xml:space="preserve"> – </w:t>
            </w:r>
            <w:r w:rsidR="007A3A10">
              <w:t>LeasedLine</w:t>
            </w:r>
            <w:r>
              <w:t xml:space="preserve"> – </w:t>
            </w:r>
            <w:r w:rsidR="007A3A10">
              <w:t>Đề nghị khảo sát</w:t>
            </w:r>
            <w:r>
              <w:t>.</w:t>
            </w:r>
          </w:p>
        </w:tc>
      </w:tr>
      <w:tr w:rsidR="00446FBF" w:rsidRPr="00E15B12" w14:paraId="5145A297" w14:textId="77777777" w:rsidTr="007D78A1">
        <w:trPr>
          <w:trHeight w:val="682"/>
        </w:trPr>
        <w:tc>
          <w:tcPr>
            <w:tcW w:w="2116" w:type="dxa"/>
            <w:shd w:val="clear" w:color="auto" w:fill="4472C4" w:themeFill="accent5"/>
            <w:vAlign w:val="center"/>
          </w:tcPr>
          <w:p w14:paraId="76707EA1" w14:textId="77777777" w:rsidR="00446FBF" w:rsidRDefault="00446FBF" w:rsidP="007D78A1">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54B6F035" w14:textId="77777777" w:rsidR="00446FBF" w:rsidRPr="00E15B12" w:rsidRDefault="00446FBF" w:rsidP="007D78A1">
            <w:pPr>
              <w:spacing w:line="360" w:lineRule="auto"/>
              <w:rPr>
                <w:b/>
                <w:color w:val="FFFFFF" w:themeColor="background1"/>
                <w:szCs w:val="24"/>
              </w:rPr>
            </w:pPr>
          </w:p>
        </w:tc>
        <w:tc>
          <w:tcPr>
            <w:tcW w:w="7678" w:type="dxa"/>
            <w:vAlign w:val="center"/>
          </w:tcPr>
          <w:p w14:paraId="29C3A2B4" w14:textId="0A6E66F1" w:rsidR="00103703" w:rsidRPr="00D66D7D" w:rsidRDefault="003324BF" w:rsidP="004706A5">
            <w:pPr>
              <w:pStyle w:val="tvNote"/>
            </w:pPr>
            <w:r>
              <w:t xml:space="preserve">Người dùng được phân quyền, hiển thị trang </w:t>
            </w:r>
            <w:r w:rsidR="007A3A10">
              <w:t>Đề nghị khảo sát</w:t>
            </w:r>
          </w:p>
        </w:tc>
      </w:tr>
      <w:tr w:rsidR="00446FBF" w:rsidRPr="00E15B12" w14:paraId="132C390A" w14:textId="77777777" w:rsidTr="007D78A1">
        <w:trPr>
          <w:trHeight w:val="567"/>
        </w:trPr>
        <w:tc>
          <w:tcPr>
            <w:tcW w:w="2116" w:type="dxa"/>
            <w:shd w:val="clear" w:color="auto" w:fill="4472C4" w:themeFill="accent5"/>
            <w:vAlign w:val="center"/>
          </w:tcPr>
          <w:p w14:paraId="777B5477" w14:textId="77777777" w:rsidR="00446FBF" w:rsidRPr="00B53838" w:rsidRDefault="00446FBF" w:rsidP="007D78A1">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5C894F6C" w14:textId="689B399D" w:rsidR="0014329E" w:rsidRPr="003324BF" w:rsidRDefault="007A3A10" w:rsidP="004706A5">
            <w:pPr>
              <w:pStyle w:val="tvNote"/>
            </w:pPr>
            <w:r>
              <w:t>Gửi đề nghị khảo sát thành công</w:t>
            </w:r>
            <w:r w:rsidR="003324BF">
              <w:t>.</w:t>
            </w:r>
          </w:p>
          <w:p w14:paraId="516462B9" w14:textId="078C706C" w:rsidR="003324BF" w:rsidRPr="00D66D7D" w:rsidRDefault="004F6375" w:rsidP="004706A5">
            <w:pPr>
              <w:pStyle w:val="tvNote"/>
            </w:pPr>
            <w:r>
              <w:t>Chuyển phiếu qua màn hình Tồn khảo sát</w:t>
            </w:r>
            <w:r w:rsidR="003324BF">
              <w:t>.</w:t>
            </w:r>
          </w:p>
        </w:tc>
      </w:tr>
    </w:tbl>
    <w:p w14:paraId="22829AE9" w14:textId="1AB8BF86" w:rsidR="0088011B" w:rsidRDefault="004A261A" w:rsidP="00B05792">
      <w:pPr>
        <w:pStyle w:val="Heading3"/>
        <w:numPr>
          <w:ilvl w:val="0"/>
          <w:numId w:val="7"/>
        </w:numPr>
      </w:pPr>
      <w:bookmarkStart w:id="212" w:name="_Toc66437664"/>
      <w:r>
        <w:lastRenderedPageBreak/>
        <w:t>Activity</w:t>
      </w:r>
      <w:r w:rsidR="0088011B">
        <w:t xml:space="preserve"> Diagram:</w:t>
      </w:r>
      <w:bookmarkEnd w:id="212"/>
    </w:p>
    <w:p w14:paraId="55A76EB8" w14:textId="1B01B18F" w:rsidR="0088011B" w:rsidRPr="0088011B" w:rsidRDefault="007A3A10" w:rsidP="007A3A10">
      <w:pPr>
        <w:ind w:left="-180"/>
      </w:pPr>
      <w:r>
        <w:rPr>
          <w:noProof/>
        </w:rPr>
        <w:drawing>
          <wp:inline distT="0" distB="0" distL="0" distR="0" wp14:anchorId="2B058D26" wp14:editId="277B34CB">
            <wp:extent cx="6618610" cy="21812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1609" cy="2182213"/>
                    </a:xfrm>
                    <a:prstGeom prst="rect">
                      <a:avLst/>
                    </a:prstGeom>
                  </pic:spPr>
                </pic:pic>
              </a:graphicData>
            </a:graphic>
          </wp:inline>
        </w:drawing>
      </w:r>
    </w:p>
    <w:p w14:paraId="2294E257" w14:textId="3E656118" w:rsidR="00446FBF" w:rsidRDefault="0088011B" w:rsidP="002D52C4">
      <w:pPr>
        <w:pStyle w:val="Heading3"/>
        <w:numPr>
          <w:ilvl w:val="0"/>
          <w:numId w:val="0"/>
        </w:numPr>
        <w:ind w:left="90"/>
      </w:pPr>
      <w:bookmarkStart w:id="213" w:name="_Toc66437665"/>
      <w:r>
        <w:t>3.</w:t>
      </w:r>
      <w:r w:rsidR="00446FBF">
        <w:t xml:space="preserve"> Wireframe, Screen description:</w:t>
      </w:r>
      <w:bookmarkEnd w:id="213"/>
    </w:p>
    <w:p w14:paraId="14F1C06C" w14:textId="77777777" w:rsidR="00672305" w:rsidRDefault="00672305" w:rsidP="00672305">
      <w:r>
        <w:t>Bước 1: Tại menu, chọn Khảo sát -&gt; Đề nghị khảo sát</w:t>
      </w:r>
    </w:p>
    <w:p w14:paraId="196FB4EC" w14:textId="4F1BA273" w:rsidR="00672305" w:rsidRDefault="00D351F6" w:rsidP="00672305">
      <w:r>
        <w:rPr>
          <w:noProof/>
        </w:rPr>
        <w:drawing>
          <wp:inline distT="0" distB="0" distL="0" distR="0" wp14:anchorId="09C5C2C7" wp14:editId="60797E98">
            <wp:extent cx="1744187" cy="3409628"/>
            <wp:effectExtent l="0" t="0" r="889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3405" cy="3447197"/>
                    </a:xfrm>
                    <a:prstGeom prst="rect">
                      <a:avLst/>
                    </a:prstGeom>
                    <a:noFill/>
                    <a:ln>
                      <a:noFill/>
                    </a:ln>
                  </pic:spPr>
                </pic:pic>
              </a:graphicData>
            </a:graphic>
          </wp:inline>
        </w:drawing>
      </w:r>
      <w:r w:rsidR="004E60DD">
        <w:tab/>
      </w:r>
      <w:r w:rsidR="004E60DD">
        <w:tab/>
      </w:r>
      <w:r w:rsidR="004E60DD">
        <w:rPr>
          <w:noProof/>
        </w:rPr>
        <w:drawing>
          <wp:inline distT="0" distB="0" distL="0" distR="0" wp14:anchorId="5395C1A1" wp14:editId="39D8F0A6">
            <wp:extent cx="1250844" cy="3169404"/>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70841" cy="3220074"/>
                    </a:xfrm>
                    <a:prstGeom prst="rect">
                      <a:avLst/>
                    </a:prstGeom>
                    <a:noFill/>
                    <a:ln>
                      <a:noFill/>
                    </a:ln>
                  </pic:spPr>
                </pic:pic>
              </a:graphicData>
            </a:graphic>
          </wp:inline>
        </w:drawing>
      </w:r>
    </w:p>
    <w:p w14:paraId="611A2EDD" w14:textId="74EF3E52" w:rsidR="00CF2D2A" w:rsidRDefault="00672305" w:rsidP="00672305">
      <w:r>
        <w:t>Bước 2: Hiển thị màn hình “Đề nghị khảo sát”</w:t>
      </w:r>
    </w:p>
    <w:p w14:paraId="164FC7E3" w14:textId="171C3EAF" w:rsidR="00A83C75" w:rsidRDefault="00A83C75" w:rsidP="00672305">
      <w:r>
        <w:rPr>
          <w:noProof/>
        </w:rPr>
        <w:lastRenderedPageBreak/>
        <w:drawing>
          <wp:inline distT="0" distB="0" distL="0" distR="0" wp14:anchorId="319D8B8D" wp14:editId="393990C9">
            <wp:extent cx="6225540" cy="3047365"/>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25540" cy="3047365"/>
                    </a:xfrm>
                    <a:prstGeom prst="rect">
                      <a:avLst/>
                    </a:prstGeom>
                  </pic:spPr>
                </pic:pic>
              </a:graphicData>
            </a:graphic>
          </wp:inline>
        </w:drawing>
      </w:r>
    </w:p>
    <w:p w14:paraId="7A698F69" w14:textId="327270A1" w:rsidR="009053BF" w:rsidRDefault="00D45127" w:rsidP="009053BF">
      <w:r>
        <w:t>SDC tìm kiếm các thông tin phiếu thông qua các điều kiện lọc</w:t>
      </w:r>
      <w:r w:rsidR="009053BF">
        <w:t>: Vùng, Chi nhánh, Nhóm dịch vụ, Loại dịch vụ và check chọn “Đã đề nghị khảo sát” để tìm kiếm các phiếu đã gửi yêu cầu Đề nghị khảo sát.</w:t>
      </w:r>
    </w:p>
    <w:p w14:paraId="4991859B" w14:textId="4A47D95A" w:rsidR="009053BF" w:rsidRDefault="009053BF" w:rsidP="009053BF">
      <w:r>
        <w:t xml:space="preserve">Chọn Tìm kiếm theo: </w:t>
      </w:r>
    </w:p>
    <w:p w14:paraId="18B8A0B2" w14:textId="1F3C5841" w:rsidR="009053BF" w:rsidRDefault="009053BF" w:rsidP="009053BF">
      <w:pPr>
        <w:jc w:val="center"/>
      </w:pPr>
      <w:r>
        <w:rPr>
          <w:noProof/>
        </w:rPr>
        <w:drawing>
          <wp:inline distT="0" distB="0" distL="0" distR="0" wp14:anchorId="7F7C0890" wp14:editId="43987185">
            <wp:extent cx="3646508" cy="870333"/>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07748" cy="884949"/>
                    </a:xfrm>
                    <a:prstGeom prst="rect">
                      <a:avLst/>
                    </a:prstGeom>
                    <a:noFill/>
                    <a:ln>
                      <a:noFill/>
                    </a:ln>
                  </pic:spPr>
                </pic:pic>
              </a:graphicData>
            </a:graphic>
          </wp:inline>
        </w:drawing>
      </w:r>
    </w:p>
    <w:p w14:paraId="52F4B1C0" w14:textId="46A5A832" w:rsidR="00D45127" w:rsidRDefault="009053BF" w:rsidP="00DA6CE5">
      <w:r>
        <w:t>Nhập nội dung tìm kiếm theo.</w:t>
      </w:r>
    </w:p>
    <w:p w14:paraId="6C344794" w14:textId="77777777" w:rsidR="008E384C" w:rsidRDefault="00F82A79" w:rsidP="00DA6CE5">
      <w:pPr>
        <w:rPr>
          <w:color w:val="FF0000"/>
        </w:rPr>
      </w:pPr>
      <w:r w:rsidRPr="000734D8">
        <w:rPr>
          <w:color w:val="FF0000"/>
        </w:rPr>
        <w:t>Lưu ý: Phải chọn Nhóm dịch vụ trước thì mới hiển thị được Loại dịch vụ để chọn</w:t>
      </w:r>
      <w:r w:rsidR="008E384C">
        <w:rPr>
          <w:color w:val="FF0000"/>
        </w:rPr>
        <w:t xml:space="preserve">. </w:t>
      </w:r>
    </w:p>
    <w:p w14:paraId="1EF9D567" w14:textId="08F9A4CF" w:rsidR="00F82A79" w:rsidRPr="000734D8" w:rsidRDefault="008E384C" w:rsidP="00DA6CE5">
      <w:pPr>
        <w:rPr>
          <w:color w:val="FF0000"/>
        </w:rPr>
      </w:pPr>
      <w:r>
        <w:rPr>
          <w:color w:val="FF0000"/>
        </w:rPr>
        <w:t>Người đề nghị khảo sát là người tạo PĐK.</w:t>
      </w:r>
    </w:p>
    <w:p w14:paraId="4B5D8A41" w14:textId="5DB0BA2D" w:rsidR="00D45127" w:rsidRDefault="00D45127" w:rsidP="00F250F0">
      <w:r>
        <w:t>Chọn vào “Tạo phiếu” để hiển thị thông tin</w:t>
      </w:r>
      <w:r w:rsidR="00C37DE6">
        <w:t xml:space="preserve"> tạo</w:t>
      </w:r>
      <w:r>
        <w:t xml:space="preserve"> phiếu và đề nghị khảo sát phiếu</w:t>
      </w:r>
      <w:r w:rsidR="001F481F">
        <w:t>:</w:t>
      </w:r>
      <w:r>
        <w:rPr>
          <w:noProof/>
        </w:rPr>
        <w:drawing>
          <wp:inline distT="0" distB="0" distL="0" distR="0" wp14:anchorId="6D03CDE5" wp14:editId="3A39D566">
            <wp:extent cx="124777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47775" cy="942975"/>
                    </a:xfrm>
                    <a:prstGeom prst="rect">
                      <a:avLst/>
                    </a:prstGeom>
                    <a:noFill/>
                    <a:ln>
                      <a:noFill/>
                    </a:ln>
                  </pic:spPr>
                </pic:pic>
              </a:graphicData>
            </a:graphic>
          </wp:inline>
        </w:drawing>
      </w:r>
    </w:p>
    <w:p w14:paraId="23CC22CB" w14:textId="6800D1C7" w:rsidR="00D45127" w:rsidRDefault="00C37DE6" w:rsidP="00DA6CE5">
      <w:r>
        <w:rPr>
          <w:noProof/>
        </w:rPr>
        <w:lastRenderedPageBreak/>
        <w:drawing>
          <wp:inline distT="0" distB="0" distL="0" distR="0" wp14:anchorId="027C9C48" wp14:editId="0E080F2B">
            <wp:extent cx="6225540" cy="1641475"/>
            <wp:effectExtent l="0" t="0" r="381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25540" cy="1641475"/>
                    </a:xfrm>
                    <a:prstGeom prst="rect">
                      <a:avLst/>
                    </a:prstGeom>
                  </pic:spPr>
                </pic:pic>
              </a:graphicData>
            </a:graphic>
          </wp:inline>
        </w:drawing>
      </w:r>
    </w:p>
    <w:p w14:paraId="3AB100F3" w14:textId="1622C614" w:rsidR="00C75256" w:rsidRDefault="00C75256" w:rsidP="00DA6CE5">
      <w:r>
        <w:t>Chọn các thông tin bổ sung như: Ngày dự kiến, loại ưu tiên khảo sát, các tổ thi công.</w:t>
      </w:r>
    </w:p>
    <w:p w14:paraId="5F0DDC21" w14:textId="6F618607" w:rsidR="00DF5596" w:rsidRDefault="00DF5596" w:rsidP="00DA6CE5">
      <w:r>
        <w:t>Trong đó:</w:t>
      </w:r>
    </w:p>
    <w:p w14:paraId="0B5FA5B2" w14:textId="7AEBBCD9" w:rsidR="00DF5596" w:rsidRDefault="00DF5596" w:rsidP="00DF5596">
      <w:pPr>
        <w:pStyle w:val="ListParagraph"/>
        <w:numPr>
          <w:ilvl w:val="1"/>
          <w:numId w:val="7"/>
        </w:numPr>
      </w:pPr>
      <w:r>
        <w:t>Loại ưu tiên bao gồm: Thấp, Trung bình, Cao.</w:t>
      </w:r>
    </w:p>
    <w:p w14:paraId="40B8C040" w14:textId="4DDFBA59" w:rsidR="00DF5596" w:rsidRDefault="00DF5596" w:rsidP="00DF5596">
      <w:pPr>
        <w:pStyle w:val="ListParagraph"/>
        <w:numPr>
          <w:ilvl w:val="1"/>
          <w:numId w:val="7"/>
        </w:numPr>
      </w:pPr>
      <w:r>
        <w:t>Khảo sát thuê bao gồ</w:t>
      </w:r>
      <w:r w:rsidR="00EB60A6">
        <w:t>m: TIN, PNC, INF</w:t>
      </w:r>
      <w:r w:rsidR="00C37DE6">
        <w:t xml:space="preserve"> Triển khai</w:t>
      </w:r>
      <w:r w:rsidR="00EB60A6">
        <w:t>, I</w:t>
      </w:r>
      <w:r>
        <w:t>S</w:t>
      </w:r>
      <w:r w:rsidR="00EB60A6">
        <w:t>P</w:t>
      </w:r>
      <w:r>
        <w:t xml:space="preserve"> </w:t>
      </w:r>
      <w:r w:rsidR="00C37DE6">
        <w:t>K</w:t>
      </w:r>
      <w:r>
        <w:t>hác.</w:t>
      </w:r>
    </w:p>
    <w:p w14:paraId="265F1D40" w14:textId="0874B8EF" w:rsidR="00DF5596" w:rsidRDefault="00DF5596" w:rsidP="00DF5596">
      <w:pPr>
        <w:pStyle w:val="ListParagraph"/>
        <w:numPr>
          <w:ilvl w:val="1"/>
          <w:numId w:val="7"/>
        </w:numPr>
      </w:pPr>
      <w:r>
        <w:t>Khảo sát access: INF</w:t>
      </w:r>
      <w:r w:rsidR="000A0A39">
        <w:t>, FTI</w:t>
      </w:r>
      <w:r>
        <w:t>.</w:t>
      </w:r>
    </w:p>
    <w:p w14:paraId="3959F861" w14:textId="715E4EB6" w:rsidR="00DF5596" w:rsidRDefault="00DF5596" w:rsidP="00DF5596">
      <w:pPr>
        <w:pStyle w:val="ListParagraph"/>
        <w:numPr>
          <w:ilvl w:val="1"/>
          <w:numId w:val="7"/>
        </w:numPr>
      </w:pPr>
      <w:r>
        <w:t>Khảo sát core: NOC.</w:t>
      </w:r>
    </w:p>
    <w:p w14:paraId="78730650" w14:textId="4E86ACB9" w:rsidR="004D7800" w:rsidRDefault="00DF5596" w:rsidP="004D7800">
      <w:pPr>
        <w:pStyle w:val="ListParagraph"/>
        <w:numPr>
          <w:ilvl w:val="1"/>
          <w:numId w:val="7"/>
        </w:numPr>
      </w:pPr>
      <w:r>
        <w:t xml:space="preserve">Ngày dự kiến khảo sát: </w:t>
      </w:r>
      <w:r w:rsidR="004D7800">
        <w:t>Field này load từ d</w:t>
      </w:r>
      <w:r w:rsidR="00C8327D">
        <w:t>anh</w:t>
      </w:r>
      <w:r w:rsidR="004D7800">
        <w:t xml:space="preserve"> sách triển khai trong PDK</w:t>
      </w:r>
      <w:r w:rsidR="003F0EB2">
        <w:t>.</w:t>
      </w:r>
    </w:p>
    <w:p w14:paraId="2F1E0FD0" w14:textId="00A3FF56" w:rsidR="00C75256" w:rsidRDefault="00C75256" w:rsidP="00DA6CE5">
      <w:r>
        <w:t>Sau đó chọn “Tạo phiếu”</w:t>
      </w:r>
      <w:r w:rsidR="00A07A6C">
        <w:t>, hiển thị thông báo:</w:t>
      </w:r>
    </w:p>
    <w:p w14:paraId="4EF20E97" w14:textId="2C5ACF2A" w:rsidR="00C75256" w:rsidRDefault="003C5732" w:rsidP="000F51D7">
      <w:pPr>
        <w:jc w:val="center"/>
      </w:pPr>
      <w:r>
        <w:rPr>
          <w:noProof/>
        </w:rPr>
        <w:drawing>
          <wp:inline distT="0" distB="0" distL="0" distR="0" wp14:anchorId="3EE266F2" wp14:editId="426B882C">
            <wp:extent cx="2643554" cy="1674595"/>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61679" cy="1686077"/>
                    </a:xfrm>
                    <a:prstGeom prst="rect">
                      <a:avLst/>
                    </a:prstGeom>
                    <a:noFill/>
                    <a:ln>
                      <a:noFill/>
                    </a:ln>
                  </pic:spPr>
                </pic:pic>
              </a:graphicData>
            </a:graphic>
          </wp:inline>
        </w:drawing>
      </w:r>
    </w:p>
    <w:p w14:paraId="73058407" w14:textId="5663173C" w:rsidR="00C75256" w:rsidRDefault="00C75256" w:rsidP="00DA6CE5">
      <w:r>
        <w:t xml:space="preserve">Phiếu sẽ </w:t>
      </w:r>
      <w:r w:rsidR="003C5732">
        <w:t>tự động chuyển đến danh sách đề nghị khảo sát.</w:t>
      </w:r>
    </w:p>
    <w:p w14:paraId="54361CB5" w14:textId="2814F8C0" w:rsidR="00A07A6C" w:rsidRDefault="00A07A6C">
      <w:pPr>
        <w:rPr>
          <w:color w:val="ED7D31" w:themeColor="accent2"/>
        </w:rPr>
      </w:pPr>
      <w:r>
        <w:rPr>
          <w:color w:val="ED7D31" w:themeColor="accent2"/>
        </w:rPr>
        <w:br w:type="page"/>
      </w:r>
    </w:p>
    <w:p w14:paraId="5B1CD779" w14:textId="1E6DEF20" w:rsidR="00D2366B" w:rsidRDefault="00D2366B" w:rsidP="00DA6CE5">
      <w:r w:rsidRPr="00D2366B">
        <w:lastRenderedPageBreak/>
        <w:t>Trường hợp</w:t>
      </w:r>
      <w:r>
        <w:t xml:space="preserve"> check chọn “Đã đề nghị khảo sát” </w:t>
      </w:r>
      <w:r w:rsidR="009C1B5C">
        <w:t xml:space="preserve">màn hình </w:t>
      </w:r>
      <w:r>
        <w:t>hiển thị:</w:t>
      </w:r>
      <w:r w:rsidR="00D70347">
        <w:t xml:space="preserve"> </w:t>
      </w:r>
    </w:p>
    <w:p w14:paraId="7A7B5C4A" w14:textId="36B8816D" w:rsidR="00611FB5" w:rsidRDefault="00611FB5" w:rsidP="00DA6CE5">
      <w:r>
        <w:rPr>
          <w:noProof/>
        </w:rPr>
        <w:drawing>
          <wp:inline distT="0" distB="0" distL="0" distR="0" wp14:anchorId="5F4A09E3" wp14:editId="0197B9F0">
            <wp:extent cx="6225540" cy="270891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5540" cy="2708910"/>
                    </a:xfrm>
                    <a:prstGeom prst="rect">
                      <a:avLst/>
                    </a:prstGeom>
                  </pic:spPr>
                </pic:pic>
              </a:graphicData>
            </a:graphic>
          </wp:inline>
        </w:drawing>
      </w:r>
    </w:p>
    <w:p w14:paraId="36EC9005" w14:textId="2B68EDFD" w:rsidR="00D70347" w:rsidRPr="00A07A6C" w:rsidRDefault="00D70347" w:rsidP="00DA6CE5">
      <w:pPr>
        <w:rPr>
          <w:color w:val="FF0000"/>
        </w:rPr>
      </w:pPr>
      <w:r w:rsidRPr="00A07A6C">
        <w:rPr>
          <w:color w:val="FF0000"/>
        </w:rPr>
        <w:t xml:space="preserve">Lưu ý: </w:t>
      </w:r>
      <w:r w:rsidR="001B3533" w:rsidRPr="00A07A6C">
        <w:rPr>
          <w:color w:val="FF0000"/>
        </w:rPr>
        <w:t>Nếu check chọn “Đã đề nghị khảo sát”</w:t>
      </w:r>
    </w:p>
    <w:p w14:paraId="7E44DBC5" w14:textId="37D9C72E" w:rsidR="00837EB5" w:rsidRPr="00A07A6C" w:rsidRDefault="00B33FF7" w:rsidP="00D2366B">
      <w:pPr>
        <w:rPr>
          <w:color w:val="FF0000"/>
        </w:rPr>
      </w:pPr>
      <w:r w:rsidRPr="00A07A6C">
        <w:rPr>
          <w:color w:val="FF0000"/>
        </w:rPr>
        <w:t>Hi</w:t>
      </w:r>
      <w:r w:rsidR="009876C8" w:rsidRPr="00A07A6C">
        <w:rPr>
          <w:color w:val="FF0000"/>
        </w:rPr>
        <w:t>ển</w:t>
      </w:r>
      <w:r w:rsidRPr="00A07A6C">
        <w:rPr>
          <w:color w:val="FF0000"/>
        </w:rPr>
        <w:t xml:space="preserve"> thị các phiếu có t</w:t>
      </w:r>
      <w:r w:rsidR="00D70347" w:rsidRPr="00A07A6C">
        <w:rPr>
          <w:color w:val="FF0000"/>
        </w:rPr>
        <w:t>ình trạn</w:t>
      </w:r>
      <w:r w:rsidRPr="00A07A6C">
        <w:rPr>
          <w:color w:val="FF0000"/>
        </w:rPr>
        <w:t>g</w:t>
      </w:r>
      <w:r w:rsidR="00D70347" w:rsidRPr="00A07A6C">
        <w:rPr>
          <w:color w:val="FF0000"/>
        </w:rPr>
        <w:t>: Đã đề nghị khảo sát, Chưa khảo sát, Đang khảo sát, Khảo sát OK</w:t>
      </w:r>
      <w:r w:rsidR="00A6731D" w:rsidRPr="00A07A6C">
        <w:rPr>
          <w:color w:val="FF0000"/>
        </w:rPr>
        <w:t>, Khảo sát NOT OK</w:t>
      </w:r>
    </w:p>
    <w:p w14:paraId="57E5AEC0" w14:textId="77777777" w:rsidR="00A434DC" w:rsidRDefault="00A434DC" w:rsidP="00446FBF"/>
    <w:p w14:paraId="53F42713" w14:textId="4E2E1190" w:rsidR="00446FBF" w:rsidRPr="00971BDF" w:rsidRDefault="00737CC2" w:rsidP="00446FBF">
      <w:pPr>
        <w:pStyle w:val="Heading3"/>
        <w:numPr>
          <w:ilvl w:val="0"/>
          <w:numId w:val="0"/>
        </w:numPr>
        <w:ind w:left="1004" w:hanging="284"/>
      </w:pPr>
      <w:bookmarkStart w:id="214" w:name="_Toc66437666"/>
      <w:r>
        <w:t xml:space="preserve">4. </w:t>
      </w:r>
      <w:r w:rsidR="00446FBF">
        <w:t>Business rules (BR):</w:t>
      </w:r>
      <w:bookmarkEnd w:id="214"/>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446FBF" w:rsidRPr="009609C0" w14:paraId="0B86D111" w14:textId="77777777" w:rsidTr="007D78A1">
        <w:trPr>
          <w:tblHeader/>
        </w:trPr>
        <w:tc>
          <w:tcPr>
            <w:tcW w:w="1506" w:type="dxa"/>
            <w:shd w:val="clear" w:color="auto" w:fill="4472C4" w:themeFill="accent5"/>
          </w:tcPr>
          <w:p w14:paraId="588BF0EC" w14:textId="77777777" w:rsidR="00446FBF" w:rsidRPr="009609C0" w:rsidRDefault="00446FBF" w:rsidP="007D78A1">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0BA67297" w14:textId="77777777" w:rsidR="00446FBF" w:rsidRPr="009609C0" w:rsidRDefault="00446FBF" w:rsidP="007D78A1">
            <w:pPr>
              <w:pStyle w:val="Bang"/>
              <w:jc w:val="center"/>
              <w:rPr>
                <w:b/>
                <w:color w:val="FFFFFF" w:themeColor="background1"/>
                <w:sz w:val="24"/>
                <w:szCs w:val="24"/>
              </w:rPr>
            </w:pPr>
            <w:r w:rsidRPr="009609C0">
              <w:rPr>
                <w:b/>
                <w:color w:val="FFFFFF" w:themeColor="background1"/>
                <w:sz w:val="24"/>
                <w:szCs w:val="24"/>
              </w:rPr>
              <w:t xml:space="preserve">MÔ TẢ </w:t>
            </w:r>
          </w:p>
        </w:tc>
      </w:tr>
      <w:tr w:rsidR="00446FBF" w:rsidRPr="009609C0" w14:paraId="6916ADF3" w14:textId="77777777" w:rsidTr="007D78A1">
        <w:tc>
          <w:tcPr>
            <w:tcW w:w="1506" w:type="dxa"/>
            <w:shd w:val="clear" w:color="000000" w:fill="FFFFFF"/>
          </w:tcPr>
          <w:p w14:paraId="4E0F3438" w14:textId="77777777" w:rsidR="00446FBF" w:rsidRPr="009609C0" w:rsidRDefault="00446FBF" w:rsidP="007D78A1">
            <w:pPr>
              <w:pStyle w:val="Bang"/>
              <w:jc w:val="center"/>
              <w:rPr>
                <w:sz w:val="24"/>
                <w:szCs w:val="24"/>
              </w:rPr>
            </w:pPr>
            <w:r>
              <w:rPr>
                <w:sz w:val="24"/>
                <w:szCs w:val="24"/>
              </w:rPr>
              <w:t>01</w:t>
            </w:r>
          </w:p>
        </w:tc>
        <w:tc>
          <w:tcPr>
            <w:tcW w:w="8275" w:type="dxa"/>
            <w:shd w:val="clear" w:color="000000" w:fill="FFFFFF"/>
          </w:tcPr>
          <w:p w14:paraId="38532747" w14:textId="55E62D88" w:rsidR="00446FBF" w:rsidRPr="0011396F" w:rsidRDefault="00446FBF" w:rsidP="007D78A1">
            <w:pPr>
              <w:spacing w:before="40" w:after="40" w:line="240" w:lineRule="auto"/>
              <w:jc w:val="both"/>
              <w:rPr>
                <w:szCs w:val="24"/>
              </w:rPr>
            </w:pPr>
            <w:r>
              <w:rPr>
                <w:szCs w:val="24"/>
              </w:rPr>
              <w:t>Tài khoản phải có quyền tương ứng</w:t>
            </w:r>
            <w:r w:rsidR="0011297D">
              <w:rPr>
                <w:szCs w:val="24"/>
              </w:rPr>
              <w:t>.</w:t>
            </w:r>
          </w:p>
        </w:tc>
      </w:tr>
      <w:tr w:rsidR="00446FBF" w:rsidRPr="009609C0" w14:paraId="170D552A" w14:textId="77777777" w:rsidTr="007D78A1">
        <w:tc>
          <w:tcPr>
            <w:tcW w:w="1506" w:type="dxa"/>
            <w:shd w:val="clear" w:color="000000" w:fill="FFFFFF"/>
          </w:tcPr>
          <w:p w14:paraId="261C3758" w14:textId="77777777" w:rsidR="00446FBF" w:rsidRDefault="00446FBF" w:rsidP="007D78A1">
            <w:pPr>
              <w:pStyle w:val="Bang"/>
              <w:jc w:val="center"/>
              <w:rPr>
                <w:sz w:val="24"/>
                <w:szCs w:val="24"/>
              </w:rPr>
            </w:pPr>
            <w:r>
              <w:rPr>
                <w:sz w:val="24"/>
                <w:szCs w:val="24"/>
              </w:rPr>
              <w:t>02</w:t>
            </w:r>
          </w:p>
        </w:tc>
        <w:tc>
          <w:tcPr>
            <w:tcW w:w="8275" w:type="dxa"/>
            <w:shd w:val="clear" w:color="000000" w:fill="FFFFFF"/>
          </w:tcPr>
          <w:p w14:paraId="2383EC4F" w14:textId="21F9B725" w:rsidR="00446FBF" w:rsidRDefault="00905228" w:rsidP="007D78A1">
            <w:pPr>
              <w:spacing w:before="40" w:after="40" w:line="240" w:lineRule="auto"/>
              <w:jc w:val="both"/>
              <w:rPr>
                <w:szCs w:val="24"/>
              </w:rPr>
            </w:pPr>
            <w:r>
              <w:rPr>
                <w:szCs w:val="24"/>
              </w:rPr>
              <w:t xml:space="preserve">Hiện thị dropdownlist </w:t>
            </w:r>
            <w:r w:rsidR="00DF5596">
              <w:rPr>
                <w:szCs w:val="24"/>
              </w:rPr>
              <w:t>đúng, đủ thông tin và bắt buộc phải chọn</w:t>
            </w:r>
          </w:p>
        </w:tc>
      </w:tr>
      <w:tr w:rsidR="00446FBF" w:rsidRPr="009609C0" w14:paraId="2EF86B1C" w14:textId="77777777" w:rsidTr="007D78A1">
        <w:tc>
          <w:tcPr>
            <w:tcW w:w="1506" w:type="dxa"/>
            <w:shd w:val="clear" w:color="000000" w:fill="FFFFFF"/>
          </w:tcPr>
          <w:p w14:paraId="7588E427" w14:textId="77777777" w:rsidR="00446FBF" w:rsidRDefault="00446FBF" w:rsidP="007D78A1">
            <w:pPr>
              <w:pStyle w:val="Bang"/>
              <w:jc w:val="center"/>
              <w:rPr>
                <w:sz w:val="24"/>
                <w:szCs w:val="24"/>
              </w:rPr>
            </w:pPr>
            <w:r>
              <w:rPr>
                <w:sz w:val="24"/>
                <w:szCs w:val="24"/>
              </w:rPr>
              <w:t>03</w:t>
            </w:r>
          </w:p>
        </w:tc>
        <w:tc>
          <w:tcPr>
            <w:tcW w:w="8275" w:type="dxa"/>
            <w:shd w:val="clear" w:color="000000" w:fill="FFFFFF"/>
          </w:tcPr>
          <w:p w14:paraId="1FA59957" w14:textId="67A4424F" w:rsidR="00446FBF" w:rsidRDefault="00DF5596" w:rsidP="00EB20C3">
            <w:pPr>
              <w:spacing w:before="40" w:after="40" w:line="240" w:lineRule="auto"/>
              <w:jc w:val="both"/>
              <w:rPr>
                <w:szCs w:val="24"/>
              </w:rPr>
            </w:pPr>
            <w:r>
              <w:rPr>
                <w:szCs w:val="24"/>
              </w:rPr>
              <w:t>Hiển thị thông báo khi nhập thiếu trường</w:t>
            </w:r>
          </w:p>
        </w:tc>
      </w:tr>
      <w:tr w:rsidR="00E95B50" w:rsidRPr="009609C0" w14:paraId="60D95FFF" w14:textId="77777777" w:rsidTr="007D78A1">
        <w:tc>
          <w:tcPr>
            <w:tcW w:w="1506" w:type="dxa"/>
            <w:shd w:val="clear" w:color="000000" w:fill="FFFFFF"/>
          </w:tcPr>
          <w:p w14:paraId="10629CB2" w14:textId="0E44A34A" w:rsidR="00E95B50" w:rsidRDefault="00E95B50" w:rsidP="007D78A1">
            <w:pPr>
              <w:pStyle w:val="Bang"/>
              <w:jc w:val="center"/>
              <w:rPr>
                <w:sz w:val="24"/>
                <w:szCs w:val="24"/>
              </w:rPr>
            </w:pPr>
            <w:r>
              <w:rPr>
                <w:sz w:val="24"/>
                <w:szCs w:val="24"/>
              </w:rPr>
              <w:t>04</w:t>
            </w:r>
          </w:p>
        </w:tc>
        <w:tc>
          <w:tcPr>
            <w:tcW w:w="8275" w:type="dxa"/>
            <w:shd w:val="clear" w:color="000000" w:fill="FFFFFF"/>
          </w:tcPr>
          <w:p w14:paraId="32221701" w14:textId="3E698C4E" w:rsidR="00E95B50" w:rsidRDefault="00DF5596" w:rsidP="007D78A1">
            <w:pPr>
              <w:spacing w:before="40" w:after="40" w:line="240" w:lineRule="auto"/>
              <w:jc w:val="both"/>
              <w:rPr>
                <w:szCs w:val="24"/>
              </w:rPr>
            </w:pPr>
            <w:r>
              <w:rPr>
                <w:szCs w:val="24"/>
              </w:rPr>
              <w:t>Các trường có dấu (*) là các trường bắp buộc chọn</w:t>
            </w:r>
          </w:p>
        </w:tc>
      </w:tr>
      <w:tr w:rsidR="00A82919" w:rsidRPr="009609C0" w14:paraId="39E32B56" w14:textId="77777777" w:rsidTr="007D78A1">
        <w:tc>
          <w:tcPr>
            <w:tcW w:w="1506" w:type="dxa"/>
            <w:shd w:val="clear" w:color="000000" w:fill="FFFFFF"/>
          </w:tcPr>
          <w:p w14:paraId="224121A9" w14:textId="5B0247D9" w:rsidR="00A82919" w:rsidRDefault="00A82919" w:rsidP="007D78A1">
            <w:pPr>
              <w:pStyle w:val="Bang"/>
              <w:jc w:val="center"/>
              <w:rPr>
                <w:sz w:val="24"/>
                <w:szCs w:val="24"/>
              </w:rPr>
            </w:pPr>
            <w:r>
              <w:rPr>
                <w:sz w:val="24"/>
                <w:szCs w:val="24"/>
              </w:rPr>
              <w:t>05</w:t>
            </w:r>
          </w:p>
        </w:tc>
        <w:tc>
          <w:tcPr>
            <w:tcW w:w="8275" w:type="dxa"/>
            <w:shd w:val="clear" w:color="000000" w:fill="FFFFFF"/>
          </w:tcPr>
          <w:p w14:paraId="37B51B40" w14:textId="12F9AA15" w:rsidR="00A82919" w:rsidRDefault="00DF5596" w:rsidP="007D78A1">
            <w:pPr>
              <w:spacing w:before="40" w:after="40" w:line="240" w:lineRule="auto"/>
              <w:jc w:val="both"/>
              <w:rPr>
                <w:szCs w:val="24"/>
              </w:rPr>
            </w:pPr>
            <w:r>
              <w:rPr>
                <w:szCs w:val="24"/>
              </w:rPr>
              <w:t>Sau khi tạo thành công, phiếu được chuyển sang tab Tồn triển khai</w:t>
            </w:r>
          </w:p>
        </w:tc>
      </w:tr>
      <w:tr w:rsidR="00DF5596" w:rsidRPr="009609C0" w14:paraId="2B6D6074" w14:textId="77777777" w:rsidTr="007D78A1">
        <w:tc>
          <w:tcPr>
            <w:tcW w:w="1506" w:type="dxa"/>
            <w:shd w:val="clear" w:color="000000" w:fill="FFFFFF"/>
          </w:tcPr>
          <w:p w14:paraId="445E1717" w14:textId="73DA53FB" w:rsidR="00DF5596" w:rsidRDefault="00DF5596" w:rsidP="007D78A1">
            <w:pPr>
              <w:pStyle w:val="Bang"/>
              <w:jc w:val="center"/>
              <w:rPr>
                <w:sz w:val="24"/>
                <w:szCs w:val="24"/>
              </w:rPr>
            </w:pPr>
            <w:r>
              <w:rPr>
                <w:sz w:val="24"/>
                <w:szCs w:val="24"/>
              </w:rPr>
              <w:t>06</w:t>
            </w:r>
          </w:p>
        </w:tc>
        <w:tc>
          <w:tcPr>
            <w:tcW w:w="8275" w:type="dxa"/>
            <w:shd w:val="clear" w:color="000000" w:fill="FFFFFF"/>
          </w:tcPr>
          <w:p w14:paraId="68A8B67A" w14:textId="3A02CC4A" w:rsidR="00DF5596" w:rsidRDefault="00DF5596" w:rsidP="007D78A1">
            <w:pPr>
              <w:spacing w:before="40" w:after="40" w:line="240" w:lineRule="auto"/>
              <w:jc w:val="both"/>
              <w:rPr>
                <w:szCs w:val="24"/>
              </w:rPr>
            </w:pPr>
            <w:r>
              <w:rPr>
                <w:szCs w:val="24"/>
              </w:rPr>
              <w:t>Hệ thống gửi mail tự động đến các bộ phận có liên quan</w:t>
            </w:r>
          </w:p>
        </w:tc>
      </w:tr>
    </w:tbl>
    <w:p w14:paraId="4B82A659" w14:textId="77777777" w:rsidR="00446FBF" w:rsidRDefault="00446FBF" w:rsidP="00446FBF"/>
    <w:p w14:paraId="6DE98C2A" w14:textId="306F09B9" w:rsidR="0032517B" w:rsidRPr="00277623" w:rsidRDefault="0032517B" w:rsidP="0032517B">
      <w:pPr>
        <w:pStyle w:val="Heading2"/>
        <w:ind w:hanging="450"/>
        <w:rPr>
          <w:szCs w:val="24"/>
        </w:rPr>
      </w:pPr>
      <w:bookmarkStart w:id="215" w:name="_Toc66437667"/>
      <w:r w:rsidRPr="00277623">
        <w:rPr>
          <w:szCs w:val="24"/>
        </w:rPr>
        <w:t>UC04: Tồn khảo sát:</w:t>
      </w:r>
      <w:bookmarkEnd w:id="215"/>
      <w:r w:rsidR="00776361" w:rsidRPr="00277623">
        <w:rPr>
          <w:szCs w:val="24"/>
        </w:rPr>
        <w:t xml:space="preserve"> </w:t>
      </w:r>
    </w:p>
    <w:p w14:paraId="33B30EF6" w14:textId="4B16E422" w:rsidR="0032517B" w:rsidRDefault="0032517B" w:rsidP="0032517B">
      <w:pPr>
        <w:pStyle w:val="Heading3"/>
        <w:numPr>
          <w:ilvl w:val="0"/>
          <w:numId w:val="0"/>
        </w:numPr>
        <w:ind w:left="1080" w:hanging="270"/>
      </w:pPr>
      <w:bookmarkStart w:id="216" w:name="_Toc66437668"/>
      <w:r>
        <w:t>1.</w:t>
      </w:r>
      <w:r>
        <w:tab/>
        <w:t>Mô tả:</w:t>
      </w:r>
      <w:bookmarkEnd w:id="216"/>
      <w:r w:rsidR="00A92B68">
        <w:t xml:space="preserve"> </w:t>
      </w:r>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32517B" w:rsidRPr="00E15B12" w14:paraId="2748BEC0" w14:textId="77777777" w:rsidTr="00297DAB">
        <w:trPr>
          <w:trHeight w:val="567"/>
        </w:trPr>
        <w:tc>
          <w:tcPr>
            <w:tcW w:w="2116" w:type="dxa"/>
            <w:shd w:val="clear" w:color="auto" w:fill="4472C4" w:themeFill="accent5"/>
            <w:vAlign w:val="center"/>
          </w:tcPr>
          <w:p w14:paraId="7751B5D3" w14:textId="77777777" w:rsidR="0032517B" w:rsidRPr="00E15B12" w:rsidRDefault="0032517B" w:rsidP="00297DAB">
            <w:pPr>
              <w:spacing w:line="360" w:lineRule="auto"/>
              <w:rPr>
                <w:b/>
                <w:color w:val="FFFFFF" w:themeColor="background1"/>
                <w:szCs w:val="24"/>
              </w:rPr>
            </w:pPr>
            <w:r>
              <w:rPr>
                <w:b/>
                <w:color w:val="FFFFFF" w:themeColor="background1"/>
                <w:szCs w:val="24"/>
              </w:rPr>
              <w:t>UC04</w:t>
            </w:r>
          </w:p>
        </w:tc>
        <w:tc>
          <w:tcPr>
            <w:tcW w:w="7678" w:type="dxa"/>
            <w:vAlign w:val="center"/>
          </w:tcPr>
          <w:p w14:paraId="14B96447" w14:textId="77777777" w:rsidR="0032517B" w:rsidRPr="00D66D7D" w:rsidRDefault="0032517B" w:rsidP="004706A5">
            <w:pPr>
              <w:pStyle w:val="tvNote"/>
            </w:pPr>
            <w:r>
              <w:t>Tồn khảo sát</w:t>
            </w:r>
          </w:p>
        </w:tc>
      </w:tr>
      <w:tr w:rsidR="0032517B" w:rsidRPr="00E15B12" w14:paraId="1A3D990D" w14:textId="77777777" w:rsidTr="00297DAB">
        <w:trPr>
          <w:trHeight w:val="567"/>
        </w:trPr>
        <w:tc>
          <w:tcPr>
            <w:tcW w:w="2116" w:type="dxa"/>
            <w:shd w:val="clear" w:color="auto" w:fill="4472C4" w:themeFill="accent5"/>
            <w:vAlign w:val="center"/>
          </w:tcPr>
          <w:p w14:paraId="2CCAA61D" w14:textId="77777777" w:rsidR="0032517B" w:rsidRPr="00E15B12" w:rsidRDefault="0032517B" w:rsidP="00297DAB">
            <w:pPr>
              <w:spacing w:line="360" w:lineRule="auto"/>
              <w:rPr>
                <w:b/>
                <w:color w:val="FFFFFF" w:themeColor="background1"/>
                <w:szCs w:val="24"/>
              </w:rPr>
            </w:pPr>
            <w:r>
              <w:rPr>
                <w:b/>
                <w:color w:val="FFFFFF" w:themeColor="background1"/>
                <w:szCs w:val="24"/>
              </w:rPr>
              <w:t>Description</w:t>
            </w:r>
          </w:p>
        </w:tc>
        <w:tc>
          <w:tcPr>
            <w:tcW w:w="7678" w:type="dxa"/>
            <w:vAlign w:val="center"/>
          </w:tcPr>
          <w:p w14:paraId="7553829E" w14:textId="77777777" w:rsidR="0032517B" w:rsidRPr="00A072C2" w:rsidRDefault="0032517B" w:rsidP="004706A5">
            <w:pPr>
              <w:pStyle w:val="tvNote"/>
            </w:pPr>
            <w:r>
              <w:t>Màn hình hiển thị danh sách các yêu cầu Đề nghị khảo sát.</w:t>
            </w:r>
          </w:p>
          <w:p w14:paraId="1FC6F0AB" w14:textId="77777777" w:rsidR="0032517B" w:rsidRPr="00D92FEB" w:rsidRDefault="0032517B" w:rsidP="004706A5">
            <w:pPr>
              <w:pStyle w:val="tvNote"/>
            </w:pPr>
            <w:r>
              <w:t>Các bộ phận được đề nghị KS sẽ vào cập nhật thông tin.</w:t>
            </w:r>
          </w:p>
          <w:p w14:paraId="2E0BA0F8" w14:textId="77777777" w:rsidR="0032517B" w:rsidRDefault="0032517B" w:rsidP="004706A5">
            <w:pPr>
              <w:pStyle w:val="tvNote"/>
            </w:pPr>
            <w:r>
              <w:lastRenderedPageBreak/>
              <w:t>Trường hợp KS OK: Tổ KS sẽ cập nhật thông tin KS. Thông tin sẽ được gửi mail đến các phòng ban có liên quan sau khi SDC vào cập nhật sau cùng.</w:t>
            </w:r>
          </w:p>
          <w:p w14:paraId="0F2B2390" w14:textId="77777777" w:rsidR="0032517B" w:rsidRPr="00D92FEB" w:rsidRDefault="0032517B" w:rsidP="004706A5">
            <w:pPr>
              <w:pStyle w:val="tvNote"/>
            </w:pPr>
            <w:r>
              <w:t>Sau khi SDC cập nhật OK, phiếu sẽ được ghi nhận thông tin ở trang Báo cáo khảo sát.</w:t>
            </w:r>
          </w:p>
          <w:p w14:paraId="04FFFA26" w14:textId="77777777" w:rsidR="0032517B" w:rsidRPr="00D92FEB" w:rsidRDefault="0032517B" w:rsidP="004706A5">
            <w:pPr>
              <w:pStyle w:val="tvNote"/>
            </w:pPr>
            <w:r>
              <w:t>Trường hợp KS NOT OK: Tổ KS cập nhật thông tin KS NOT OK, SDC tiến hành vào phân công khảo sát lại (nếu muốn KS lại), nếu không có yêu cầu KS lại, SDC tiến hành cập nhật NOT OK. Thông tin sẽ được gửi mail đến các phòng ban có liên quan sau khi SDC vào cập nhật sau cùng.</w:t>
            </w:r>
          </w:p>
          <w:p w14:paraId="6B2C2512" w14:textId="77777777" w:rsidR="0032517B" w:rsidRDefault="0032517B" w:rsidP="004706A5">
            <w:pPr>
              <w:pStyle w:val="tvNote"/>
            </w:pPr>
            <w:r>
              <w:t>Trường hợp KS NOT OK, Sales có thể tư vấn sang phương án thuê kênh Offnet.</w:t>
            </w:r>
          </w:p>
          <w:p w14:paraId="17971642" w14:textId="77777777" w:rsidR="0032517B" w:rsidRPr="000A595E" w:rsidRDefault="0032517B" w:rsidP="004706A5">
            <w:pPr>
              <w:pStyle w:val="tvNote"/>
            </w:pPr>
            <w:r>
              <w:t>SDC cập nhật Offnet.</w:t>
            </w:r>
          </w:p>
        </w:tc>
      </w:tr>
      <w:tr w:rsidR="0032517B" w:rsidRPr="00E15B12" w14:paraId="330ED09A" w14:textId="77777777" w:rsidTr="00297DAB">
        <w:trPr>
          <w:trHeight w:val="567"/>
        </w:trPr>
        <w:tc>
          <w:tcPr>
            <w:tcW w:w="2116" w:type="dxa"/>
            <w:shd w:val="clear" w:color="auto" w:fill="4472C4" w:themeFill="accent5"/>
            <w:vAlign w:val="center"/>
          </w:tcPr>
          <w:p w14:paraId="48254E9B" w14:textId="77777777" w:rsidR="0032517B" w:rsidRPr="00E15B12" w:rsidRDefault="0032517B" w:rsidP="00297DAB">
            <w:pPr>
              <w:spacing w:line="360" w:lineRule="auto"/>
              <w:rPr>
                <w:b/>
                <w:color w:val="FFFFFF" w:themeColor="background1"/>
                <w:szCs w:val="24"/>
              </w:rPr>
            </w:pPr>
            <w:r w:rsidRPr="00E15B12">
              <w:rPr>
                <w:b/>
                <w:color w:val="FFFFFF" w:themeColor="background1"/>
                <w:szCs w:val="24"/>
              </w:rPr>
              <w:lastRenderedPageBreak/>
              <w:t xml:space="preserve">Actor </w:t>
            </w:r>
          </w:p>
        </w:tc>
        <w:tc>
          <w:tcPr>
            <w:tcW w:w="7678" w:type="dxa"/>
            <w:vAlign w:val="center"/>
          </w:tcPr>
          <w:p w14:paraId="5A4563B4" w14:textId="77777777" w:rsidR="0032517B" w:rsidRPr="006072B5" w:rsidRDefault="0032517B" w:rsidP="004706A5">
            <w:pPr>
              <w:pStyle w:val="tvNote"/>
            </w:pPr>
            <w:r w:rsidRPr="006072B5">
              <w:t>FTI-</w:t>
            </w:r>
            <w:r>
              <w:t>SDC</w:t>
            </w:r>
          </w:p>
        </w:tc>
      </w:tr>
      <w:tr w:rsidR="0032517B" w:rsidRPr="00E15B12" w14:paraId="6E6CE7FC" w14:textId="77777777" w:rsidTr="00297DAB">
        <w:trPr>
          <w:trHeight w:val="567"/>
        </w:trPr>
        <w:tc>
          <w:tcPr>
            <w:tcW w:w="2116" w:type="dxa"/>
            <w:shd w:val="clear" w:color="auto" w:fill="4472C4" w:themeFill="accent5"/>
            <w:vAlign w:val="center"/>
          </w:tcPr>
          <w:p w14:paraId="5A65601D" w14:textId="77777777" w:rsidR="0032517B" w:rsidRPr="00E15B12" w:rsidRDefault="0032517B" w:rsidP="00297DAB">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7E250CE7" w14:textId="77777777" w:rsidR="0032517B" w:rsidRPr="00D66D7D" w:rsidRDefault="0032517B" w:rsidP="004706A5">
            <w:pPr>
              <w:pStyle w:val="tvNote"/>
            </w:pPr>
            <w:r>
              <w:t>Chọn FTMS – LeasedLine – Tồn khảo sát.</w:t>
            </w:r>
          </w:p>
        </w:tc>
      </w:tr>
      <w:tr w:rsidR="0032517B" w:rsidRPr="00E15B12" w14:paraId="19422FEB" w14:textId="77777777" w:rsidTr="00297DAB">
        <w:trPr>
          <w:trHeight w:val="682"/>
        </w:trPr>
        <w:tc>
          <w:tcPr>
            <w:tcW w:w="2116" w:type="dxa"/>
            <w:shd w:val="clear" w:color="auto" w:fill="4472C4" w:themeFill="accent5"/>
            <w:vAlign w:val="center"/>
          </w:tcPr>
          <w:p w14:paraId="630CA84E" w14:textId="77777777" w:rsidR="0032517B" w:rsidRDefault="0032517B" w:rsidP="00297DAB">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77A1989E" w14:textId="77777777" w:rsidR="0032517B" w:rsidRPr="00E15B12" w:rsidRDefault="0032517B" w:rsidP="00297DAB">
            <w:pPr>
              <w:spacing w:line="360" w:lineRule="auto"/>
              <w:rPr>
                <w:b/>
                <w:color w:val="FFFFFF" w:themeColor="background1"/>
                <w:szCs w:val="24"/>
              </w:rPr>
            </w:pPr>
          </w:p>
        </w:tc>
        <w:tc>
          <w:tcPr>
            <w:tcW w:w="7678" w:type="dxa"/>
            <w:vAlign w:val="center"/>
          </w:tcPr>
          <w:p w14:paraId="0D68CEE7" w14:textId="77777777" w:rsidR="0032517B" w:rsidRDefault="0032517B" w:rsidP="004706A5">
            <w:pPr>
              <w:pStyle w:val="tvNote"/>
            </w:pPr>
            <w:r w:rsidRPr="00D66D7D">
              <w:t xml:space="preserve">Người dùng </w:t>
            </w:r>
            <w:r>
              <w:t>đăng nhập thành công.</w:t>
            </w:r>
          </w:p>
          <w:p w14:paraId="08D61DCE" w14:textId="77777777" w:rsidR="0032517B" w:rsidRPr="00D66D7D" w:rsidRDefault="0032517B" w:rsidP="004706A5">
            <w:pPr>
              <w:pStyle w:val="tvNote"/>
            </w:pPr>
            <w:r>
              <w:t>Hiển thị màn hình Tồn khảo sát.</w:t>
            </w:r>
          </w:p>
        </w:tc>
      </w:tr>
      <w:tr w:rsidR="0032517B" w:rsidRPr="00E15B12" w14:paraId="47B86BEC" w14:textId="77777777" w:rsidTr="00297DAB">
        <w:trPr>
          <w:trHeight w:val="567"/>
        </w:trPr>
        <w:tc>
          <w:tcPr>
            <w:tcW w:w="2116" w:type="dxa"/>
            <w:shd w:val="clear" w:color="auto" w:fill="4472C4" w:themeFill="accent5"/>
            <w:vAlign w:val="center"/>
          </w:tcPr>
          <w:p w14:paraId="1B351A2C" w14:textId="77777777" w:rsidR="0032517B" w:rsidRPr="00B53838" w:rsidRDefault="0032517B" w:rsidP="00297DAB">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5F39CE9E" w14:textId="77777777" w:rsidR="0032517B" w:rsidRPr="00D66D7D" w:rsidRDefault="0032517B" w:rsidP="004706A5">
            <w:pPr>
              <w:pStyle w:val="tvNote"/>
            </w:pPr>
            <w:r>
              <w:t>Cập nhật khảo sát thành công.</w:t>
            </w:r>
          </w:p>
        </w:tc>
      </w:tr>
    </w:tbl>
    <w:p w14:paraId="0911257D" w14:textId="77777777" w:rsidR="0032517B" w:rsidRDefault="0032517B" w:rsidP="0032517B">
      <w:pPr>
        <w:pStyle w:val="Heading3"/>
        <w:numPr>
          <w:ilvl w:val="0"/>
          <w:numId w:val="0"/>
        </w:numPr>
        <w:ind w:left="1004"/>
      </w:pPr>
      <w:bookmarkStart w:id="217" w:name="_Toc66437669"/>
      <w:r>
        <w:lastRenderedPageBreak/>
        <w:t>2. Activity Diagram:</w:t>
      </w:r>
      <w:bookmarkEnd w:id="217"/>
    </w:p>
    <w:p w14:paraId="71D7DD56" w14:textId="77777777" w:rsidR="0032517B" w:rsidRDefault="0032517B" w:rsidP="0032517B">
      <w:pPr>
        <w:ind w:left="-450"/>
      </w:pPr>
      <w:r>
        <w:rPr>
          <w:noProof/>
        </w:rPr>
        <w:drawing>
          <wp:inline distT="0" distB="0" distL="0" distR="0" wp14:anchorId="4A896E59" wp14:editId="155B23B4">
            <wp:extent cx="6766560" cy="3451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80133" cy="3458532"/>
                    </a:xfrm>
                    <a:prstGeom prst="rect">
                      <a:avLst/>
                    </a:prstGeom>
                  </pic:spPr>
                </pic:pic>
              </a:graphicData>
            </a:graphic>
          </wp:inline>
        </w:drawing>
      </w:r>
    </w:p>
    <w:p w14:paraId="01531D8A" w14:textId="77777777" w:rsidR="0032517B" w:rsidRDefault="0032517B" w:rsidP="0032517B">
      <w:pPr>
        <w:pStyle w:val="Heading3"/>
        <w:numPr>
          <w:ilvl w:val="0"/>
          <w:numId w:val="0"/>
        </w:numPr>
        <w:ind w:left="1436" w:hanging="432"/>
      </w:pPr>
      <w:bookmarkStart w:id="218" w:name="_Toc66437670"/>
      <w:r>
        <w:t>3. Wireframe, Screen description:</w:t>
      </w:r>
      <w:bookmarkEnd w:id="218"/>
    </w:p>
    <w:p w14:paraId="6CA0DCD2" w14:textId="5266E2EF" w:rsidR="0032517B" w:rsidRPr="00A253CB" w:rsidRDefault="0032517B" w:rsidP="0032517B">
      <w:r>
        <w:t xml:space="preserve">Bước 1: </w:t>
      </w:r>
      <w:r w:rsidR="00BB2DC2">
        <w:t>Tại</w:t>
      </w:r>
      <w:r>
        <w:t xml:space="preserve"> menu</w:t>
      </w:r>
      <w:r w:rsidR="00BB2DC2">
        <w:t>, chọn</w:t>
      </w:r>
      <w:r>
        <w:t xml:space="preserve"> Khảo sát</w:t>
      </w:r>
      <w:r w:rsidR="00BB2DC2">
        <w:t xml:space="preserve"> -&gt; Tồn khảo sát</w:t>
      </w:r>
    </w:p>
    <w:p w14:paraId="72444C23" w14:textId="77777777" w:rsidR="0032517B" w:rsidRDefault="0032517B" w:rsidP="0032517B">
      <w:r>
        <w:rPr>
          <w:noProof/>
        </w:rPr>
        <w:drawing>
          <wp:inline distT="0" distB="0" distL="0" distR="0" wp14:anchorId="64755BEC" wp14:editId="493627E7">
            <wp:extent cx="1378744" cy="29330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91348" cy="2959867"/>
                    </a:xfrm>
                    <a:prstGeom prst="rect">
                      <a:avLst/>
                    </a:prstGeom>
                    <a:noFill/>
                    <a:ln>
                      <a:noFill/>
                    </a:ln>
                  </pic:spPr>
                </pic:pic>
              </a:graphicData>
            </a:graphic>
          </wp:inline>
        </w:drawing>
      </w:r>
      <w:r>
        <w:tab/>
      </w:r>
      <w:r>
        <w:rPr>
          <w:noProof/>
        </w:rPr>
        <w:drawing>
          <wp:inline distT="0" distB="0" distL="0" distR="0" wp14:anchorId="103503C5" wp14:editId="6DA09E98">
            <wp:extent cx="1133940" cy="2921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73051" cy="3021749"/>
                    </a:xfrm>
                    <a:prstGeom prst="rect">
                      <a:avLst/>
                    </a:prstGeom>
                    <a:noFill/>
                    <a:ln>
                      <a:noFill/>
                    </a:ln>
                  </pic:spPr>
                </pic:pic>
              </a:graphicData>
            </a:graphic>
          </wp:inline>
        </w:drawing>
      </w:r>
    </w:p>
    <w:p w14:paraId="4129DD04" w14:textId="77777777" w:rsidR="0032517B" w:rsidRDefault="0032517B" w:rsidP="0032517B"/>
    <w:p w14:paraId="625C6331" w14:textId="38FF068A" w:rsidR="0032517B" w:rsidRDefault="0032517B" w:rsidP="0032517B">
      <w:r>
        <w:t>Bước 2: Màn hình tồn khảo sát</w:t>
      </w:r>
    </w:p>
    <w:p w14:paraId="2AAAB7EC" w14:textId="7957E7AB" w:rsidR="0020621D" w:rsidRDefault="0020621D" w:rsidP="0032517B">
      <w:r>
        <w:rPr>
          <w:noProof/>
        </w:rPr>
        <w:lastRenderedPageBreak/>
        <w:drawing>
          <wp:inline distT="0" distB="0" distL="0" distR="0" wp14:anchorId="3C5F8BC6" wp14:editId="4EA1C8ED">
            <wp:extent cx="6225540" cy="24612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25540" cy="2461260"/>
                    </a:xfrm>
                    <a:prstGeom prst="rect">
                      <a:avLst/>
                    </a:prstGeom>
                  </pic:spPr>
                </pic:pic>
              </a:graphicData>
            </a:graphic>
          </wp:inline>
        </w:drawing>
      </w:r>
    </w:p>
    <w:p w14:paraId="0D5649E9" w14:textId="77777777" w:rsidR="0032517B" w:rsidRDefault="0032517B" w:rsidP="0032517B">
      <w:r>
        <w:t>Tìm kiếm phiếu thông qua các mục:</w:t>
      </w:r>
    </w:p>
    <w:p w14:paraId="425E33D4" w14:textId="77777777" w:rsidR="0032517B" w:rsidRPr="001B4259" w:rsidRDefault="0032517B" w:rsidP="0032517B">
      <w:r>
        <w:t xml:space="preserve">Tình trạng khảo sát: </w:t>
      </w:r>
      <w:r w:rsidRPr="001B4259">
        <w:t>Chưa khảo sát, Đang khả</w:t>
      </w:r>
      <w:r>
        <w:t>o sát, Khảo sát hoàn tất</w:t>
      </w:r>
    </w:p>
    <w:p w14:paraId="32F73118" w14:textId="77777777" w:rsidR="0032517B" w:rsidRPr="001B4259" w:rsidRDefault="0032517B" w:rsidP="0032517B">
      <w:r>
        <w:t>Tìm theo: Mã phiếu đăng ký, Mã hợp đồng, Tên khách hàng.</w:t>
      </w:r>
    </w:p>
    <w:p w14:paraId="502340D5" w14:textId="699AA08F" w:rsidR="0032517B" w:rsidRDefault="0032517B" w:rsidP="0032517B">
      <w:r>
        <w:t>Chọn vào “PDK” chi tiết</w:t>
      </w:r>
      <w:r w:rsidR="00E16650">
        <w:t>:</w:t>
      </w:r>
    </w:p>
    <w:p w14:paraId="3F7384FE" w14:textId="6AC1006B" w:rsidR="0032517B" w:rsidRDefault="00E16650" w:rsidP="0032517B">
      <w:r>
        <w:rPr>
          <w:noProof/>
        </w:rPr>
        <w:drawing>
          <wp:inline distT="0" distB="0" distL="0" distR="0" wp14:anchorId="481E52F5" wp14:editId="7E43A394">
            <wp:extent cx="6214745" cy="278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14745" cy="278765"/>
                    </a:xfrm>
                    <a:prstGeom prst="rect">
                      <a:avLst/>
                    </a:prstGeom>
                    <a:noFill/>
                    <a:ln>
                      <a:noFill/>
                    </a:ln>
                  </pic:spPr>
                </pic:pic>
              </a:graphicData>
            </a:graphic>
          </wp:inline>
        </w:drawing>
      </w:r>
    </w:p>
    <w:p w14:paraId="6357CC6A" w14:textId="122D5312" w:rsidR="00F20074" w:rsidRDefault="00F20074" w:rsidP="00F20074">
      <w:r>
        <w:t>Tình trạng Phiếu là “Chưa khảo sát” hệ thống sẽ hiển thị màn hình chi tiết Tồn khảo sát như sau:</w:t>
      </w:r>
      <w:r w:rsidR="002D2457">
        <w:t xml:space="preserve"> SDC có thể cập nhật tình trạng Khảo sát Core và Khảo sát Access tại đây</w:t>
      </w:r>
      <w:r w:rsidR="00273A40">
        <w:t>.</w:t>
      </w:r>
    </w:p>
    <w:p w14:paraId="6FD888BE" w14:textId="0E8A8077" w:rsidR="00273A40" w:rsidRDefault="00273A40" w:rsidP="00F20074">
      <w:r w:rsidRPr="00273A40">
        <w:t xml:space="preserve">Thông tin của kỹ thuật: </w:t>
      </w:r>
      <w:r>
        <w:t>K</w:t>
      </w:r>
      <w:r w:rsidRPr="00273A40">
        <w:t>hi "Khảo sát thuê bao", "Khảo sát Access", "Khảo sát Core" đã</w:t>
      </w:r>
      <w:r>
        <w:t xml:space="preserve"> được</w:t>
      </w:r>
      <w:r w:rsidRPr="00273A40">
        <w:t xml:space="preserve"> phân công đơn vị thì không được quyền thay đổi nữa.</w:t>
      </w:r>
    </w:p>
    <w:p w14:paraId="369092AD" w14:textId="12C441A0" w:rsidR="00F20074" w:rsidRDefault="00CE06FD" w:rsidP="0032517B">
      <w:r>
        <w:rPr>
          <w:noProof/>
        </w:rPr>
        <w:lastRenderedPageBreak/>
        <w:drawing>
          <wp:inline distT="0" distB="0" distL="0" distR="0" wp14:anchorId="20216932" wp14:editId="1E128BE5">
            <wp:extent cx="6222365" cy="571881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22365" cy="5718810"/>
                    </a:xfrm>
                    <a:prstGeom prst="rect">
                      <a:avLst/>
                    </a:prstGeom>
                    <a:noFill/>
                    <a:ln>
                      <a:noFill/>
                    </a:ln>
                  </pic:spPr>
                </pic:pic>
              </a:graphicData>
            </a:graphic>
          </wp:inline>
        </w:drawing>
      </w:r>
    </w:p>
    <w:p w14:paraId="41885073" w14:textId="0C7D87ED" w:rsidR="00EC6A30" w:rsidRDefault="00EC6A30" w:rsidP="00EC6A30">
      <w:r>
        <w:t>Tình trạng Phiếu là “Đang khảo sát” hệ thống sẽ hiển thị màn hình chi tiết Tồn khảo sát như sau:</w:t>
      </w:r>
    </w:p>
    <w:p w14:paraId="0E16631B" w14:textId="3570B54D" w:rsidR="00CE06FD" w:rsidRDefault="00EC6A30" w:rsidP="00476B31">
      <w:pPr>
        <w:jc w:val="center"/>
      </w:pPr>
      <w:r>
        <w:rPr>
          <w:noProof/>
        </w:rPr>
        <w:lastRenderedPageBreak/>
        <w:drawing>
          <wp:inline distT="0" distB="0" distL="0" distR="0" wp14:anchorId="10308928" wp14:editId="51C15B5D">
            <wp:extent cx="4497859" cy="86105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97859" cy="8610520"/>
                    </a:xfrm>
                    <a:prstGeom prst="rect">
                      <a:avLst/>
                    </a:prstGeom>
                    <a:noFill/>
                    <a:ln>
                      <a:noFill/>
                    </a:ln>
                  </pic:spPr>
                </pic:pic>
              </a:graphicData>
            </a:graphic>
          </wp:inline>
        </w:drawing>
      </w:r>
    </w:p>
    <w:p w14:paraId="4DC1C875" w14:textId="0CE54141" w:rsidR="0032517B" w:rsidRDefault="0032517B" w:rsidP="0032517B">
      <w:r>
        <w:lastRenderedPageBreak/>
        <w:t xml:space="preserve">Bước 4: Kiểm tra và cập nhật các thông </w:t>
      </w:r>
      <w:r w:rsidR="00D15893">
        <w:t>tin của phiếu:</w:t>
      </w:r>
    </w:p>
    <w:p w14:paraId="1E341596" w14:textId="77777777" w:rsidR="0032517B" w:rsidRDefault="0032517B" w:rsidP="0032517B">
      <w:r>
        <w:t>Chi tiết Tồn khảo sát:</w:t>
      </w:r>
    </w:p>
    <w:p w14:paraId="4F2CD03E" w14:textId="77777777" w:rsidR="0032517B" w:rsidRDefault="0032517B" w:rsidP="0032517B">
      <w:r>
        <w:rPr>
          <w:noProof/>
        </w:rPr>
        <w:drawing>
          <wp:inline distT="0" distB="0" distL="0" distR="0" wp14:anchorId="4122203E" wp14:editId="553BB0CE">
            <wp:extent cx="6214110" cy="24428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214110" cy="2442845"/>
                    </a:xfrm>
                    <a:prstGeom prst="rect">
                      <a:avLst/>
                    </a:prstGeom>
                    <a:noFill/>
                    <a:ln>
                      <a:noFill/>
                    </a:ln>
                  </pic:spPr>
                </pic:pic>
              </a:graphicData>
            </a:graphic>
          </wp:inline>
        </w:drawing>
      </w:r>
    </w:p>
    <w:p w14:paraId="053DAF92" w14:textId="3F5F6750" w:rsidR="0032517B" w:rsidRDefault="004B42B4" w:rsidP="0032517B">
      <w:pPr>
        <w:rPr>
          <w:noProof/>
        </w:rPr>
      </w:pPr>
      <w:r>
        <w:rPr>
          <w:noProof/>
        </w:rPr>
        <w:t>SDC cập nhật Tình trạng khảo sát cuối cùng.</w:t>
      </w:r>
    </w:p>
    <w:p w14:paraId="051D3D48" w14:textId="601666CB" w:rsidR="004B42B4" w:rsidRDefault="0032517B" w:rsidP="0032517B">
      <w:r>
        <w:rPr>
          <w:noProof/>
        </w:rPr>
        <w:drawing>
          <wp:inline distT="0" distB="0" distL="0" distR="0" wp14:anchorId="6DFAB735" wp14:editId="46536D6E">
            <wp:extent cx="6220460" cy="244284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20460" cy="2442845"/>
                    </a:xfrm>
                    <a:prstGeom prst="rect">
                      <a:avLst/>
                    </a:prstGeom>
                    <a:noFill/>
                    <a:ln>
                      <a:noFill/>
                    </a:ln>
                  </pic:spPr>
                </pic:pic>
              </a:graphicData>
            </a:graphic>
          </wp:inline>
        </w:drawing>
      </w:r>
    </w:p>
    <w:p w14:paraId="523859E4" w14:textId="77777777" w:rsidR="0032517B" w:rsidRDefault="0032517B" w:rsidP="0032517B">
      <w:r>
        <w:t>Thông tin khảo sát thuê bao:</w:t>
      </w:r>
    </w:p>
    <w:p w14:paraId="56DD5C70" w14:textId="77777777" w:rsidR="0032517B" w:rsidRDefault="0032517B" w:rsidP="0032517B">
      <w:r>
        <w:rPr>
          <w:noProof/>
        </w:rPr>
        <w:lastRenderedPageBreak/>
        <w:drawing>
          <wp:inline distT="0" distB="0" distL="0" distR="0" wp14:anchorId="0999F480" wp14:editId="72457650">
            <wp:extent cx="6220460" cy="3237230"/>
            <wp:effectExtent l="0" t="0" r="889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20460" cy="3237230"/>
                    </a:xfrm>
                    <a:prstGeom prst="rect">
                      <a:avLst/>
                    </a:prstGeom>
                    <a:noFill/>
                    <a:ln>
                      <a:noFill/>
                    </a:ln>
                  </pic:spPr>
                </pic:pic>
              </a:graphicData>
            </a:graphic>
          </wp:inline>
        </w:drawing>
      </w:r>
    </w:p>
    <w:p w14:paraId="05302203" w14:textId="77777777" w:rsidR="0032517B" w:rsidRDefault="0032517B" w:rsidP="0032517B">
      <w:pPr>
        <w:rPr>
          <w:b/>
          <w:bCs/>
          <w:i/>
          <w:iCs/>
          <w:color w:val="ED7D31" w:themeColor="accent2"/>
        </w:rPr>
      </w:pPr>
      <w:r>
        <w:rPr>
          <w:b/>
          <w:bCs/>
          <w:i/>
          <w:iCs/>
          <w:color w:val="ED7D31" w:themeColor="accent2"/>
        </w:rPr>
        <w:t>Chọn Kết quả khảo sát:</w:t>
      </w:r>
    </w:p>
    <w:p w14:paraId="22958118" w14:textId="77777777" w:rsidR="0032517B" w:rsidRDefault="0032517B" w:rsidP="0032517B">
      <w:pPr>
        <w:jc w:val="center"/>
        <w:rPr>
          <w:b/>
          <w:bCs/>
          <w:i/>
          <w:iCs/>
          <w:color w:val="ED7D31" w:themeColor="accent2"/>
        </w:rPr>
      </w:pPr>
      <w:r>
        <w:rPr>
          <w:b/>
          <w:bCs/>
          <w:i/>
          <w:iCs/>
          <w:noProof/>
          <w:color w:val="ED7D31" w:themeColor="accent2"/>
        </w:rPr>
        <w:drawing>
          <wp:inline distT="0" distB="0" distL="0" distR="0" wp14:anchorId="6DD8D485" wp14:editId="325DDD17">
            <wp:extent cx="4592023" cy="124175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22702" cy="1250055"/>
                    </a:xfrm>
                    <a:prstGeom prst="rect">
                      <a:avLst/>
                    </a:prstGeom>
                    <a:noFill/>
                    <a:ln>
                      <a:noFill/>
                    </a:ln>
                  </pic:spPr>
                </pic:pic>
              </a:graphicData>
            </a:graphic>
          </wp:inline>
        </w:drawing>
      </w:r>
    </w:p>
    <w:p w14:paraId="5C862B71" w14:textId="04013AC2" w:rsidR="0032517B" w:rsidRDefault="0032517B" w:rsidP="006C2723">
      <w:pPr>
        <w:jc w:val="both"/>
        <w:rPr>
          <w:b/>
          <w:bCs/>
          <w:i/>
          <w:iCs/>
          <w:color w:val="ED7D31" w:themeColor="accent2"/>
        </w:rPr>
      </w:pPr>
      <w:r>
        <w:rPr>
          <w:b/>
          <w:bCs/>
          <w:i/>
          <w:iCs/>
          <w:color w:val="ED7D31" w:themeColor="accent2"/>
        </w:rPr>
        <w:t>Chọn 1 trong những Nguyên nhân trể hẹn nếu có: TK chậm. Khách hàng hẹn lại Liên quan đến KHG. Thời tiết. Gặp sự cố phải tạm dừng thi công. Khảo sát lại. Thay đổi phương án thi công. Chính quyền, dân ngăn cản. Vướng mắc với BQL tòa nhà, đối tác thứ 3. Có phát sinh ngoài quy định, cho phê duyệt, Nguyên nhân khác, Đang xin phép thi công, Thời tiết xấu, Hạ tầng cũ suy hao, mất tín hiệu, Liên quan đến INF.</w:t>
      </w:r>
      <w:r w:rsidR="005E685D">
        <w:rPr>
          <w:b/>
          <w:bCs/>
          <w:i/>
          <w:iCs/>
          <w:color w:val="ED7D31" w:themeColor="accent2"/>
        </w:rPr>
        <w:t>s</w:t>
      </w:r>
    </w:p>
    <w:p w14:paraId="223D70F5" w14:textId="77777777" w:rsidR="0032517B" w:rsidRDefault="0032517B" w:rsidP="0032517B">
      <w:pPr>
        <w:rPr>
          <w:b/>
          <w:bCs/>
          <w:i/>
          <w:iCs/>
          <w:color w:val="ED7D31" w:themeColor="accent2"/>
        </w:rPr>
      </w:pPr>
      <w:r>
        <w:rPr>
          <w:b/>
          <w:bCs/>
          <w:i/>
          <w:iCs/>
          <w:color w:val="ED7D31" w:themeColor="accent2"/>
        </w:rPr>
        <w:t>Chọn Nguyên nhân NOT OK nếu có:</w:t>
      </w:r>
    </w:p>
    <w:p w14:paraId="2A2337DA" w14:textId="77777777" w:rsidR="0032517B" w:rsidRPr="00427EA6" w:rsidRDefault="0032517B" w:rsidP="0032517B">
      <w:pPr>
        <w:rPr>
          <w:b/>
          <w:bCs/>
          <w:i/>
          <w:iCs/>
          <w:color w:val="ED7D31" w:themeColor="accent2"/>
        </w:rPr>
      </w:pPr>
      <w:r>
        <w:rPr>
          <w:b/>
          <w:bCs/>
          <w:i/>
          <w:iCs/>
          <w:noProof/>
          <w:color w:val="ED7D31" w:themeColor="accent2"/>
        </w:rPr>
        <w:lastRenderedPageBreak/>
        <w:drawing>
          <wp:inline distT="0" distB="0" distL="0" distR="0" wp14:anchorId="55F78F0D" wp14:editId="1537BB72">
            <wp:extent cx="3895626" cy="303020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7518" cy="3039452"/>
                    </a:xfrm>
                    <a:prstGeom prst="rect">
                      <a:avLst/>
                    </a:prstGeom>
                    <a:noFill/>
                    <a:ln>
                      <a:noFill/>
                    </a:ln>
                  </pic:spPr>
                </pic:pic>
              </a:graphicData>
            </a:graphic>
          </wp:inline>
        </w:drawing>
      </w:r>
    </w:p>
    <w:p w14:paraId="24227FA9" w14:textId="77777777" w:rsidR="0032517B" w:rsidRDefault="0032517B" w:rsidP="0032517B">
      <w:r>
        <w:t>Thông tin khảo sát Access:</w:t>
      </w:r>
    </w:p>
    <w:p w14:paraId="5A884B96" w14:textId="77777777" w:rsidR="0032517B" w:rsidRDefault="0032517B" w:rsidP="0032517B">
      <w:r>
        <w:rPr>
          <w:noProof/>
        </w:rPr>
        <w:drawing>
          <wp:inline distT="0" distB="0" distL="0" distR="0" wp14:anchorId="161EB01A" wp14:editId="325684F3">
            <wp:extent cx="6225540" cy="3135630"/>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25540" cy="3135630"/>
                    </a:xfrm>
                    <a:prstGeom prst="rect">
                      <a:avLst/>
                    </a:prstGeom>
                  </pic:spPr>
                </pic:pic>
              </a:graphicData>
            </a:graphic>
          </wp:inline>
        </w:drawing>
      </w:r>
    </w:p>
    <w:p w14:paraId="39C8A77D" w14:textId="77777777" w:rsidR="0032517B" w:rsidRDefault="0032517B" w:rsidP="0032517B">
      <w:r>
        <w:t>Thông tin khảo sát core:</w:t>
      </w:r>
    </w:p>
    <w:p w14:paraId="61CE32C3" w14:textId="77777777" w:rsidR="0032517B" w:rsidRDefault="0032517B" w:rsidP="0032517B">
      <w:r>
        <w:rPr>
          <w:noProof/>
        </w:rPr>
        <w:lastRenderedPageBreak/>
        <w:drawing>
          <wp:inline distT="0" distB="0" distL="0" distR="0" wp14:anchorId="3C373E43" wp14:editId="2E5C5DF8">
            <wp:extent cx="6220460" cy="3397250"/>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20460" cy="3397250"/>
                    </a:xfrm>
                    <a:prstGeom prst="rect">
                      <a:avLst/>
                    </a:prstGeom>
                    <a:noFill/>
                    <a:ln>
                      <a:noFill/>
                    </a:ln>
                  </pic:spPr>
                </pic:pic>
              </a:graphicData>
            </a:graphic>
          </wp:inline>
        </w:drawing>
      </w:r>
    </w:p>
    <w:p w14:paraId="3E7E4033" w14:textId="77777777" w:rsidR="0032517B" w:rsidRDefault="0032517B" w:rsidP="0032517B">
      <w:r>
        <w:t>Bước 5: Kiểm tra lại thông tin, nhấn Cập nhật.</w:t>
      </w:r>
    </w:p>
    <w:p w14:paraId="0C71CACF" w14:textId="77777777" w:rsidR="0032517B" w:rsidRDefault="0032517B" w:rsidP="0032517B">
      <w:r>
        <w:t>Hệ thống hiển thị Popup.</w:t>
      </w:r>
    </w:p>
    <w:p w14:paraId="047E185B" w14:textId="77777777" w:rsidR="0032517B" w:rsidRDefault="0032517B" w:rsidP="0032517B">
      <w:pPr>
        <w:jc w:val="center"/>
      </w:pPr>
      <w:r>
        <w:rPr>
          <w:noProof/>
        </w:rPr>
        <w:drawing>
          <wp:inline distT="0" distB="0" distL="0" distR="0" wp14:anchorId="288DAD77" wp14:editId="5E4474D0">
            <wp:extent cx="2890038" cy="1815312"/>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06999" cy="1825966"/>
                    </a:xfrm>
                    <a:prstGeom prst="rect">
                      <a:avLst/>
                    </a:prstGeom>
                    <a:noFill/>
                    <a:ln>
                      <a:noFill/>
                    </a:ln>
                  </pic:spPr>
                </pic:pic>
              </a:graphicData>
            </a:graphic>
          </wp:inline>
        </w:drawing>
      </w:r>
    </w:p>
    <w:p w14:paraId="74791487" w14:textId="77777777" w:rsidR="0032517B" w:rsidRPr="00024E77" w:rsidRDefault="0032517B" w:rsidP="0032517B">
      <w:pPr>
        <w:rPr>
          <w:color w:val="FF0000"/>
        </w:rPr>
      </w:pPr>
      <w:r w:rsidRPr="00024E77">
        <w:rPr>
          <w:color w:val="FF0000"/>
        </w:rPr>
        <w:t>Lưu ý:</w:t>
      </w:r>
    </w:p>
    <w:p w14:paraId="64156518" w14:textId="3B4F02EF" w:rsidR="0032517B" w:rsidRDefault="0032517B" w:rsidP="0032517B">
      <w:pPr>
        <w:rPr>
          <w:color w:val="FF0000"/>
        </w:rPr>
      </w:pPr>
      <w:r w:rsidRPr="00024E77">
        <w:rPr>
          <w:color w:val="FF0000"/>
        </w:rPr>
        <w:t>Các bộ phận được phân công sẽ vào các mục Khảo sát tương ứng để cập nhật thông tin khảo sát của mình.</w:t>
      </w:r>
    </w:p>
    <w:p w14:paraId="235F43FC" w14:textId="3EA22727" w:rsidR="00024E77" w:rsidRPr="00024E77" w:rsidRDefault="00024E77" w:rsidP="00024E77">
      <w:pPr>
        <w:rPr>
          <w:color w:val="FF0000"/>
        </w:rPr>
      </w:pPr>
      <w:r w:rsidRPr="00024E77">
        <w:rPr>
          <w:color w:val="FF0000"/>
        </w:rPr>
        <w:t xml:space="preserve">- Cụm Thông tin: </w:t>
      </w:r>
      <w:r w:rsidR="005839E3" w:rsidRPr="00024E77">
        <w:rPr>
          <w:color w:val="FF0000"/>
        </w:rPr>
        <w:t>Trường “Tình trạng khảo sát</w:t>
      </w:r>
      <w:r w:rsidR="005839E3">
        <w:rPr>
          <w:color w:val="FF0000"/>
        </w:rPr>
        <w:t xml:space="preserve"> cuối cùng”</w:t>
      </w:r>
      <w:r w:rsidR="005839E3" w:rsidRPr="00024E77">
        <w:rPr>
          <w:color w:val="FF0000"/>
        </w:rPr>
        <w:t xml:space="preserve"> chỉ SDC mới có thể cập nhật.</w:t>
      </w:r>
    </w:p>
    <w:p w14:paraId="61306D0E" w14:textId="2A798C9B" w:rsidR="00024E77" w:rsidRPr="00024E77" w:rsidRDefault="00024E77" w:rsidP="00024E77">
      <w:pPr>
        <w:rPr>
          <w:color w:val="FF0000"/>
        </w:rPr>
      </w:pPr>
      <w:r w:rsidRPr="00024E77">
        <w:rPr>
          <w:color w:val="FF0000"/>
        </w:rPr>
        <w:t>- Các cụm khảo sát thuê bao, Access, Core =&gt; Vd: Cụm Khảo sát access chỉ có FTI,</w:t>
      </w:r>
      <w:r>
        <w:rPr>
          <w:color w:val="FF0000"/>
        </w:rPr>
        <w:t xml:space="preserve"> </w:t>
      </w:r>
      <w:r w:rsidRPr="00024E77">
        <w:rPr>
          <w:color w:val="FF0000"/>
        </w:rPr>
        <w:t>INF có quyền chọn kết quả KS của Access, Các K</w:t>
      </w:r>
      <w:r>
        <w:rPr>
          <w:color w:val="FF0000"/>
        </w:rPr>
        <w:t>S</w:t>
      </w:r>
      <w:r w:rsidRPr="00024E77">
        <w:rPr>
          <w:color w:val="FF0000"/>
        </w:rPr>
        <w:t xml:space="preserve"> còn lại tương tự.</w:t>
      </w:r>
    </w:p>
    <w:p w14:paraId="1EAF5C3E" w14:textId="77777777" w:rsidR="0032517B" w:rsidRPr="00024E77" w:rsidRDefault="0032517B" w:rsidP="0032517B">
      <w:pPr>
        <w:rPr>
          <w:color w:val="FF0000"/>
        </w:rPr>
      </w:pPr>
      <w:r w:rsidRPr="00024E77">
        <w:rPr>
          <w:color w:val="FF0000"/>
        </w:rPr>
        <w:t>SDC có thể lựa chọn bao gồm: Chưa khảo sát, Đang khảo sát, Khảo sát NOT OK, Khảo sát OK, Đề nghị hủy.</w:t>
      </w:r>
    </w:p>
    <w:p w14:paraId="48726CD9" w14:textId="77777777" w:rsidR="0032517B" w:rsidRPr="00024E77" w:rsidRDefault="0032517B" w:rsidP="0032517B">
      <w:pPr>
        <w:rPr>
          <w:color w:val="FF0000"/>
        </w:rPr>
      </w:pPr>
      <w:r w:rsidRPr="00024E77">
        <w:rPr>
          <w:color w:val="FF0000"/>
        </w:rPr>
        <w:t>Khảo sát OK: Gửi mail đến các phòng ban, ghi nhận thông tin phiếu trong Báo cáo khảo sát.</w:t>
      </w:r>
    </w:p>
    <w:p w14:paraId="68C68EC1" w14:textId="77777777" w:rsidR="0032517B" w:rsidRPr="00024E77" w:rsidRDefault="0032517B" w:rsidP="0032517B">
      <w:pPr>
        <w:rPr>
          <w:color w:val="FF0000"/>
        </w:rPr>
      </w:pPr>
      <w:r w:rsidRPr="00024E77">
        <w:rPr>
          <w:color w:val="FF0000"/>
        </w:rPr>
        <w:lastRenderedPageBreak/>
        <w:t>Khảo sát NOT OK: gửi mail đến các phòng ban, chuyển phiếu đến Tab Khảo sát NOT OK.</w:t>
      </w:r>
    </w:p>
    <w:p w14:paraId="245F7EB9" w14:textId="77777777" w:rsidR="0032517B" w:rsidRPr="00164C4D" w:rsidRDefault="0032517B" w:rsidP="0032517B">
      <w:pPr>
        <w:pStyle w:val="Heading3"/>
        <w:numPr>
          <w:ilvl w:val="0"/>
          <w:numId w:val="0"/>
        </w:numPr>
        <w:ind w:left="720"/>
      </w:pPr>
      <w:bookmarkStart w:id="219" w:name="_Toc66437671"/>
      <w:r>
        <w:t>4. Business rules (BR):</w:t>
      </w:r>
      <w:bookmarkEnd w:id="219"/>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32517B" w:rsidRPr="009609C0" w14:paraId="404E0586" w14:textId="77777777" w:rsidTr="00297DAB">
        <w:trPr>
          <w:tblHeader/>
        </w:trPr>
        <w:tc>
          <w:tcPr>
            <w:tcW w:w="1506" w:type="dxa"/>
            <w:shd w:val="clear" w:color="auto" w:fill="4472C4" w:themeFill="accent5"/>
          </w:tcPr>
          <w:p w14:paraId="7E8D354D" w14:textId="77777777" w:rsidR="0032517B" w:rsidRPr="009609C0" w:rsidRDefault="0032517B" w:rsidP="00297DAB">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0A42D0B9" w14:textId="77777777" w:rsidR="0032517B" w:rsidRPr="009609C0" w:rsidRDefault="0032517B" w:rsidP="00297DAB">
            <w:pPr>
              <w:pStyle w:val="Bang"/>
              <w:jc w:val="center"/>
              <w:rPr>
                <w:b/>
                <w:color w:val="FFFFFF" w:themeColor="background1"/>
                <w:sz w:val="24"/>
                <w:szCs w:val="24"/>
              </w:rPr>
            </w:pPr>
            <w:r w:rsidRPr="009609C0">
              <w:rPr>
                <w:b/>
                <w:color w:val="FFFFFF" w:themeColor="background1"/>
                <w:sz w:val="24"/>
                <w:szCs w:val="24"/>
              </w:rPr>
              <w:t xml:space="preserve">MÔ TẢ </w:t>
            </w:r>
          </w:p>
        </w:tc>
      </w:tr>
      <w:tr w:rsidR="0032517B" w:rsidRPr="009609C0" w14:paraId="0285DAF3" w14:textId="77777777" w:rsidTr="00297DAB">
        <w:tc>
          <w:tcPr>
            <w:tcW w:w="1506" w:type="dxa"/>
            <w:shd w:val="clear" w:color="000000" w:fill="FFFFFF"/>
          </w:tcPr>
          <w:p w14:paraId="0C36C7FD" w14:textId="77777777" w:rsidR="0032517B" w:rsidRPr="009609C0" w:rsidRDefault="0032517B" w:rsidP="00297DAB">
            <w:pPr>
              <w:pStyle w:val="Bang"/>
              <w:jc w:val="center"/>
              <w:rPr>
                <w:sz w:val="24"/>
                <w:szCs w:val="24"/>
              </w:rPr>
            </w:pPr>
            <w:r>
              <w:rPr>
                <w:sz w:val="24"/>
                <w:szCs w:val="24"/>
              </w:rPr>
              <w:t>01</w:t>
            </w:r>
          </w:p>
        </w:tc>
        <w:tc>
          <w:tcPr>
            <w:tcW w:w="8275" w:type="dxa"/>
            <w:shd w:val="clear" w:color="000000" w:fill="FFFFFF"/>
          </w:tcPr>
          <w:p w14:paraId="2CA2F460" w14:textId="77777777" w:rsidR="0032517B" w:rsidRPr="0011396F" w:rsidRDefault="0032517B" w:rsidP="00297DAB">
            <w:pPr>
              <w:spacing w:before="40" w:after="40" w:line="240" w:lineRule="auto"/>
              <w:jc w:val="both"/>
              <w:rPr>
                <w:szCs w:val="24"/>
              </w:rPr>
            </w:pPr>
            <w:r>
              <w:rPr>
                <w:szCs w:val="24"/>
              </w:rPr>
              <w:t>Tài khoản phải có quyền tương ứng</w:t>
            </w:r>
          </w:p>
        </w:tc>
      </w:tr>
      <w:tr w:rsidR="0032517B" w:rsidRPr="009609C0" w14:paraId="473A8E90" w14:textId="77777777" w:rsidTr="00297DAB">
        <w:tc>
          <w:tcPr>
            <w:tcW w:w="1506" w:type="dxa"/>
            <w:shd w:val="clear" w:color="000000" w:fill="FFFFFF"/>
          </w:tcPr>
          <w:p w14:paraId="642D481C" w14:textId="77777777" w:rsidR="0032517B" w:rsidRDefault="0032517B" w:rsidP="00297DAB">
            <w:pPr>
              <w:pStyle w:val="Bang"/>
              <w:jc w:val="center"/>
              <w:rPr>
                <w:sz w:val="24"/>
                <w:szCs w:val="24"/>
              </w:rPr>
            </w:pPr>
            <w:r>
              <w:rPr>
                <w:sz w:val="24"/>
                <w:szCs w:val="24"/>
              </w:rPr>
              <w:t>02</w:t>
            </w:r>
          </w:p>
        </w:tc>
        <w:tc>
          <w:tcPr>
            <w:tcW w:w="8275" w:type="dxa"/>
            <w:shd w:val="clear" w:color="000000" w:fill="FFFFFF"/>
          </w:tcPr>
          <w:p w14:paraId="38343DFB" w14:textId="77777777" w:rsidR="0032517B" w:rsidRPr="0011396F" w:rsidRDefault="0032517B" w:rsidP="00297DAB">
            <w:pPr>
              <w:spacing w:before="40" w:after="40" w:line="240" w:lineRule="auto"/>
              <w:jc w:val="both"/>
              <w:rPr>
                <w:szCs w:val="24"/>
              </w:rPr>
            </w:pPr>
            <w:r>
              <w:rPr>
                <w:szCs w:val="24"/>
              </w:rPr>
              <w:t>Nhập đúng định dạng các trường có input đặc trưng</w:t>
            </w:r>
          </w:p>
        </w:tc>
      </w:tr>
      <w:tr w:rsidR="0032517B" w:rsidRPr="009609C0" w14:paraId="33D40C79" w14:textId="77777777" w:rsidTr="00297DAB">
        <w:tc>
          <w:tcPr>
            <w:tcW w:w="1506" w:type="dxa"/>
            <w:shd w:val="clear" w:color="000000" w:fill="FFFFFF"/>
          </w:tcPr>
          <w:p w14:paraId="2C7C15FC" w14:textId="77777777" w:rsidR="0032517B" w:rsidRDefault="0032517B" w:rsidP="00297DAB">
            <w:pPr>
              <w:pStyle w:val="Bang"/>
              <w:jc w:val="center"/>
              <w:rPr>
                <w:sz w:val="24"/>
                <w:szCs w:val="24"/>
              </w:rPr>
            </w:pPr>
            <w:r>
              <w:rPr>
                <w:sz w:val="24"/>
                <w:szCs w:val="24"/>
              </w:rPr>
              <w:t>03</w:t>
            </w:r>
          </w:p>
        </w:tc>
        <w:tc>
          <w:tcPr>
            <w:tcW w:w="8275" w:type="dxa"/>
            <w:shd w:val="clear" w:color="000000" w:fill="FFFFFF"/>
          </w:tcPr>
          <w:p w14:paraId="2F643F10" w14:textId="77777777" w:rsidR="0032517B" w:rsidRDefault="0032517B" w:rsidP="00297DAB">
            <w:pPr>
              <w:spacing w:before="40" w:after="40" w:line="240" w:lineRule="auto"/>
              <w:jc w:val="both"/>
              <w:rPr>
                <w:szCs w:val="24"/>
              </w:rPr>
            </w:pPr>
            <w:r>
              <w:rPr>
                <w:szCs w:val="24"/>
              </w:rPr>
              <w:t>Bắt buộc chọn/ nhập các trường có dấu (*)</w:t>
            </w:r>
          </w:p>
        </w:tc>
      </w:tr>
      <w:tr w:rsidR="0032517B" w:rsidRPr="009609C0" w14:paraId="27CCA4D8" w14:textId="77777777" w:rsidTr="00297DAB">
        <w:tc>
          <w:tcPr>
            <w:tcW w:w="1506" w:type="dxa"/>
            <w:shd w:val="clear" w:color="000000" w:fill="FFFFFF"/>
          </w:tcPr>
          <w:p w14:paraId="68EF589E" w14:textId="77777777" w:rsidR="0032517B" w:rsidRDefault="0032517B" w:rsidP="00297DAB">
            <w:pPr>
              <w:pStyle w:val="Bang"/>
              <w:jc w:val="center"/>
              <w:rPr>
                <w:sz w:val="24"/>
                <w:szCs w:val="24"/>
              </w:rPr>
            </w:pPr>
            <w:r>
              <w:rPr>
                <w:sz w:val="24"/>
                <w:szCs w:val="24"/>
              </w:rPr>
              <w:t>04</w:t>
            </w:r>
          </w:p>
        </w:tc>
        <w:tc>
          <w:tcPr>
            <w:tcW w:w="8275" w:type="dxa"/>
            <w:shd w:val="clear" w:color="000000" w:fill="FFFFFF"/>
          </w:tcPr>
          <w:p w14:paraId="41279D5C" w14:textId="77777777" w:rsidR="0032517B" w:rsidRDefault="0032517B" w:rsidP="00297DAB">
            <w:pPr>
              <w:spacing w:before="40" w:after="40" w:line="240" w:lineRule="auto"/>
              <w:jc w:val="both"/>
              <w:rPr>
                <w:szCs w:val="24"/>
              </w:rPr>
            </w:pPr>
            <w:r>
              <w:rPr>
                <w:szCs w:val="24"/>
              </w:rPr>
              <w:t>Mail sẽ được gửi tự động khi SDC và các bộ phận khác cập nhật</w:t>
            </w:r>
          </w:p>
        </w:tc>
      </w:tr>
      <w:tr w:rsidR="0032517B" w:rsidRPr="009609C0" w14:paraId="5C76ECFC" w14:textId="77777777" w:rsidTr="00297DAB">
        <w:tc>
          <w:tcPr>
            <w:tcW w:w="1506" w:type="dxa"/>
            <w:shd w:val="clear" w:color="000000" w:fill="FFFFFF"/>
          </w:tcPr>
          <w:p w14:paraId="70DCC4D0" w14:textId="77777777" w:rsidR="0032517B" w:rsidRDefault="0032517B" w:rsidP="00297DAB">
            <w:pPr>
              <w:pStyle w:val="Bang"/>
              <w:jc w:val="center"/>
              <w:rPr>
                <w:sz w:val="24"/>
                <w:szCs w:val="24"/>
              </w:rPr>
            </w:pPr>
            <w:r>
              <w:rPr>
                <w:sz w:val="24"/>
                <w:szCs w:val="24"/>
              </w:rPr>
              <w:t>05</w:t>
            </w:r>
          </w:p>
        </w:tc>
        <w:tc>
          <w:tcPr>
            <w:tcW w:w="8275" w:type="dxa"/>
            <w:shd w:val="clear" w:color="000000" w:fill="FFFFFF"/>
          </w:tcPr>
          <w:p w14:paraId="6077514D" w14:textId="77777777" w:rsidR="0032517B" w:rsidRDefault="0032517B" w:rsidP="00297DAB">
            <w:pPr>
              <w:spacing w:before="40" w:after="40" w:line="240" w:lineRule="auto"/>
              <w:jc w:val="both"/>
              <w:rPr>
                <w:szCs w:val="24"/>
              </w:rPr>
            </w:pPr>
            <w:r>
              <w:rPr>
                <w:szCs w:val="24"/>
              </w:rPr>
              <w:t>SDC cập nhật NOT OK, phiếu sẽ được chuyển sang Tab Khảo sát NOT OK</w:t>
            </w:r>
          </w:p>
        </w:tc>
      </w:tr>
      <w:tr w:rsidR="0032517B" w:rsidRPr="009609C0" w14:paraId="2B279BE8" w14:textId="77777777" w:rsidTr="00297DAB">
        <w:tc>
          <w:tcPr>
            <w:tcW w:w="1506" w:type="dxa"/>
            <w:shd w:val="clear" w:color="000000" w:fill="FFFFFF"/>
          </w:tcPr>
          <w:p w14:paraId="596E5C9B" w14:textId="77777777" w:rsidR="0032517B" w:rsidRDefault="0032517B" w:rsidP="00297DAB">
            <w:pPr>
              <w:pStyle w:val="Bang"/>
              <w:jc w:val="center"/>
              <w:rPr>
                <w:sz w:val="24"/>
                <w:szCs w:val="24"/>
              </w:rPr>
            </w:pPr>
            <w:r>
              <w:rPr>
                <w:sz w:val="24"/>
                <w:szCs w:val="24"/>
              </w:rPr>
              <w:t>06</w:t>
            </w:r>
          </w:p>
        </w:tc>
        <w:tc>
          <w:tcPr>
            <w:tcW w:w="8275" w:type="dxa"/>
            <w:shd w:val="clear" w:color="000000" w:fill="FFFFFF"/>
          </w:tcPr>
          <w:p w14:paraId="79E39713" w14:textId="77777777" w:rsidR="0032517B" w:rsidRDefault="0032517B" w:rsidP="00297DAB">
            <w:pPr>
              <w:spacing w:before="40" w:after="40" w:line="240" w:lineRule="auto"/>
              <w:jc w:val="both"/>
              <w:rPr>
                <w:szCs w:val="24"/>
              </w:rPr>
            </w:pPr>
            <w:r>
              <w:rPr>
                <w:szCs w:val="24"/>
              </w:rPr>
              <w:t>SDC cập nhật Khảo sát OK, phiếu sẽ được chuyển sang Tab Báo cáo triển khai</w:t>
            </w:r>
          </w:p>
        </w:tc>
      </w:tr>
    </w:tbl>
    <w:p w14:paraId="2994CB41" w14:textId="77777777" w:rsidR="0032517B" w:rsidRDefault="0032517B" w:rsidP="0032517B"/>
    <w:p w14:paraId="4C464A63" w14:textId="77777777" w:rsidR="0032517B" w:rsidRPr="005C6306" w:rsidRDefault="0032517B" w:rsidP="0032517B"/>
    <w:p w14:paraId="3FA0A6A2" w14:textId="77777777" w:rsidR="0032517B" w:rsidRPr="00277623" w:rsidRDefault="0032517B" w:rsidP="0032517B">
      <w:pPr>
        <w:pStyle w:val="Heading2"/>
        <w:tabs>
          <w:tab w:val="left" w:pos="720"/>
        </w:tabs>
      </w:pPr>
      <w:bookmarkStart w:id="220" w:name="_Toc66437672"/>
      <w:r w:rsidRPr="00277623">
        <w:t>UC05: Khảo sát NOT OK:</w:t>
      </w:r>
      <w:bookmarkEnd w:id="220"/>
    </w:p>
    <w:p w14:paraId="1125798F" w14:textId="77777777" w:rsidR="0032517B" w:rsidRDefault="0032517B" w:rsidP="0032517B">
      <w:pPr>
        <w:pStyle w:val="Heading3"/>
        <w:numPr>
          <w:ilvl w:val="1"/>
          <w:numId w:val="1"/>
        </w:numPr>
        <w:ind w:left="1080" w:hanging="270"/>
      </w:pPr>
      <w:bookmarkStart w:id="221" w:name="_Toc66437673"/>
      <w:r>
        <w:t>Mô tả:</w:t>
      </w:r>
      <w:bookmarkEnd w:id="221"/>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32517B" w:rsidRPr="00E15B12" w14:paraId="507F1A75" w14:textId="77777777" w:rsidTr="00297DAB">
        <w:trPr>
          <w:trHeight w:val="567"/>
        </w:trPr>
        <w:tc>
          <w:tcPr>
            <w:tcW w:w="2116" w:type="dxa"/>
            <w:shd w:val="clear" w:color="auto" w:fill="4472C4" w:themeFill="accent5"/>
            <w:vAlign w:val="center"/>
          </w:tcPr>
          <w:p w14:paraId="65B51B38" w14:textId="77777777" w:rsidR="0032517B" w:rsidRPr="00E15B12" w:rsidRDefault="0032517B" w:rsidP="00297DAB">
            <w:pPr>
              <w:spacing w:line="360" w:lineRule="auto"/>
              <w:rPr>
                <w:b/>
                <w:color w:val="FFFFFF" w:themeColor="background1"/>
                <w:szCs w:val="24"/>
              </w:rPr>
            </w:pPr>
            <w:r>
              <w:rPr>
                <w:b/>
                <w:color w:val="FFFFFF" w:themeColor="background1"/>
                <w:szCs w:val="24"/>
              </w:rPr>
              <w:t>UC05</w:t>
            </w:r>
          </w:p>
        </w:tc>
        <w:tc>
          <w:tcPr>
            <w:tcW w:w="7678" w:type="dxa"/>
            <w:vAlign w:val="center"/>
          </w:tcPr>
          <w:p w14:paraId="6FE21CFD" w14:textId="77777777" w:rsidR="0032517B" w:rsidRPr="00D66D7D" w:rsidRDefault="0032517B" w:rsidP="004706A5">
            <w:pPr>
              <w:pStyle w:val="tvNote"/>
            </w:pPr>
            <w:r>
              <w:t>Khảo sát NOT OK</w:t>
            </w:r>
          </w:p>
        </w:tc>
      </w:tr>
      <w:tr w:rsidR="0032517B" w:rsidRPr="00E15B12" w14:paraId="07D822FB" w14:textId="77777777" w:rsidTr="00297DAB">
        <w:trPr>
          <w:trHeight w:val="567"/>
        </w:trPr>
        <w:tc>
          <w:tcPr>
            <w:tcW w:w="2116" w:type="dxa"/>
            <w:shd w:val="clear" w:color="auto" w:fill="4472C4" w:themeFill="accent5"/>
            <w:vAlign w:val="center"/>
          </w:tcPr>
          <w:p w14:paraId="3726E0C8" w14:textId="77777777" w:rsidR="0032517B" w:rsidRPr="00E15B12" w:rsidRDefault="0032517B" w:rsidP="00297DAB">
            <w:pPr>
              <w:spacing w:line="360" w:lineRule="auto"/>
              <w:rPr>
                <w:b/>
                <w:color w:val="FFFFFF" w:themeColor="background1"/>
                <w:szCs w:val="24"/>
              </w:rPr>
            </w:pPr>
            <w:r>
              <w:rPr>
                <w:b/>
                <w:color w:val="FFFFFF" w:themeColor="background1"/>
                <w:szCs w:val="24"/>
              </w:rPr>
              <w:t>Description</w:t>
            </w:r>
          </w:p>
        </w:tc>
        <w:tc>
          <w:tcPr>
            <w:tcW w:w="7678" w:type="dxa"/>
            <w:vAlign w:val="center"/>
          </w:tcPr>
          <w:p w14:paraId="698A302C" w14:textId="77777777" w:rsidR="0032517B" w:rsidRPr="003B0930" w:rsidRDefault="0032517B" w:rsidP="004706A5">
            <w:pPr>
              <w:pStyle w:val="tvNote"/>
            </w:pPr>
            <w:r>
              <w:t>Sau khi tổ cập nhật khảo sát NOT OK, các thông tin về khảo sát sẽ được lưu lại tại màn hình này.</w:t>
            </w:r>
          </w:p>
          <w:p w14:paraId="7566E7D1" w14:textId="77777777" w:rsidR="0032517B" w:rsidRPr="00D66D7D" w:rsidRDefault="0032517B" w:rsidP="004706A5">
            <w:pPr>
              <w:pStyle w:val="tvNote"/>
            </w:pPr>
            <w:r>
              <w:t>SDC có thể thao tác đề nghị Khảo sát lại, phiếu KS sẽ được hiển thị lại trên màn hình Tồn Khảo Sát.</w:t>
            </w:r>
          </w:p>
        </w:tc>
      </w:tr>
      <w:tr w:rsidR="0032517B" w:rsidRPr="00E15B12" w14:paraId="38DEB243" w14:textId="77777777" w:rsidTr="00297DAB">
        <w:trPr>
          <w:trHeight w:val="567"/>
        </w:trPr>
        <w:tc>
          <w:tcPr>
            <w:tcW w:w="2116" w:type="dxa"/>
            <w:shd w:val="clear" w:color="auto" w:fill="4472C4" w:themeFill="accent5"/>
            <w:vAlign w:val="center"/>
          </w:tcPr>
          <w:p w14:paraId="09C2B9F3" w14:textId="77777777" w:rsidR="0032517B" w:rsidRPr="00E15B12" w:rsidRDefault="0032517B" w:rsidP="00297DAB">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0E644CB0" w14:textId="77777777" w:rsidR="0032517B" w:rsidRPr="00D66D7D" w:rsidRDefault="0032517B" w:rsidP="004706A5">
            <w:pPr>
              <w:pStyle w:val="tvNote"/>
            </w:pPr>
            <w:r>
              <w:t>FTI-SDC</w:t>
            </w:r>
          </w:p>
        </w:tc>
      </w:tr>
      <w:tr w:rsidR="0032517B" w:rsidRPr="00E15B12" w14:paraId="7543605F" w14:textId="77777777" w:rsidTr="00297DAB">
        <w:trPr>
          <w:trHeight w:val="567"/>
        </w:trPr>
        <w:tc>
          <w:tcPr>
            <w:tcW w:w="2116" w:type="dxa"/>
            <w:shd w:val="clear" w:color="auto" w:fill="4472C4" w:themeFill="accent5"/>
            <w:vAlign w:val="center"/>
          </w:tcPr>
          <w:p w14:paraId="52698244" w14:textId="77777777" w:rsidR="0032517B" w:rsidRPr="00E15B12" w:rsidRDefault="0032517B" w:rsidP="00297DAB">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34B740F2" w14:textId="77777777" w:rsidR="0032517B" w:rsidRPr="00D66D7D" w:rsidRDefault="0032517B" w:rsidP="004706A5">
            <w:pPr>
              <w:pStyle w:val="tvNote"/>
            </w:pPr>
            <w:r>
              <w:t>Chọn FTMS – LeasedLine– Khảo sát NOT OK.</w:t>
            </w:r>
          </w:p>
        </w:tc>
      </w:tr>
      <w:tr w:rsidR="0032517B" w:rsidRPr="00E15B12" w14:paraId="37501D05" w14:textId="77777777" w:rsidTr="00297DAB">
        <w:trPr>
          <w:trHeight w:val="682"/>
        </w:trPr>
        <w:tc>
          <w:tcPr>
            <w:tcW w:w="2116" w:type="dxa"/>
            <w:shd w:val="clear" w:color="auto" w:fill="4472C4" w:themeFill="accent5"/>
            <w:vAlign w:val="center"/>
          </w:tcPr>
          <w:p w14:paraId="34D52242" w14:textId="77777777" w:rsidR="0032517B" w:rsidRDefault="0032517B" w:rsidP="00297DAB">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6F9020A8" w14:textId="77777777" w:rsidR="0032517B" w:rsidRPr="00E15B12" w:rsidRDefault="0032517B" w:rsidP="00297DAB">
            <w:pPr>
              <w:spacing w:line="360" w:lineRule="auto"/>
              <w:rPr>
                <w:b/>
                <w:color w:val="FFFFFF" w:themeColor="background1"/>
                <w:szCs w:val="24"/>
              </w:rPr>
            </w:pPr>
          </w:p>
        </w:tc>
        <w:tc>
          <w:tcPr>
            <w:tcW w:w="7678" w:type="dxa"/>
            <w:vAlign w:val="center"/>
          </w:tcPr>
          <w:p w14:paraId="0741AF57" w14:textId="77777777" w:rsidR="0032517B" w:rsidRDefault="0032517B" w:rsidP="004706A5">
            <w:pPr>
              <w:pStyle w:val="tvNote"/>
            </w:pPr>
            <w:r w:rsidRPr="00D66D7D">
              <w:t xml:space="preserve">Người dùng </w:t>
            </w:r>
            <w:r>
              <w:t>đăng nhập thành công.</w:t>
            </w:r>
          </w:p>
          <w:p w14:paraId="7DF05C11" w14:textId="77777777" w:rsidR="0032517B" w:rsidRPr="00B875BD" w:rsidRDefault="0032517B" w:rsidP="004706A5">
            <w:pPr>
              <w:pStyle w:val="tvNote"/>
            </w:pPr>
            <w:r>
              <w:t>Hiển thị trang thành công.</w:t>
            </w:r>
          </w:p>
          <w:p w14:paraId="0908F29D" w14:textId="77777777" w:rsidR="0032517B" w:rsidRPr="00D66D7D" w:rsidRDefault="0032517B" w:rsidP="004706A5">
            <w:pPr>
              <w:pStyle w:val="tvNote"/>
            </w:pPr>
            <w:r>
              <w:t>Khi được đề nghị Khảo sát lại, phiếu sẽ lưu thông tin lần khảo sát trước đó.</w:t>
            </w:r>
          </w:p>
        </w:tc>
      </w:tr>
      <w:tr w:rsidR="0032517B" w:rsidRPr="00E15B12" w14:paraId="3975D3B7" w14:textId="77777777" w:rsidTr="00297DAB">
        <w:trPr>
          <w:trHeight w:val="567"/>
        </w:trPr>
        <w:tc>
          <w:tcPr>
            <w:tcW w:w="2116" w:type="dxa"/>
            <w:shd w:val="clear" w:color="auto" w:fill="4472C4" w:themeFill="accent5"/>
            <w:vAlign w:val="center"/>
          </w:tcPr>
          <w:p w14:paraId="17761432" w14:textId="77777777" w:rsidR="0032517B" w:rsidRPr="00B53838" w:rsidRDefault="0032517B" w:rsidP="00297DAB">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27F191AA" w14:textId="77777777" w:rsidR="0032517B" w:rsidRPr="00B875BD" w:rsidRDefault="0032517B" w:rsidP="004706A5">
            <w:pPr>
              <w:pStyle w:val="tvNote"/>
            </w:pPr>
            <w:r>
              <w:t>Đề nghị khảo sát lại thành công.</w:t>
            </w:r>
          </w:p>
          <w:p w14:paraId="796DF5E1" w14:textId="77777777" w:rsidR="0032517B" w:rsidRPr="00B875BD" w:rsidRDefault="0032517B" w:rsidP="004706A5">
            <w:pPr>
              <w:pStyle w:val="tvNote"/>
            </w:pPr>
            <w:r>
              <w:t>Cập nhật thông tin khảo sát thành công.</w:t>
            </w:r>
          </w:p>
          <w:p w14:paraId="0A7EB1C0" w14:textId="77777777" w:rsidR="0032517B" w:rsidRPr="00D66D7D" w:rsidRDefault="0032517B" w:rsidP="004706A5">
            <w:pPr>
              <w:pStyle w:val="tvNote"/>
            </w:pPr>
            <w:r>
              <w:t>Gửi mail đến các bộ phận có liên quan.</w:t>
            </w:r>
          </w:p>
        </w:tc>
      </w:tr>
    </w:tbl>
    <w:p w14:paraId="7847D976" w14:textId="77777777" w:rsidR="0032517B" w:rsidRDefault="0032517B" w:rsidP="0032517B">
      <w:pPr>
        <w:pStyle w:val="Heading3"/>
        <w:numPr>
          <w:ilvl w:val="1"/>
          <w:numId w:val="1"/>
        </w:numPr>
        <w:ind w:left="270" w:hanging="270"/>
      </w:pPr>
      <w:bookmarkStart w:id="222" w:name="_Toc66437674"/>
      <w:r>
        <w:lastRenderedPageBreak/>
        <w:t>Activity Diagram:</w:t>
      </w:r>
      <w:bookmarkEnd w:id="222"/>
    </w:p>
    <w:p w14:paraId="776E76BB" w14:textId="77777777" w:rsidR="0032517B" w:rsidRPr="006C0459" w:rsidRDefault="0032517B" w:rsidP="0032517B">
      <w:r>
        <w:rPr>
          <w:noProof/>
        </w:rPr>
        <w:drawing>
          <wp:inline distT="0" distB="0" distL="0" distR="0" wp14:anchorId="03422D74" wp14:editId="1CD65F1C">
            <wp:extent cx="6225540" cy="3175635"/>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25540" cy="3175635"/>
                    </a:xfrm>
                    <a:prstGeom prst="rect">
                      <a:avLst/>
                    </a:prstGeom>
                  </pic:spPr>
                </pic:pic>
              </a:graphicData>
            </a:graphic>
          </wp:inline>
        </w:drawing>
      </w:r>
    </w:p>
    <w:p w14:paraId="63CDCF4E" w14:textId="77777777" w:rsidR="0032517B" w:rsidRDefault="0032517B" w:rsidP="0032517B">
      <w:pPr>
        <w:pStyle w:val="Heading3"/>
        <w:numPr>
          <w:ilvl w:val="0"/>
          <w:numId w:val="0"/>
        </w:numPr>
      </w:pPr>
      <w:bookmarkStart w:id="223" w:name="_Toc66437675"/>
      <w:r>
        <w:t>3.</w:t>
      </w:r>
      <w:r w:rsidRPr="005F4DB2">
        <w:t xml:space="preserve"> </w:t>
      </w:r>
      <w:r>
        <w:t>Wireframe, Screen description:</w:t>
      </w:r>
      <w:bookmarkEnd w:id="223"/>
    </w:p>
    <w:p w14:paraId="6996C869" w14:textId="77777777" w:rsidR="0032517B" w:rsidRDefault="0032517B" w:rsidP="0032517B">
      <w:r>
        <w:t>Bước 1: Chọn Khảo sát -&gt; Khảo sát NOT OK</w:t>
      </w:r>
    </w:p>
    <w:p w14:paraId="5893659F" w14:textId="77777777" w:rsidR="0032517B" w:rsidRDefault="0032517B" w:rsidP="0032517B">
      <w:r>
        <w:rPr>
          <w:noProof/>
        </w:rPr>
        <w:drawing>
          <wp:inline distT="0" distB="0" distL="0" distR="0" wp14:anchorId="670B6FD7" wp14:editId="3CCE8491">
            <wp:extent cx="1717649" cy="376439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30067" cy="3791608"/>
                    </a:xfrm>
                    <a:prstGeom prst="rect">
                      <a:avLst/>
                    </a:prstGeom>
                    <a:noFill/>
                    <a:ln>
                      <a:noFill/>
                    </a:ln>
                  </pic:spPr>
                </pic:pic>
              </a:graphicData>
            </a:graphic>
          </wp:inline>
        </w:drawing>
      </w:r>
      <w:r>
        <w:tab/>
      </w:r>
      <w:r>
        <w:rPr>
          <w:noProof/>
        </w:rPr>
        <w:drawing>
          <wp:inline distT="0" distB="0" distL="0" distR="0" wp14:anchorId="59C07302" wp14:editId="470906BE">
            <wp:extent cx="1425121" cy="3768437"/>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60436" cy="3861821"/>
                    </a:xfrm>
                    <a:prstGeom prst="rect">
                      <a:avLst/>
                    </a:prstGeom>
                    <a:noFill/>
                    <a:ln>
                      <a:noFill/>
                    </a:ln>
                  </pic:spPr>
                </pic:pic>
              </a:graphicData>
            </a:graphic>
          </wp:inline>
        </w:drawing>
      </w:r>
    </w:p>
    <w:p w14:paraId="29AE59CF" w14:textId="77777777" w:rsidR="0032517B" w:rsidRDefault="0032517B" w:rsidP="0032517B">
      <w:r>
        <w:t>Bước 2: Màn hình Khảo sát NOT OK</w:t>
      </w:r>
    </w:p>
    <w:p w14:paraId="20B813E5" w14:textId="77777777" w:rsidR="0032517B" w:rsidRDefault="0032517B" w:rsidP="0032517B">
      <w:r>
        <w:rPr>
          <w:noProof/>
        </w:rPr>
        <w:lastRenderedPageBreak/>
        <w:drawing>
          <wp:inline distT="0" distB="0" distL="0" distR="0" wp14:anchorId="405479E5" wp14:editId="03D51BFD">
            <wp:extent cx="6225540" cy="187261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25540" cy="1872615"/>
                    </a:xfrm>
                    <a:prstGeom prst="rect">
                      <a:avLst/>
                    </a:prstGeom>
                  </pic:spPr>
                </pic:pic>
              </a:graphicData>
            </a:graphic>
          </wp:inline>
        </w:drawing>
      </w:r>
    </w:p>
    <w:p w14:paraId="50E00CC9" w14:textId="77777777" w:rsidR="0032517B" w:rsidRDefault="0032517B" w:rsidP="0032517B">
      <w:r>
        <w:t>Có thể tìm kiếm thông tin từ các mục tìm kiếm</w:t>
      </w:r>
    </w:p>
    <w:p w14:paraId="3E5757A2" w14:textId="77777777" w:rsidR="0032517B" w:rsidRDefault="0032517B" w:rsidP="0032517B">
      <w:r>
        <w:t>Tìm kiếm theo: Mã hợp đồng, Tên khách hàng, Mã phiếu đăng ký</w:t>
      </w:r>
    </w:p>
    <w:p w14:paraId="37C9A8CF" w14:textId="77777777" w:rsidR="0032517B" w:rsidRDefault="0032517B" w:rsidP="0032517B">
      <w:r>
        <w:rPr>
          <w:noProof/>
        </w:rPr>
        <w:drawing>
          <wp:inline distT="0" distB="0" distL="0" distR="0" wp14:anchorId="219F6B90" wp14:editId="7BEE450E">
            <wp:extent cx="6225540" cy="2245360"/>
            <wp:effectExtent l="0" t="0" r="381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25540" cy="2245360"/>
                    </a:xfrm>
                    <a:prstGeom prst="rect">
                      <a:avLst/>
                    </a:prstGeom>
                  </pic:spPr>
                </pic:pic>
              </a:graphicData>
            </a:graphic>
          </wp:inline>
        </w:drawing>
      </w:r>
    </w:p>
    <w:p w14:paraId="4E5DE790" w14:textId="6D182C29" w:rsidR="0032517B" w:rsidRDefault="0032517B" w:rsidP="0032517B">
      <w:r>
        <w:t xml:space="preserve">Chọn vào số lượng hoặc </w:t>
      </w:r>
      <w:r w:rsidR="003E665C">
        <w:t xml:space="preserve">tên </w:t>
      </w:r>
      <w:r>
        <w:t>Vùng kinh doanh. Hiển thị Popup Chi tiết báo cáo tình trạng</w:t>
      </w:r>
      <w:r w:rsidR="008F3E41">
        <w:t xml:space="preserve"> khảo sát</w:t>
      </w:r>
      <w:r>
        <w:t>.</w:t>
      </w:r>
    </w:p>
    <w:p w14:paraId="03895B67" w14:textId="77777777" w:rsidR="0032517B" w:rsidRDefault="0032517B" w:rsidP="0032517B">
      <w:r>
        <w:t>Thông tin bao gồm:</w:t>
      </w:r>
    </w:p>
    <w:p w14:paraId="47843AF6" w14:textId="77777777" w:rsidR="0032517B" w:rsidRDefault="0032517B" w:rsidP="0032517B">
      <w:r>
        <w:rPr>
          <w:noProof/>
        </w:rPr>
        <w:drawing>
          <wp:inline distT="0" distB="0" distL="0" distR="0" wp14:anchorId="7EDC30CE" wp14:editId="60493F74">
            <wp:extent cx="6224905" cy="1154430"/>
            <wp:effectExtent l="0" t="0" r="4445"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24905" cy="1154430"/>
                    </a:xfrm>
                    <a:prstGeom prst="rect">
                      <a:avLst/>
                    </a:prstGeom>
                    <a:noFill/>
                    <a:ln>
                      <a:noFill/>
                    </a:ln>
                  </pic:spPr>
                </pic:pic>
              </a:graphicData>
            </a:graphic>
          </wp:inline>
        </w:drawing>
      </w:r>
    </w:p>
    <w:p w14:paraId="36D6C037" w14:textId="77777777" w:rsidR="0032517B" w:rsidRDefault="0032517B" w:rsidP="0032517B">
      <w:r>
        <w:rPr>
          <w:noProof/>
        </w:rPr>
        <w:drawing>
          <wp:inline distT="0" distB="0" distL="0" distR="0" wp14:anchorId="75141F47" wp14:editId="2000D457">
            <wp:extent cx="6225540" cy="1349375"/>
            <wp:effectExtent l="0" t="0" r="381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25540" cy="1349375"/>
                    </a:xfrm>
                    <a:prstGeom prst="rect">
                      <a:avLst/>
                    </a:prstGeom>
                  </pic:spPr>
                </pic:pic>
              </a:graphicData>
            </a:graphic>
          </wp:inline>
        </w:drawing>
      </w:r>
    </w:p>
    <w:p w14:paraId="6798D771" w14:textId="0B9B6D90" w:rsidR="0032517B" w:rsidRDefault="0032517B" w:rsidP="0032517B">
      <w:r>
        <w:lastRenderedPageBreak/>
        <w:t>Trường hợp chọn Khảo sát lại:</w:t>
      </w:r>
    </w:p>
    <w:p w14:paraId="64C6D3F9" w14:textId="3831DCE0" w:rsidR="001C301D" w:rsidRDefault="001C301D" w:rsidP="001C301D">
      <w:pPr>
        <w:jc w:val="center"/>
      </w:pPr>
      <w:r>
        <w:rPr>
          <w:noProof/>
        </w:rPr>
        <w:drawing>
          <wp:inline distT="0" distB="0" distL="0" distR="0" wp14:anchorId="6BF33D83" wp14:editId="6D8BB702">
            <wp:extent cx="1336675" cy="107823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36675" cy="1078230"/>
                    </a:xfrm>
                    <a:prstGeom prst="rect">
                      <a:avLst/>
                    </a:prstGeom>
                    <a:noFill/>
                    <a:ln>
                      <a:noFill/>
                    </a:ln>
                  </pic:spPr>
                </pic:pic>
              </a:graphicData>
            </a:graphic>
          </wp:inline>
        </w:drawing>
      </w:r>
    </w:p>
    <w:p w14:paraId="7C79F94D" w14:textId="613E5DCB" w:rsidR="0032517B" w:rsidRDefault="0032517B" w:rsidP="001C301D">
      <w:r>
        <w:t>SDC chọn vào icon Khảo sát lại. Hệ thống ghi nhận yêu cầu, ghi nhận lịch sử khảo sát trước đó và chuyển phiếu về Tab “Đề nghị khảo sát”.</w:t>
      </w:r>
    </w:p>
    <w:p w14:paraId="2DD1E589" w14:textId="660928A4" w:rsidR="001C301D" w:rsidRDefault="0032517B" w:rsidP="0032517B">
      <w:r>
        <w:t>Trường hợp chọn Đối tác Offnet:</w:t>
      </w:r>
    </w:p>
    <w:p w14:paraId="0868FD10" w14:textId="3EC10E5A" w:rsidR="001C301D" w:rsidRDefault="001C301D" w:rsidP="001C301D">
      <w:pPr>
        <w:jc w:val="center"/>
      </w:pPr>
      <w:r>
        <w:rPr>
          <w:noProof/>
        </w:rPr>
        <w:drawing>
          <wp:inline distT="0" distB="0" distL="0" distR="0" wp14:anchorId="0F506DBD" wp14:editId="1B8E9360">
            <wp:extent cx="1172210" cy="1084580"/>
            <wp:effectExtent l="0" t="0" r="889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72210" cy="1084580"/>
                    </a:xfrm>
                    <a:prstGeom prst="rect">
                      <a:avLst/>
                    </a:prstGeom>
                    <a:noFill/>
                    <a:ln>
                      <a:noFill/>
                    </a:ln>
                  </pic:spPr>
                </pic:pic>
              </a:graphicData>
            </a:graphic>
          </wp:inline>
        </w:drawing>
      </w:r>
    </w:p>
    <w:p w14:paraId="6E5DF1AF" w14:textId="0635716B" w:rsidR="0032517B" w:rsidRDefault="0032517B" w:rsidP="0032517B">
      <w:r>
        <w:t>SDC chọn vào icon “Đối tác Offnet”. Hệ thống hiển thị ra Danh sách các đối tác Offnet đang có (Danh sách lấy từ tool BMO)</w:t>
      </w:r>
      <w:r w:rsidR="00F8675E">
        <w:t>.</w:t>
      </w:r>
    </w:p>
    <w:p w14:paraId="1D198BD6" w14:textId="0C6052C9" w:rsidR="0032517B" w:rsidRDefault="00667AF3" w:rsidP="0032517B">
      <w:r>
        <w:rPr>
          <w:noProof/>
        </w:rPr>
        <w:drawing>
          <wp:inline distT="0" distB="0" distL="0" distR="0" wp14:anchorId="668C70B5" wp14:editId="607BE72B">
            <wp:extent cx="6219190" cy="167449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19190" cy="1674495"/>
                    </a:xfrm>
                    <a:prstGeom prst="rect">
                      <a:avLst/>
                    </a:prstGeom>
                    <a:noFill/>
                    <a:ln>
                      <a:noFill/>
                    </a:ln>
                  </pic:spPr>
                </pic:pic>
              </a:graphicData>
            </a:graphic>
          </wp:inline>
        </w:drawing>
      </w:r>
    </w:p>
    <w:p w14:paraId="59C444CC" w14:textId="33F12687" w:rsidR="00F8675E" w:rsidRDefault="00F8675E" w:rsidP="0032517B">
      <w:r>
        <w:t>Sau đó chọn nút Cập nhật. Phiếu sẽ ghi nhận thông tin tên đối tác Offnet.</w:t>
      </w:r>
    </w:p>
    <w:p w14:paraId="5996C831" w14:textId="4B4CBB8F" w:rsidR="00667AF3" w:rsidRDefault="00667AF3" w:rsidP="0032517B">
      <w:r>
        <w:rPr>
          <w:noProof/>
        </w:rPr>
        <w:drawing>
          <wp:inline distT="0" distB="0" distL="0" distR="0" wp14:anchorId="440BEC5C" wp14:editId="4114B0E0">
            <wp:extent cx="6225540" cy="922655"/>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5540" cy="922655"/>
                    </a:xfrm>
                    <a:prstGeom prst="rect">
                      <a:avLst/>
                    </a:prstGeom>
                  </pic:spPr>
                </pic:pic>
              </a:graphicData>
            </a:graphic>
          </wp:inline>
        </w:drawing>
      </w:r>
    </w:p>
    <w:p w14:paraId="781644BD" w14:textId="6654ADA7" w:rsidR="0032517B" w:rsidRDefault="0032517B" w:rsidP="0032517B">
      <w:r>
        <w:t>Trường hợp Hủy khảo sát:</w:t>
      </w:r>
    </w:p>
    <w:p w14:paraId="0958091D" w14:textId="77777777" w:rsidR="0032517B" w:rsidRDefault="0032517B" w:rsidP="0032517B">
      <w:pPr>
        <w:jc w:val="center"/>
      </w:pPr>
      <w:r>
        <w:rPr>
          <w:noProof/>
        </w:rPr>
        <w:drawing>
          <wp:inline distT="0" distB="0" distL="0" distR="0" wp14:anchorId="0BB8FFA7" wp14:editId="533472DF">
            <wp:extent cx="1184275" cy="1066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84275" cy="1066800"/>
                    </a:xfrm>
                    <a:prstGeom prst="rect">
                      <a:avLst/>
                    </a:prstGeom>
                    <a:noFill/>
                    <a:ln>
                      <a:noFill/>
                    </a:ln>
                  </pic:spPr>
                </pic:pic>
              </a:graphicData>
            </a:graphic>
          </wp:inline>
        </w:drawing>
      </w:r>
    </w:p>
    <w:p w14:paraId="11625A28" w14:textId="30873BC2" w:rsidR="0032517B" w:rsidRDefault="00700B23" w:rsidP="0032517B">
      <w:r>
        <w:lastRenderedPageBreak/>
        <w:t xml:space="preserve">Trường hợp </w:t>
      </w:r>
      <w:r w:rsidR="0032517B">
        <w:t>SDC chọn vào icon “Hủy khảo sát”. Hệ thống ghi nhận thông tin, sẽ không gửi yêu cầu tạo sang Tab Hợp đồng – Phụ Lục Hợp đồng.</w:t>
      </w:r>
    </w:p>
    <w:p w14:paraId="052961FD" w14:textId="77777777" w:rsidR="0032517B" w:rsidRDefault="0032517B" w:rsidP="0032517B">
      <w:r>
        <w:t>VD: PDK lúc đầu có yêu cầu khảo sát 3 loại dịch vụ.</w:t>
      </w:r>
    </w:p>
    <w:p w14:paraId="1FA0D5E4" w14:textId="77777777" w:rsidR="0032517B" w:rsidRDefault="0032517B" w:rsidP="0032517B">
      <w:r>
        <w:t>1 phiếu Khảo sát OK. (A)</w:t>
      </w:r>
    </w:p>
    <w:p w14:paraId="783A6165" w14:textId="77777777" w:rsidR="0032517B" w:rsidRDefault="0032517B" w:rsidP="0032517B">
      <w:r>
        <w:t>1 phiếu Khảo sát NOT OK nhưng được chuyển hình thức sang Offnet. (B)</w:t>
      </w:r>
    </w:p>
    <w:p w14:paraId="72B74A29" w14:textId="77777777" w:rsidR="0032517B" w:rsidRDefault="0032517B" w:rsidP="0032517B">
      <w:r>
        <w:t>1 phiếu Khảo sát bị Hủy khảo sát. (C)</w:t>
      </w:r>
    </w:p>
    <w:p w14:paraId="7CA50B70" w14:textId="77777777" w:rsidR="0032517B" w:rsidRDefault="0032517B" w:rsidP="0032517B">
      <w:r>
        <w:t>Lúc này hệ thống ghi nhận sẽ gửi yêu cầu sang CS với 1 PDK bao gồm (A) và (B), (C) sẽ không hiển thị do đã bị Hủy khảo sát (Khảo sát thất bại).</w:t>
      </w:r>
    </w:p>
    <w:p w14:paraId="62B4D453" w14:textId="77777777" w:rsidR="0032517B" w:rsidRDefault="0032517B" w:rsidP="0032517B">
      <w:pPr>
        <w:pStyle w:val="Heading3"/>
        <w:numPr>
          <w:ilvl w:val="0"/>
          <w:numId w:val="24"/>
        </w:numPr>
      </w:pPr>
      <w:bookmarkStart w:id="224" w:name="_Toc66437676"/>
      <w:r>
        <w:t>Business rules (BR):</w:t>
      </w:r>
      <w:bookmarkEnd w:id="224"/>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32517B" w:rsidRPr="009609C0" w14:paraId="028DAE9B" w14:textId="77777777" w:rsidTr="00297DAB">
        <w:trPr>
          <w:tblHeader/>
        </w:trPr>
        <w:tc>
          <w:tcPr>
            <w:tcW w:w="1506" w:type="dxa"/>
            <w:shd w:val="clear" w:color="auto" w:fill="4472C4" w:themeFill="accent5"/>
          </w:tcPr>
          <w:p w14:paraId="4E42721B" w14:textId="77777777" w:rsidR="0032517B" w:rsidRPr="009609C0" w:rsidRDefault="0032517B" w:rsidP="00297DAB">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66205C9C" w14:textId="77777777" w:rsidR="0032517B" w:rsidRPr="009609C0" w:rsidRDefault="0032517B" w:rsidP="00297DAB">
            <w:pPr>
              <w:pStyle w:val="Bang"/>
              <w:jc w:val="center"/>
              <w:rPr>
                <w:b/>
                <w:color w:val="FFFFFF" w:themeColor="background1"/>
                <w:sz w:val="24"/>
                <w:szCs w:val="24"/>
              </w:rPr>
            </w:pPr>
            <w:r w:rsidRPr="009609C0">
              <w:rPr>
                <w:b/>
                <w:color w:val="FFFFFF" w:themeColor="background1"/>
                <w:sz w:val="24"/>
                <w:szCs w:val="24"/>
              </w:rPr>
              <w:t xml:space="preserve">MÔ TẢ </w:t>
            </w:r>
          </w:p>
        </w:tc>
      </w:tr>
      <w:tr w:rsidR="0032517B" w:rsidRPr="009609C0" w14:paraId="5332C10F" w14:textId="77777777" w:rsidTr="00297DAB">
        <w:tc>
          <w:tcPr>
            <w:tcW w:w="1506" w:type="dxa"/>
            <w:shd w:val="clear" w:color="000000" w:fill="FFFFFF"/>
          </w:tcPr>
          <w:p w14:paraId="1070334C" w14:textId="77777777" w:rsidR="0032517B" w:rsidRPr="009609C0" w:rsidRDefault="0032517B" w:rsidP="00297DAB">
            <w:pPr>
              <w:pStyle w:val="Bang"/>
              <w:jc w:val="center"/>
              <w:rPr>
                <w:sz w:val="24"/>
                <w:szCs w:val="24"/>
              </w:rPr>
            </w:pPr>
            <w:r>
              <w:rPr>
                <w:sz w:val="24"/>
                <w:szCs w:val="24"/>
              </w:rPr>
              <w:t>01</w:t>
            </w:r>
          </w:p>
        </w:tc>
        <w:tc>
          <w:tcPr>
            <w:tcW w:w="8275" w:type="dxa"/>
            <w:shd w:val="clear" w:color="000000" w:fill="FFFFFF"/>
          </w:tcPr>
          <w:p w14:paraId="3B6CACED" w14:textId="77777777" w:rsidR="0032517B" w:rsidRPr="0011396F" w:rsidRDefault="0032517B" w:rsidP="00297DAB">
            <w:pPr>
              <w:spacing w:before="40" w:after="40" w:line="240" w:lineRule="auto"/>
              <w:jc w:val="both"/>
              <w:rPr>
                <w:szCs w:val="24"/>
              </w:rPr>
            </w:pPr>
            <w:r>
              <w:rPr>
                <w:szCs w:val="24"/>
              </w:rPr>
              <w:t>Tài khoản phải có quyền tương ứng</w:t>
            </w:r>
          </w:p>
        </w:tc>
      </w:tr>
      <w:tr w:rsidR="0032517B" w:rsidRPr="009609C0" w14:paraId="4A46F9F8" w14:textId="77777777" w:rsidTr="00297DAB">
        <w:tc>
          <w:tcPr>
            <w:tcW w:w="1506" w:type="dxa"/>
            <w:shd w:val="clear" w:color="000000" w:fill="FFFFFF"/>
          </w:tcPr>
          <w:p w14:paraId="5D2548CB" w14:textId="77777777" w:rsidR="0032517B" w:rsidRDefault="0032517B" w:rsidP="00297DAB">
            <w:pPr>
              <w:pStyle w:val="Bang"/>
              <w:jc w:val="center"/>
              <w:rPr>
                <w:sz w:val="24"/>
                <w:szCs w:val="24"/>
              </w:rPr>
            </w:pPr>
            <w:r>
              <w:rPr>
                <w:sz w:val="24"/>
                <w:szCs w:val="24"/>
              </w:rPr>
              <w:t>02</w:t>
            </w:r>
          </w:p>
        </w:tc>
        <w:tc>
          <w:tcPr>
            <w:tcW w:w="8275" w:type="dxa"/>
            <w:shd w:val="clear" w:color="000000" w:fill="FFFFFF"/>
          </w:tcPr>
          <w:p w14:paraId="7A66869C" w14:textId="77777777" w:rsidR="0032517B" w:rsidRDefault="0032517B" w:rsidP="00297DAB">
            <w:pPr>
              <w:spacing w:before="40" w:after="40" w:line="240" w:lineRule="auto"/>
              <w:jc w:val="both"/>
              <w:rPr>
                <w:szCs w:val="24"/>
              </w:rPr>
            </w:pPr>
            <w:r>
              <w:rPr>
                <w:szCs w:val="24"/>
              </w:rPr>
              <w:t>Dữ liệu phải đúng chuẩn, thông tin chính xác.</w:t>
            </w:r>
          </w:p>
        </w:tc>
      </w:tr>
      <w:tr w:rsidR="0032517B" w:rsidRPr="009609C0" w14:paraId="77A41D66" w14:textId="77777777" w:rsidTr="00297DAB">
        <w:tc>
          <w:tcPr>
            <w:tcW w:w="1506" w:type="dxa"/>
            <w:shd w:val="clear" w:color="000000" w:fill="FFFFFF"/>
          </w:tcPr>
          <w:p w14:paraId="1FF07D22" w14:textId="77777777" w:rsidR="0032517B" w:rsidRDefault="0032517B" w:rsidP="00297DAB">
            <w:pPr>
              <w:pStyle w:val="Bang"/>
              <w:jc w:val="center"/>
              <w:rPr>
                <w:sz w:val="24"/>
                <w:szCs w:val="24"/>
              </w:rPr>
            </w:pPr>
            <w:r>
              <w:rPr>
                <w:sz w:val="24"/>
                <w:szCs w:val="24"/>
              </w:rPr>
              <w:t>03</w:t>
            </w:r>
          </w:p>
        </w:tc>
        <w:tc>
          <w:tcPr>
            <w:tcW w:w="8275" w:type="dxa"/>
            <w:shd w:val="clear" w:color="000000" w:fill="FFFFFF"/>
          </w:tcPr>
          <w:p w14:paraId="67FD3340" w14:textId="77777777" w:rsidR="0032517B" w:rsidRDefault="0032517B" w:rsidP="00297DAB">
            <w:pPr>
              <w:spacing w:before="40" w:after="40" w:line="240" w:lineRule="auto"/>
              <w:jc w:val="both"/>
              <w:rPr>
                <w:szCs w:val="24"/>
              </w:rPr>
            </w:pPr>
            <w:r>
              <w:rPr>
                <w:szCs w:val="24"/>
              </w:rPr>
              <w:t>Hệ thống gửi mail tự động khi có cập nhật.</w:t>
            </w:r>
          </w:p>
        </w:tc>
      </w:tr>
    </w:tbl>
    <w:p w14:paraId="6E08DB9F" w14:textId="77777777" w:rsidR="0032517B" w:rsidRDefault="0032517B" w:rsidP="0032517B"/>
    <w:p w14:paraId="64DE4F7B" w14:textId="77777777" w:rsidR="0032517B" w:rsidRPr="00277623" w:rsidRDefault="0032517B" w:rsidP="0032517B">
      <w:pPr>
        <w:pStyle w:val="Heading2"/>
        <w:tabs>
          <w:tab w:val="left" w:pos="720"/>
        </w:tabs>
      </w:pPr>
      <w:bookmarkStart w:id="225" w:name="_Toc66437677"/>
      <w:r w:rsidRPr="00277623">
        <w:t>UC06: Báo cáo khảo sát:</w:t>
      </w:r>
      <w:bookmarkEnd w:id="225"/>
    </w:p>
    <w:p w14:paraId="3F9C111A" w14:textId="77777777" w:rsidR="0032517B" w:rsidRDefault="0032517B" w:rsidP="0032517B">
      <w:pPr>
        <w:pStyle w:val="Heading3"/>
      </w:pPr>
      <w:bookmarkStart w:id="226" w:name="_Toc66437678"/>
      <w:r>
        <w:t>Mô tả:</w:t>
      </w:r>
      <w:bookmarkEnd w:id="226"/>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32517B" w:rsidRPr="00E15B12" w14:paraId="3E060F9D" w14:textId="77777777" w:rsidTr="00297DAB">
        <w:trPr>
          <w:trHeight w:val="567"/>
        </w:trPr>
        <w:tc>
          <w:tcPr>
            <w:tcW w:w="2116" w:type="dxa"/>
            <w:shd w:val="clear" w:color="auto" w:fill="4472C4" w:themeFill="accent5"/>
            <w:vAlign w:val="center"/>
          </w:tcPr>
          <w:p w14:paraId="6148F01B" w14:textId="77777777" w:rsidR="0032517B" w:rsidRPr="00E15B12" w:rsidRDefault="0032517B" w:rsidP="00297DAB">
            <w:pPr>
              <w:spacing w:line="360" w:lineRule="auto"/>
              <w:rPr>
                <w:b/>
                <w:color w:val="FFFFFF" w:themeColor="background1"/>
                <w:szCs w:val="24"/>
              </w:rPr>
            </w:pPr>
            <w:r>
              <w:rPr>
                <w:b/>
                <w:color w:val="FFFFFF" w:themeColor="background1"/>
                <w:szCs w:val="24"/>
              </w:rPr>
              <w:t>UC06</w:t>
            </w:r>
          </w:p>
        </w:tc>
        <w:tc>
          <w:tcPr>
            <w:tcW w:w="7678" w:type="dxa"/>
            <w:vAlign w:val="center"/>
          </w:tcPr>
          <w:p w14:paraId="46301798" w14:textId="77777777" w:rsidR="0032517B" w:rsidRPr="00D66D7D" w:rsidRDefault="0032517B" w:rsidP="004706A5">
            <w:pPr>
              <w:pStyle w:val="tvNote"/>
            </w:pPr>
            <w:r>
              <w:t>Báo cáo khảo sát</w:t>
            </w:r>
          </w:p>
        </w:tc>
      </w:tr>
      <w:tr w:rsidR="0032517B" w:rsidRPr="00E15B12" w14:paraId="1F75897A" w14:textId="77777777" w:rsidTr="00297DAB">
        <w:trPr>
          <w:trHeight w:val="567"/>
        </w:trPr>
        <w:tc>
          <w:tcPr>
            <w:tcW w:w="2116" w:type="dxa"/>
            <w:shd w:val="clear" w:color="auto" w:fill="4472C4" w:themeFill="accent5"/>
            <w:vAlign w:val="center"/>
          </w:tcPr>
          <w:p w14:paraId="0991DB5F" w14:textId="77777777" w:rsidR="0032517B" w:rsidRPr="00E15B12" w:rsidRDefault="0032517B" w:rsidP="00297DAB">
            <w:pPr>
              <w:spacing w:line="360" w:lineRule="auto"/>
              <w:rPr>
                <w:b/>
                <w:color w:val="FFFFFF" w:themeColor="background1"/>
                <w:szCs w:val="24"/>
              </w:rPr>
            </w:pPr>
            <w:r>
              <w:rPr>
                <w:b/>
                <w:color w:val="FFFFFF" w:themeColor="background1"/>
                <w:szCs w:val="24"/>
              </w:rPr>
              <w:t>Description</w:t>
            </w:r>
          </w:p>
        </w:tc>
        <w:tc>
          <w:tcPr>
            <w:tcW w:w="7678" w:type="dxa"/>
            <w:vAlign w:val="center"/>
          </w:tcPr>
          <w:p w14:paraId="3B997D1D" w14:textId="77777777" w:rsidR="0032517B" w:rsidRPr="00BA4F42" w:rsidRDefault="0032517B" w:rsidP="004706A5">
            <w:pPr>
              <w:pStyle w:val="tvNote"/>
            </w:pPr>
            <w:r>
              <w:t>Màn hình hiển thị thông tin về hoạt động khảo sát.</w:t>
            </w:r>
          </w:p>
          <w:p w14:paraId="0A61A4D2" w14:textId="77777777" w:rsidR="0032517B" w:rsidRPr="00BA4F42" w:rsidRDefault="0032517B" w:rsidP="004706A5">
            <w:pPr>
              <w:pStyle w:val="tvNote"/>
            </w:pPr>
            <w:r>
              <w:t>Chỉ hiển thị báo cáo với tình trạng là OK</w:t>
            </w:r>
          </w:p>
          <w:p w14:paraId="5EFCB340" w14:textId="77777777" w:rsidR="0032517B" w:rsidRPr="00D66D7D" w:rsidRDefault="0032517B" w:rsidP="004706A5">
            <w:pPr>
              <w:pStyle w:val="tvNote"/>
            </w:pPr>
            <w:r>
              <w:t>KS OK được hiểu là bộ phận</w:t>
            </w:r>
            <w:r>
              <w:rPr>
                <w:lang w:val="en-US"/>
              </w:rPr>
              <w:t xml:space="preserve"> SDC</w:t>
            </w:r>
            <w:r>
              <w:t xml:space="preserve"> phân công vào cập nhật kết quả khảo sát</w:t>
            </w:r>
            <w:r>
              <w:rPr>
                <w:lang w:val="en-US"/>
              </w:rPr>
              <w:t xml:space="preserve"> cuối cùng là</w:t>
            </w:r>
            <w:r>
              <w:t xml:space="preserve"> OK.</w:t>
            </w:r>
          </w:p>
        </w:tc>
      </w:tr>
      <w:tr w:rsidR="0032517B" w:rsidRPr="00E15B12" w14:paraId="45683B2B" w14:textId="77777777" w:rsidTr="00297DAB">
        <w:trPr>
          <w:trHeight w:val="567"/>
        </w:trPr>
        <w:tc>
          <w:tcPr>
            <w:tcW w:w="2116" w:type="dxa"/>
            <w:shd w:val="clear" w:color="auto" w:fill="4472C4" w:themeFill="accent5"/>
            <w:vAlign w:val="center"/>
          </w:tcPr>
          <w:p w14:paraId="7B27BE05" w14:textId="77777777" w:rsidR="0032517B" w:rsidRPr="00E15B12" w:rsidRDefault="0032517B" w:rsidP="00297DAB">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3EB1C891" w14:textId="77777777" w:rsidR="0032517B" w:rsidRPr="00D66D7D" w:rsidRDefault="0032517B" w:rsidP="004706A5">
            <w:pPr>
              <w:pStyle w:val="tvNote"/>
            </w:pPr>
            <w:r>
              <w:t>FTI-SDC</w:t>
            </w:r>
          </w:p>
        </w:tc>
      </w:tr>
      <w:tr w:rsidR="0032517B" w:rsidRPr="00E15B12" w14:paraId="75EBE687" w14:textId="77777777" w:rsidTr="00297DAB">
        <w:trPr>
          <w:trHeight w:val="567"/>
        </w:trPr>
        <w:tc>
          <w:tcPr>
            <w:tcW w:w="2116" w:type="dxa"/>
            <w:shd w:val="clear" w:color="auto" w:fill="4472C4" w:themeFill="accent5"/>
            <w:vAlign w:val="center"/>
          </w:tcPr>
          <w:p w14:paraId="4AB2A7F4" w14:textId="77777777" w:rsidR="0032517B" w:rsidRPr="00E15B12" w:rsidRDefault="0032517B" w:rsidP="00297DAB">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42E2127C" w14:textId="77777777" w:rsidR="0032517B" w:rsidRPr="00D66D7D" w:rsidRDefault="0032517B" w:rsidP="004706A5">
            <w:pPr>
              <w:pStyle w:val="tvNote"/>
            </w:pPr>
            <w:r>
              <w:t>Chọn FTMS – LeasedLine – Báo cáo khảo sát.</w:t>
            </w:r>
          </w:p>
        </w:tc>
      </w:tr>
      <w:tr w:rsidR="0032517B" w:rsidRPr="00E15B12" w14:paraId="4896C52C" w14:textId="77777777" w:rsidTr="00297DAB">
        <w:trPr>
          <w:trHeight w:val="682"/>
        </w:trPr>
        <w:tc>
          <w:tcPr>
            <w:tcW w:w="2116" w:type="dxa"/>
            <w:shd w:val="clear" w:color="auto" w:fill="4472C4" w:themeFill="accent5"/>
            <w:vAlign w:val="center"/>
          </w:tcPr>
          <w:p w14:paraId="75F7ADD2" w14:textId="77777777" w:rsidR="0032517B" w:rsidRDefault="0032517B" w:rsidP="00297DAB">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39D436F8" w14:textId="77777777" w:rsidR="0032517B" w:rsidRPr="00E15B12" w:rsidRDefault="0032517B" w:rsidP="00297DAB">
            <w:pPr>
              <w:spacing w:line="360" w:lineRule="auto"/>
              <w:rPr>
                <w:b/>
                <w:color w:val="FFFFFF" w:themeColor="background1"/>
                <w:szCs w:val="24"/>
              </w:rPr>
            </w:pPr>
          </w:p>
        </w:tc>
        <w:tc>
          <w:tcPr>
            <w:tcW w:w="7678" w:type="dxa"/>
            <w:vAlign w:val="center"/>
          </w:tcPr>
          <w:p w14:paraId="1D4D8E4E" w14:textId="77777777" w:rsidR="0032517B" w:rsidRDefault="0032517B" w:rsidP="004706A5">
            <w:pPr>
              <w:pStyle w:val="tvNote"/>
            </w:pPr>
            <w:r w:rsidRPr="00D66D7D">
              <w:t xml:space="preserve">Người dùng </w:t>
            </w:r>
            <w:r>
              <w:t>đăng nhập thành công.</w:t>
            </w:r>
          </w:p>
          <w:p w14:paraId="43590161" w14:textId="77777777" w:rsidR="0032517B" w:rsidRPr="00D66D7D" w:rsidRDefault="0032517B" w:rsidP="004706A5">
            <w:pPr>
              <w:pStyle w:val="tvNote"/>
            </w:pPr>
            <w:r>
              <w:t>Hiển thị trang Báo cáo khảo sát</w:t>
            </w:r>
          </w:p>
        </w:tc>
      </w:tr>
      <w:tr w:rsidR="0032517B" w:rsidRPr="00E15B12" w14:paraId="27EFE9C8" w14:textId="77777777" w:rsidTr="00297DAB">
        <w:trPr>
          <w:trHeight w:val="567"/>
        </w:trPr>
        <w:tc>
          <w:tcPr>
            <w:tcW w:w="2116" w:type="dxa"/>
            <w:shd w:val="clear" w:color="auto" w:fill="4472C4" w:themeFill="accent5"/>
            <w:vAlign w:val="center"/>
          </w:tcPr>
          <w:p w14:paraId="5B170824" w14:textId="77777777" w:rsidR="0032517B" w:rsidRPr="00B53838" w:rsidRDefault="0032517B" w:rsidP="00297DAB">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1DA04125" w14:textId="77777777" w:rsidR="0032517B" w:rsidRPr="00D66D7D" w:rsidRDefault="0032517B" w:rsidP="004706A5">
            <w:pPr>
              <w:pStyle w:val="tvNote"/>
            </w:pPr>
            <w:r>
              <w:t>Hiển thị đầy đủ thông tin.</w:t>
            </w:r>
          </w:p>
        </w:tc>
      </w:tr>
    </w:tbl>
    <w:p w14:paraId="39E8601E" w14:textId="77777777" w:rsidR="0032517B" w:rsidRDefault="0032517B" w:rsidP="0032517B">
      <w:pPr>
        <w:pStyle w:val="Heading3"/>
        <w:numPr>
          <w:ilvl w:val="1"/>
          <w:numId w:val="15"/>
        </w:numPr>
        <w:ind w:left="270" w:hanging="270"/>
      </w:pPr>
      <w:bookmarkStart w:id="227" w:name="_Toc66437679"/>
      <w:r>
        <w:lastRenderedPageBreak/>
        <w:t>Activity Diagram:</w:t>
      </w:r>
      <w:bookmarkEnd w:id="227"/>
    </w:p>
    <w:p w14:paraId="22BC3D29" w14:textId="77777777" w:rsidR="0032517B" w:rsidRPr="006C0459" w:rsidRDefault="0032517B" w:rsidP="0032517B">
      <w:r>
        <w:rPr>
          <w:noProof/>
        </w:rPr>
        <w:drawing>
          <wp:inline distT="0" distB="0" distL="0" distR="0" wp14:anchorId="1E27C09C" wp14:editId="7614F437">
            <wp:extent cx="6225540" cy="3180080"/>
            <wp:effectExtent l="0" t="0" r="381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25540" cy="3180080"/>
                    </a:xfrm>
                    <a:prstGeom prst="rect">
                      <a:avLst/>
                    </a:prstGeom>
                  </pic:spPr>
                </pic:pic>
              </a:graphicData>
            </a:graphic>
          </wp:inline>
        </w:drawing>
      </w:r>
    </w:p>
    <w:p w14:paraId="2A8314B4" w14:textId="77777777" w:rsidR="0032517B" w:rsidRDefault="0032517B" w:rsidP="0032517B">
      <w:pPr>
        <w:pStyle w:val="Heading3"/>
      </w:pPr>
      <w:bookmarkStart w:id="228" w:name="_Toc66437680"/>
      <w:r>
        <w:t>Wireframe, Screen description:</w:t>
      </w:r>
      <w:bookmarkEnd w:id="228"/>
    </w:p>
    <w:p w14:paraId="01BE09D2" w14:textId="77777777" w:rsidR="0032517B" w:rsidRPr="00A253CB" w:rsidRDefault="0032517B" w:rsidP="0032517B">
      <w:r>
        <w:t>Bước 1: Chọn Khảo sát -&gt; Báo cáo khảo sát</w:t>
      </w:r>
    </w:p>
    <w:p w14:paraId="728B7B41" w14:textId="77777777" w:rsidR="0032517B" w:rsidRDefault="0032517B" w:rsidP="0032517B">
      <w:r>
        <w:rPr>
          <w:noProof/>
        </w:rPr>
        <w:drawing>
          <wp:inline distT="0" distB="0" distL="0" distR="0" wp14:anchorId="1CE9D021" wp14:editId="50E23610">
            <wp:extent cx="1804872" cy="3955551"/>
            <wp:effectExtent l="0" t="0" r="508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7942" cy="3984196"/>
                    </a:xfrm>
                    <a:prstGeom prst="rect">
                      <a:avLst/>
                    </a:prstGeom>
                    <a:noFill/>
                    <a:ln>
                      <a:noFill/>
                    </a:ln>
                  </pic:spPr>
                </pic:pic>
              </a:graphicData>
            </a:graphic>
          </wp:inline>
        </w:drawing>
      </w:r>
      <w:r>
        <w:tab/>
      </w:r>
      <w:r>
        <w:rPr>
          <w:noProof/>
        </w:rPr>
        <w:tab/>
      </w:r>
      <w:r>
        <w:rPr>
          <w:noProof/>
        </w:rPr>
        <w:drawing>
          <wp:inline distT="0" distB="0" distL="0" distR="0" wp14:anchorId="1140E6DF" wp14:editId="01E5B170">
            <wp:extent cx="1491998" cy="394527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09222" cy="3990822"/>
                    </a:xfrm>
                    <a:prstGeom prst="rect">
                      <a:avLst/>
                    </a:prstGeom>
                    <a:noFill/>
                    <a:ln>
                      <a:noFill/>
                    </a:ln>
                  </pic:spPr>
                </pic:pic>
              </a:graphicData>
            </a:graphic>
          </wp:inline>
        </w:drawing>
      </w:r>
    </w:p>
    <w:p w14:paraId="6C044EC5" w14:textId="77777777" w:rsidR="0032517B" w:rsidRDefault="0032517B" w:rsidP="0032517B">
      <w:r>
        <w:t>Bước 2: Hiển thị màn hình Báo cáo khảo sát</w:t>
      </w:r>
    </w:p>
    <w:p w14:paraId="7C4ECA88" w14:textId="0C1164B5" w:rsidR="0032517B" w:rsidRDefault="00033F6E" w:rsidP="0032517B">
      <w:r>
        <w:rPr>
          <w:noProof/>
        </w:rPr>
        <w:lastRenderedPageBreak/>
        <w:drawing>
          <wp:inline distT="0" distB="0" distL="0" distR="0" wp14:anchorId="125132C6" wp14:editId="68F3331D">
            <wp:extent cx="6225540" cy="2308225"/>
            <wp:effectExtent l="0" t="0" r="381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25540" cy="2308225"/>
                    </a:xfrm>
                    <a:prstGeom prst="rect">
                      <a:avLst/>
                    </a:prstGeom>
                  </pic:spPr>
                </pic:pic>
              </a:graphicData>
            </a:graphic>
          </wp:inline>
        </w:drawing>
      </w:r>
    </w:p>
    <w:p w14:paraId="75BCC40E" w14:textId="77777777" w:rsidR="0032517B" w:rsidRDefault="0032517B" w:rsidP="0032517B">
      <w:r>
        <w:t>Trường hợp 1: Đối với trường hợp chọn Bộ phận khảo sát -&gt; Chọn Tất cả -&gt; Nhấn tìm kiếm</w:t>
      </w:r>
    </w:p>
    <w:p w14:paraId="65BA48A4" w14:textId="77777777" w:rsidR="0032517B" w:rsidRDefault="0032517B" w:rsidP="0032517B">
      <w:r>
        <w:rPr>
          <w:noProof/>
        </w:rPr>
        <w:drawing>
          <wp:inline distT="0" distB="0" distL="0" distR="0" wp14:anchorId="2F1F066E" wp14:editId="54466A79">
            <wp:extent cx="6214745" cy="214630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14745" cy="2146300"/>
                    </a:xfrm>
                    <a:prstGeom prst="rect">
                      <a:avLst/>
                    </a:prstGeom>
                    <a:noFill/>
                    <a:ln>
                      <a:noFill/>
                    </a:ln>
                  </pic:spPr>
                </pic:pic>
              </a:graphicData>
            </a:graphic>
          </wp:inline>
        </w:drawing>
      </w:r>
    </w:p>
    <w:p w14:paraId="3681A9A6" w14:textId="77777777" w:rsidR="0032517B" w:rsidRDefault="0032517B" w:rsidP="0032517B">
      <w:r>
        <w:t>Màn hình hiển thị</w:t>
      </w:r>
    </w:p>
    <w:p w14:paraId="275618A0" w14:textId="77777777" w:rsidR="0032517B" w:rsidRDefault="0032517B" w:rsidP="0032517B">
      <w:r>
        <w:t>Click vào số lượng tương ứng</w:t>
      </w:r>
    </w:p>
    <w:p w14:paraId="2CFB8B5E" w14:textId="77777777" w:rsidR="0032517B" w:rsidRDefault="0032517B" w:rsidP="0032517B">
      <w:r>
        <w:rPr>
          <w:noProof/>
        </w:rPr>
        <w:drawing>
          <wp:inline distT="0" distB="0" distL="0" distR="0" wp14:anchorId="2C6F8CDC" wp14:editId="4E7B92C9">
            <wp:extent cx="6214745" cy="24644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14745" cy="2464435"/>
                    </a:xfrm>
                    <a:prstGeom prst="rect">
                      <a:avLst/>
                    </a:prstGeom>
                    <a:noFill/>
                    <a:ln>
                      <a:noFill/>
                    </a:ln>
                  </pic:spPr>
                </pic:pic>
              </a:graphicData>
            </a:graphic>
          </wp:inline>
        </w:drawing>
      </w:r>
    </w:p>
    <w:p w14:paraId="491E5570" w14:textId="77777777" w:rsidR="0032517B" w:rsidRPr="005D3586" w:rsidRDefault="0032517B" w:rsidP="0032517B">
      <w:r>
        <w:t>Hiển thị Popup chi tiết báo cáo tình trạng khảo sát</w:t>
      </w:r>
    </w:p>
    <w:p w14:paraId="2BC07DAF" w14:textId="11E02C8B" w:rsidR="0032517B" w:rsidRDefault="00CA4A55" w:rsidP="0032517B">
      <w:r>
        <w:rPr>
          <w:noProof/>
        </w:rPr>
        <w:lastRenderedPageBreak/>
        <w:drawing>
          <wp:inline distT="0" distB="0" distL="0" distR="0" wp14:anchorId="60199760" wp14:editId="4BEC634F">
            <wp:extent cx="6225540" cy="120015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25540" cy="1200150"/>
                    </a:xfrm>
                    <a:prstGeom prst="rect">
                      <a:avLst/>
                    </a:prstGeom>
                  </pic:spPr>
                </pic:pic>
              </a:graphicData>
            </a:graphic>
          </wp:inline>
        </w:drawing>
      </w:r>
    </w:p>
    <w:p w14:paraId="12A26DCE" w14:textId="77777777" w:rsidR="0032517B" w:rsidRDefault="0032517B" w:rsidP="0032517B">
      <w:r>
        <w:t>Trường hợp 2: Chọn Bộ phận khảo sát -&gt; Chọn đơn vị cụ thể -&gt; Tìm kiếm</w:t>
      </w:r>
    </w:p>
    <w:p w14:paraId="7C5B3965" w14:textId="77777777" w:rsidR="0032517B" w:rsidRDefault="0032517B" w:rsidP="0032517B">
      <w:r>
        <w:t>Màn hình xem theo từng đơn vị cụ thể như sau:</w:t>
      </w:r>
    </w:p>
    <w:p w14:paraId="52B5D56C" w14:textId="41F65ECF" w:rsidR="0032517B" w:rsidRDefault="0032517B" w:rsidP="0032517B">
      <w:pPr>
        <w:pStyle w:val="ListParagraph"/>
        <w:numPr>
          <w:ilvl w:val="3"/>
          <w:numId w:val="25"/>
        </w:numPr>
        <w:ind w:left="360"/>
      </w:pPr>
      <w:r>
        <w:t>Chưa khảo sát</w:t>
      </w:r>
    </w:p>
    <w:p w14:paraId="24C96248" w14:textId="14A912D2" w:rsidR="0032517B" w:rsidRDefault="007317A6" w:rsidP="0032517B">
      <w:r>
        <w:rPr>
          <w:noProof/>
        </w:rPr>
        <w:drawing>
          <wp:inline distT="0" distB="0" distL="0" distR="0" wp14:anchorId="3543BA1D" wp14:editId="23178DC8">
            <wp:extent cx="6225540" cy="1922145"/>
            <wp:effectExtent l="0" t="0" r="381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25540" cy="1922145"/>
                    </a:xfrm>
                    <a:prstGeom prst="rect">
                      <a:avLst/>
                    </a:prstGeom>
                  </pic:spPr>
                </pic:pic>
              </a:graphicData>
            </a:graphic>
          </wp:inline>
        </w:drawing>
      </w:r>
    </w:p>
    <w:p w14:paraId="5CCC3A06" w14:textId="77777777" w:rsidR="0032517B" w:rsidRDefault="0032517B" w:rsidP="0032517B">
      <w:pPr>
        <w:pStyle w:val="ListParagraph"/>
        <w:numPr>
          <w:ilvl w:val="3"/>
          <w:numId w:val="25"/>
        </w:numPr>
        <w:ind w:left="360"/>
      </w:pPr>
      <w:r>
        <w:t>Đối với TIN</w:t>
      </w:r>
    </w:p>
    <w:p w14:paraId="21DAD82A" w14:textId="7AC44833" w:rsidR="0032517B" w:rsidRDefault="007317A6" w:rsidP="0032517B">
      <w:r>
        <w:rPr>
          <w:noProof/>
        </w:rPr>
        <w:drawing>
          <wp:inline distT="0" distB="0" distL="0" distR="0" wp14:anchorId="7369CEB2" wp14:editId="3C03D9B8">
            <wp:extent cx="6213475" cy="20624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13475" cy="2062480"/>
                    </a:xfrm>
                    <a:prstGeom prst="rect">
                      <a:avLst/>
                    </a:prstGeom>
                    <a:noFill/>
                    <a:ln>
                      <a:noFill/>
                    </a:ln>
                  </pic:spPr>
                </pic:pic>
              </a:graphicData>
            </a:graphic>
          </wp:inline>
        </w:drawing>
      </w:r>
    </w:p>
    <w:p w14:paraId="63A390E2" w14:textId="77777777" w:rsidR="0032517B" w:rsidRDefault="0032517B" w:rsidP="0032517B">
      <w:pPr>
        <w:pStyle w:val="ListParagraph"/>
        <w:numPr>
          <w:ilvl w:val="3"/>
          <w:numId w:val="25"/>
        </w:numPr>
        <w:ind w:left="360"/>
      </w:pPr>
      <w:r>
        <w:t>Đối với PNC</w:t>
      </w:r>
    </w:p>
    <w:p w14:paraId="14FA0ED6" w14:textId="3439841F" w:rsidR="0032517B" w:rsidRDefault="007317A6" w:rsidP="0032517B">
      <w:r>
        <w:rPr>
          <w:noProof/>
        </w:rPr>
        <w:lastRenderedPageBreak/>
        <w:drawing>
          <wp:inline distT="0" distB="0" distL="0" distR="0" wp14:anchorId="0DA2CF89" wp14:editId="72835AA6">
            <wp:extent cx="6217920" cy="190690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17920" cy="1906905"/>
                    </a:xfrm>
                    <a:prstGeom prst="rect">
                      <a:avLst/>
                    </a:prstGeom>
                    <a:noFill/>
                    <a:ln>
                      <a:noFill/>
                    </a:ln>
                  </pic:spPr>
                </pic:pic>
              </a:graphicData>
            </a:graphic>
          </wp:inline>
        </w:drawing>
      </w:r>
    </w:p>
    <w:p w14:paraId="5817EE53" w14:textId="77777777" w:rsidR="0032517B" w:rsidRDefault="0032517B" w:rsidP="0032517B">
      <w:pPr>
        <w:pStyle w:val="ListParagraph"/>
        <w:numPr>
          <w:ilvl w:val="3"/>
          <w:numId w:val="25"/>
        </w:numPr>
        <w:ind w:left="360"/>
      </w:pPr>
      <w:r>
        <w:t>Đối với INF Triển khai</w:t>
      </w:r>
    </w:p>
    <w:p w14:paraId="291EC40A" w14:textId="7D6828E1" w:rsidR="0032517B" w:rsidRDefault="00AC5EF4" w:rsidP="0032517B">
      <w:r>
        <w:rPr>
          <w:noProof/>
        </w:rPr>
        <w:drawing>
          <wp:inline distT="0" distB="0" distL="0" distR="0" wp14:anchorId="1FF539E0" wp14:editId="759D4860">
            <wp:extent cx="6225540" cy="2085975"/>
            <wp:effectExtent l="0" t="0" r="381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25540" cy="2085975"/>
                    </a:xfrm>
                    <a:prstGeom prst="rect">
                      <a:avLst/>
                    </a:prstGeom>
                  </pic:spPr>
                </pic:pic>
              </a:graphicData>
            </a:graphic>
          </wp:inline>
        </w:drawing>
      </w:r>
    </w:p>
    <w:p w14:paraId="1C537DF7" w14:textId="77777777" w:rsidR="0032517B" w:rsidRDefault="0032517B" w:rsidP="0032517B">
      <w:pPr>
        <w:pStyle w:val="ListParagraph"/>
        <w:numPr>
          <w:ilvl w:val="3"/>
          <w:numId w:val="25"/>
        </w:numPr>
        <w:ind w:left="360"/>
      </w:pPr>
      <w:r>
        <w:t>Đối với INF</w:t>
      </w:r>
    </w:p>
    <w:p w14:paraId="4A142766" w14:textId="56E02027" w:rsidR="0032517B" w:rsidRDefault="00AC5EF4" w:rsidP="0032517B">
      <w:r>
        <w:rPr>
          <w:noProof/>
        </w:rPr>
        <w:drawing>
          <wp:inline distT="0" distB="0" distL="0" distR="0" wp14:anchorId="6F3E52E8" wp14:editId="1C441D24">
            <wp:extent cx="6225540" cy="1943735"/>
            <wp:effectExtent l="0" t="0" r="381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25540" cy="1943735"/>
                    </a:xfrm>
                    <a:prstGeom prst="rect">
                      <a:avLst/>
                    </a:prstGeom>
                  </pic:spPr>
                </pic:pic>
              </a:graphicData>
            </a:graphic>
          </wp:inline>
        </w:drawing>
      </w:r>
    </w:p>
    <w:p w14:paraId="02385684" w14:textId="77777777" w:rsidR="0032517B" w:rsidRDefault="0032517B" w:rsidP="0032517B">
      <w:pPr>
        <w:pStyle w:val="ListParagraph"/>
        <w:numPr>
          <w:ilvl w:val="3"/>
          <w:numId w:val="25"/>
        </w:numPr>
        <w:ind w:left="360"/>
      </w:pPr>
      <w:r>
        <w:t>Đối với NOC</w:t>
      </w:r>
    </w:p>
    <w:p w14:paraId="465BACFE" w14:textId="453BE8A4" w:rsidR="0032517B" w:rsidRDefault="00AC5EF4" w:rsidP="0032517B">
      <w:r>
        <w:rPr>
          <w:noProof/>
        </w:rPr>
        <w:lastRenderedPageBreak/>
        <w:drawing>
          <wp:inline distT="0" distB="0" distL="0" distR="0" wp14:anchorId="2658C4C8" wp14:editId="12188F5D">
            <wp:extent cx="6225540" cy="2202815"/>
            <wp:effectExtent l="0" t="0" r="3810" b="698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25540" cy="2202815"/>
                    </a:xfrm>
                    <a:prstGeom prst="rect">
                      <a:avLst/>
                    </a:prstGeom>
                  </pic:spPr>
                </pic:pic>
              </a:graphicData>
            </a:graphic>
          </wp:inline>
        </w:drawing>
      </w:r>
    </w:p>
    <w:p w14:paraId="4608581A" w14:textId="77777777" w:rsidR="0032517B" w:rsidRDefault="0032517B" w:rsidP="0032517B">
      <w:pPr>
        <w:pStyle w:val="ListParagraph"/>
        <w:numPr>
          <w:ilvl w:val="3"/>
          <w:numId w:val="25"/>
        </w:numPr>
        <w:ind w:left="360"/>
      </w:pPr>
      <w:r>
        <w:t>Đối với ISP Khác</w:t>
      </w:r>
    </w:p>
    <w:p w14:paraId="4928C765" w14:textId="7B7F7457" w:rsidR="0032517B" w:rsidRPr="002E7C5B" w:rsidRDefault="00AC5EF4" w:rsidP="0032517B">
      <w:r>
        <w:rPr>
          <w:noProof/>
        </w:rPr>
        <w:drawing>
          <wp:inline distT="0" distB="0" distL="0" distR="0" wp14:anchorId="639F274A" wp14:editId="2EB2C42C">
            <wp:extent cx="6225540" cy="191389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25540" cy="1913890"/>
                    </a:xfrm>
                    <a:prstGeom prst="rect">
                      <a:avLst/>
                    </a:prstGeom>
                  </pic:spPr>
                </pic:pic>
              </a:graphicData>
            </a:graphic>
          </wp:inline>
        </w:drawing>
      </w:r>
    </w:p>
    <w:p w14:paraId="3C764163" w14:textId="77777777" w:rsidR="0032517B" w:rsidRDefault="0032517B" w:rsidP="0032517B">
      <w:pPr>
        <w:pStyle w:val="Heading3"/>
        <w:numPr>
          <w:ilvl w:val="0"/>
          <w:numId w:val="0"/>
        </w:numPr>
        <w:ind w:left="720"/>
      </w:pPr>
      <w:bookmarkStart w:id="229" w:name="_Toc66437681"/>
      <w:r>
        <w:t>4. Business rules (BR):</w:t>
      </w:r>
      <w:bookmarkEnd w:id="229"/>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32517B" w:rsidRPr="009609C0" w14:paraId="330530A1" w14:textId="77777777" w:rsidTr="00297DAB">
        <w:trPr>
          <w:tblHeader/>
        </w:trPr>
        <w:tc>
          <w:tcPr>
            <w:tcW w:w="1506" w:type="dxa"/>
            <w:shd w:val="clear" w:color="auto" w:fill="4472C4" w:themeFill="accent5"/>
          </w:tcPr>
          <w:p w14:paraId="1FB748AF" w14:textId="77777777" w:rsidR="0032517B" w:rsidRPr="009609C0" w:rsidRDefault="0032517B" w:rsidP="00297DAB">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556C339F" w14:textId="77777777" w:rsidR="0032517B" w:rsidRPr="009609C0" w:rsidRDefault="0032517B" w:rsidP="00297DAB">
            <w:pPr>
              <w:pStyle w:val="Bang"/>
              <w:jc w:val="center"/>
              <w:rPr>
                <w:b/>
                <w:color w:val="FFFFFF" w:themeColor="background1"/>
                <w:sz w:val="24"/>
                <w:szCs w:val="24"/>
              </w:rPr>
            </w:pPr>
            <w:r w:rsidRPr="009609C0">
              <w:rPr>
                <w:b/>
                <w:color w:val="FFFFFF" w:themeColor="background1"/>
                <w:sz w:val="24"/>
                <w:szCs w:val="24"/>
              </w:rPr>
              <w:t xml:space="preserve">MÔ TẢ </w:t>
            </w:r>
          </w:p>
        </w:tc>
      </w:tr>
      <w:tr w:rsidR="0032517B" w:rsidRPr="009609C0" w14:paraId="4A80F7DC" w14:textId="77777777" w:rsidTr="00297DAB">
        <w:tc>
          <w:tcPr>
            <w:tcW w:w="1506" w:type="dxa"/>
            <w:shd w:val="clear" w:color="000000" w:fill="FFFFFF"/>
          </w:tcPr>
          <w:p w14:paraId="69277078" w14:textId="77777777" w:rsidR="0032517B" w:rsidRPr="009609C0" w:rsidRDefault="0032517B" w:rsidP="00297DAB">
            <w:pPr>
              <w:pStyle w:val="Bang"/>
              <w:jc w:val="center"/>
              <w:rPr>
                <w:sz w:val="24"/>
                <w:szCs w:val="24"/>
              </w:rPr>
            </w:pPr>
            <w:r>
              <w:rPr>
                <w:sz w:val="24"/>
                <w:szCs w:val="24"/>
              </w:rPr>
              <w:t>01</w:t>
            </w:r>
          </w:p>
        </w:tc>
        <w:tc>
          <w:tcPr>
            <w:tcW w:w="8275" w:type="dxa"/>
            <w:shd w:val="clear" w:color="000000" w:fill="FFFFFF"/>
          </w:tcPr>
          <w:p w14:paraId="29129F96" w14:textId="77777777" w:rsidR="0032517B" w:rsidRPr="0011396F" w:rsidRDefault="0032517B" w:rsidP="00297DAB">
            <w:pPr>
              <w:spacing w:before="40" w:after="40" w:line="240" w:lineRule="auto"/>
              <w:jc w:val="both"/>
              <w:rPr>
                <w:szCs w:val="24"/>
              </w:rPr>
            </w:pPr>
            <w:r>
              <w:rPr>
                <w:szCs w:val="24"/>
              </w:rPr>
              <w:t>Tài khoản phải có quyền tương ứng.</w:t>
            </w:r>
          </w:p>
        </w:tc>
      </w:tr>
      <w:tr w:rsidR="0032517B" w:rsidRPr="009609C0" w14:paraId="72C88318" w14:textId="77777777" w:rsidTr="00297DAB">
        <w:tc>
          <w:tcPr>
            <w:tcW w:w="1506" w:type="dxa"/>
            <w:shd w:val="clear" w:color="000000" w:fill="FFFFFF"/>
          </w:tcPr>
          <w:p w14:paraId="50B19FDE" w14:textId="77777777" w:rsidR="0032517B" w:rsidRDefault="0032517B" w:rsidP="00297DAB">
            <w:pPr>
              <w:pStyle w:val="Bang"/>
              <w:jc w:val="center"/>
              <w:rPr>
                <w:sz w:val="24"/>
                <w:szCs w:val="24"/>
              </w:rPr>
            </w:pPr>
            <w:r>
              <w:rPr>
                <w:sz w:val="24"/>
                <w:szCs w:val="24"/>
              </w:rPr>
              <w:t>02</w:t>
            </w:r>
          </w:p>
        </w:tc>
        <w:tc>
          <w:tcPr>
            <w:tcW w:w="8275" w:type="dxa"/>
            <w:shd w:val="clear" w:color="000000" w:fill="FFFFFF"/>
          </w:tcPr>
          <w:p w14:paraId="494EE589" w14:textId="77777777" w:rsidR="0032517B" w:rsidRDefault="0032517B" w:rsidP="00297DAB">
            <w:pPr>
              <w:spacing w:before="40" w:after="40" w:line="240" w:lineRule="auto"/>
              <w:jc w:val="both"/>
              <w:rPr>
                <w:szCs w:val="24"/>
              </w:rPr>
            </w:pPr>
            <w:r>
              <w:rPr>
                <w:szCs w:val="24"/>
              </w:rPr>
              <w:t>Dữ liệu phải đúng chuẩn, thông tin chính xác.</w:t>
            </w:r>
          </w:p>
        </w:tc>
      </w:tr>
      <w:tr w:rsidR="0032517B" w:rsidRPr="009609C0" w14:paraId="4283FE8C" w14:textId="77777777" w:rsidTr="00297DAB">
        <w:tc>
          <w:tcPr>
            <w:tcW w:w="1506" w:type="dxa"/>
            <w:shd w:val="clear" w:color="000000" w:fill="FFFFFF"/>
          </w:tcPr>
          <w:p w14:paraId="115A371E" w14:textId="77777777" w:rsidR="0032517B" w:rsidRDefault="0032517B" w:rsidP="00297DAB">
            <w:pPr>
              <w:pStyle w:val="Bang"/>
              <w:jc w:val="center"/>
              <w:rPr>
                <w:sz w:val="24"/>
                <w:szCs w:val="24"/>
              </w:rPr>
            </w:pPr>
            <w:r>
              <w:rPr>
                <w:sz w:val="24"/>
                <w:szCs w:val="24"/>
              </w:rPr>
              <w:t>03</w:t>
            </w:r>
          </w:p>
        </w:tc>
        <w:tc>
          <w:tcPr>
            <w:tcW w:w="8275" w:type="dxa"/>
            <w:shd w:val="clear" w:color="000000" w:fill="FFFFFF"/>
          </w:tcPr>
          <w:p w14:paraId="4D013611" w14:textId="77777777" w:rsidR="0032517B" w:rsidRDefault="0032517B" w:rsidP="00297DAB">
            <w:pPr>
              <w:spacing w:before="40" w:after="40" w:line="240" w:lineRule="auto"/>
              <w:jc w:val="both"/>
              <w:rPr>
                <w:szCs w:val="24"/>
              </w:rPr>
            </w:pPr>
            <w:r>
              <w:rPr>
                <w:szCs w:val="24"/>
              </w:rPr>
              <w:t>Ghi nhận thông tin tỷ lệ, bộ đếm thời gian đúng.</w:t>
            </w:r>
          </w:p>
        </w:tc>
      </w:tr>
      <w:tr w:rsidR="0032517B" w:rsidRPr="009609C0" w14:paraId="546D90E0" w14:textId="77777777" w:rsidTr="00297DAB">
        <w:tc>
          <w:tcPr>
            <w:tcW w:w="1506" w:type="dxa"/>
            <w:shd w:val="clear" w:color="000000" w:fill="FFFFFF"/>
          </w:tcPr>
          <w:p w14:paraId="5CC90890" w14:textId="77777777" w:rsidR="0032517B" w:rsidRDefault="0032517B" w:rsidP="00297DAB">
            <w:pPr>
              <w:pStyle w:val="Bang"/>
              <w:jc w:val="center"/>
              <w:rPr>
                <w:sz w:val="24"/>
                <w:szCs w:val="24"/>
              </w:rPr>
            </w:pPr>
            <w:r>
              <w:rPr>
                <w:sz w:val="24"/>
                <w:szCs w:val="24"/>
              </w:rPr>
              <w:t>04</w:t>
            </w:r>
          </w:p>
        </w:tc>
        <w:tc>
          <w:tcPr>
            <w:tcW w:w="8275" w:type="dxa"/>
            <w:shd w:val="clear" w:color="000000" w:fill="FFFFFF"/>
          </w:tcPr>
          <w:p w14:paraId="275A75FF" w14:textId="77777777" w:rsidR="0032517B" w:rsidRDefault="0032517B" w:rsidP="00297DAB">
            <w:pPr>
              <w:spacing w:before="40" w:after="40" w:line="240" w:lineRule="auto"/>
              <w:jc w:val="both"/>
              <w:rPr>
                <w:szCs w:val="24"/>
              </w:rPr>
            </w:pPr>
            <w:r>
              <w:rPr>
                <w:szCs w:val="24"/>
              </w:rPr>
              <w:t>Chọn vào số lượng hoặc bộ phận khảo sát để xem chi tiết.</w:t>
            </w:r>
          </w:p>
        </w:tc>
      </w:tr>
      <w:tr w:rsidR="0032517B" w:rsidRPr="009609C0" w14:paraId="1B23E15D" w14:textId="77777777" w:rsidTr="00297DAB">
        <w:tc>
          <w:tcPr>
            <w:tcW w:w="1506" w:type="dxa"/>
            <w:shd w:val="clear" w:color="000000" w:fill="FFFFFF"/>
          </w:tcPr>
          <w:p w14:paraId="0A5BC808" w14:textId="77777777" w:rsidR="0032517B" w:rsidRDefault="0032517B" w:rsidP="00297DAB">
            <w:pPr>
              <w:pStyle w:val="Bang"/>
              <w:jc w:val="center"/>
              <w:rPr>
                <w:sz w:val="24"/>
                <w:szCs w:val="24"/>
              </w:rPr>
            </w:pPr>
            <w:r>
              <w:rPr>
                <w:sz w:val="24"/>
                <w:szCs w:val="24"/>
              </w:rPr>
              <w:t>05</w:t>
            </w:r>
          </w:p>
        </w:tc>
        <w:tc>
          <w:tcPr>
            <w:tcW w:w="8275" w:type="dxa"/>
            <w:shd w:val="clear" w:color="000000" w:fill="FFFFFF"/>
          </w:tcPr>
          <w:p w14:paraId="7E158889" w14:textId="77777777" w:rsidR="0032517B" w:rsidRDefault="0032517B" w:rsidP="00297DAB">
            <w:pPr>
              <w:spacing w:before="40" w:after="40" w:line="240" w:lineRule="auto"/>
              <w:jc w:val="both"/>
              <w:rPr>
                <w:szCs w:val="24"/>
              </w:rPr>
            </w:pPr>
            <w:r>
              <w:rPr>
                <w:szCs w:val="24"/>
              </w:rPr>
              <w:t>Xuất Excel đúng dữ liệu theo màn hình</w:t>
            </w:r>
          </w:p>
        </w:tc>
      </w:tr>
    </w:tbl>
    <w:p w14:paraId="66461905" w14:textId="77777777" w:rsidR="00AB129E" w:rsidRPr="00446FBF" w:rsidRDefault="00AB129E" w:rsidP="00446FBF"/>
    <w:p w14:paraId="4D0E145D" w14:textId="77777777" w:rsidR="00266D0C" w:rsidRPr="00277623" w:rsidRDefault="00266D0C" w:rsidP="00266D0C">
      <w:pPr>
        <w:pStyle w:val="Heading2"/>
        <w:tabs>
          <w:tab w:val="left" w:pos="720"/>
        </w:tabs>
      </w:pPr>
      <w:bookmarkStart w:id="230" w:name="_Toc66437682"/>
      <w:r w:rsidRPr="00277623">
        <w:t>UC09: Đề nghị triển khai:</w:t>
      </w:r>
      <w:bookmarkEnd w:id="230"/>
    </w:p>
    <w:p w14:paraId="30301A70" w14:textId="77777777" w:rsidR="00266D0C" w:rsidRDefault="00266D0C" w:rsidP="00266D0C">
      <w:pPr>
        <w:pStyle w:val="Heading3"/>
        <w:numPr>
          <w:ilvl w:val="0"/>
          <w:numId w:val="0"/>
        </w:numPr>
        <w:ind w:left="1004"/>
      </w:pPr>
      <w:bookmarkStart w:id="231" w:name="_Toc66437683"/>
      <w:r>
        <w:t>1. Mô tả:</w:t>
      </w:r>
      <w:bookmarkEnd w:id="231"/>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266D0C" w:rsidRPr="00E15B12" w14:paraId="409C1266" w14:textId="77777777" w:rsidTr="00297DAB">
        <w:trPr>
          <w:trHeight w:val="567"/>
        </w:trPr>
        <w:tc>
          <w:tcPr>
            <w:tcW w:w="2116" w:type="dxa"/>
            <w:shd w:val="clear" w:color="auto" w:fill="4472C4" w:themeFill="accent5"/>
            <w:vAlign w:val="center"/>
          </w:tcPr>
          <w:p w14:paraId="40730EAF" w14:textId="77777777" w:rsidR="00266D0C" w:rsidRPr="00E15B12" w:rsidRDefault="00266D0C" w:rsidP="00297DAB">
            <w:pPr>
              <w:spacing w:line="360" w:lineRule="auto"/>
              <w:rPr>
                <w:b/>
                <w:color w:val="FFFFFF" w:themeColor="background1"/>
                <w:szCs w:val="24"/>
              </w:rPr>
            </w:pPr>
            <w:r>
              <w:rPr>
                <w:b/>
                <w:color w:val="FFFFFF" w:themeColor="background1"/>
                <w:szCs w:val="24"/>
              </w:rPr>
              <w:t>UC09</w:t>
            </w:r>
          </w:p>
        </w:tc>
        <w:tc>
          <w:tcPr>
            <w:tcW w:w="7678" w:type="dxa"/>
            <w:vAlign w:val="center"/>
          </w:tcPr>
          <w:p w14:paraId="19071ACE" w14:textId="77777777" w:rsidR="00266D0C" w:rsidRPr="00D66D7D" w:rsidRDefault="00266D0C" w:rsidP="004706A5">
            <w:pPr>
              <w:pStyle w:val="tvNote"/>
            </w:pPr>
            <w:r>
              <w:t>Đề nghị triển khai</w:t>
            </w:r>
          </w:p>
        </w:tc>
      </w:tr>
      <w:tr w:rsidR="00266D0C" w:rsidRPr="00E15B12" w14:paraId="2A6FEC7C" w14:textId="77777777" w:rsidTr="00297DAB">
        <w:trPr>
          <w:trHeight w:val="567"/>
        </w:trPr>
        <w:tc>
          <w:tcPr>
            <w:tcW w:w="2116" w:type="dxa"/>
            <w:shd w:val="clear" w:color="auto" w:fill="4472C4" w:themeFill="accent5"/>
            <w:vAlign w:val="center"/>
          </w:tcPr>
          <w:p w14:paraId="3E7AAA6C" w14:textId="77777777" w:rsidR="00266D0C" w:rsidRPr="00E15B12" w:rsidRDefault="00266D0C" w:rsidP="00297DAB">
            <w:pPr>
              <w:spacing w:line="360" w:lineRule="auto"/>
              <w:rPr>
                <w:b/>
                <w:color w:val="FFFFFF" w:themeColor="background1"/>
                <w:szCs w:val="24"/>
              </w:rPr>
            </w:pPr>
            <w:r>
              <w:rPr>
                <w:b/>
                <w:color w:val="FFFFFF" w:themeColor="background1"/>
                <w:szCs w:val="24"/>
              </w:rPr>
              <w:lastRenderedPageBreak/>
              <w:t>Description</w:t>
            </w:r>
          </w:p>
        </w:tc>
        <w:tc>
          <w:tcPr>
            <w:tcW w:w="7678" w:type="dxa"/>
            <w:vAlign w:val="center"/>
          </w:tcPr>
          <w:p w14:paraId="02E8C323" w14:textId="77777777" w:rsidR="00266D0C" w:rsidRPr="00F944C0" w:rsidRDefault="00266D0C" w:rsidP="004706A5">
            <w:pPr>
              <w:pStyle w:val="tvNote"/>
            </w:pPr>
            <w:r w:rsidRPr="00F944C0">
              <w:t>Khi CS gửi yêu cầu triển khai trên màn hình Danh sách HD, hệ thống ghi nhận thông tin, tạo yêu cầu triển khai mới trên màn hình “</w:t>
            </w:r>
            <w:r>
              <w:t>Đề nghị triển khai”</w:t>
            </w:r>
          </w:p>
          <w:p w14:paraId="3692B749" w14:textId="77777777" w:rsidR="00266D0C" w:rsidRPr="00F944C0" w:rsidRDefault="00266D0C" w:rsidP="004706A5">
            <w:pPr>
              <w:pStyle w:val="tvNote"/>
            </w:pPr>
            <w:r>
              <w:t>SDC nhận thông báo, vào màn hình này, tìm kiếm thông tin phiếu thông qua các mục, chọn vào phiếu cần triển khai, kiếm tra thông tin</w:t>
            </w:r>
            <w:r>
              <w:rPr>
                <w:lang w:val="en-US"/>
              </w:rPr>
              <w:t>,</w:t>
            </w:r>
            <w:r>
              <w:t xml:space="preserve"> sau đó gửi đề nghị triển khai.</w:t>
            </w:r>
          </w:p>
          <w:p w14:paraId="358E2D63" w14:textId="77777777" w:rsidR="00266D0C" w:rsidRPr="00D66D7D" w:rsidRDefault="00266D0C" w:rsidP="004706A5">
            <w:pPr>
              <w:pStyle w:val="tvNote"/>
            </w:pPr>
            <w:r>
              <w:t>Yêu cầu sẽ được chuyển sang Tab “Tồn triển khai”</w:t>
            </w:r>
          </w:p>
        </w:tc>
      </w:tr>
      <w:tr w:rsidR="00266D0C" w:rsidRPr="00E15B12" w14:paraId="3C59EAFA" w14:textId="77777777" w:rsidTr="00297DAB">
        <w:trPr>
          <w:trHeight w:val="567"/>
        </w:trPr>
        <w:tc>
          <w:tcPr>
            <w:tcW w:w="2116" w:type="dxa"/>
            <w:shd w:val="clear" w:color="auto" w:fill="4472C4" w:themeFill="accent5"/>
            <w:vAlign w:val="center"/>
          </w:tcPr>
          <w:p w14:paraId="22D00965" w14:textId="77777777" w:rsidR="00266D0C" w:rsidRPr="00E15B12" w:rsidRDefault="00266D0C" w:rsidP="00297DAB">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220531F3" w14:textId="77777777" w:rsidR="00266D0C" w:rsidRPr="00D66D7D" w:rsidRDefault="00266D0C" w:rsidP="004706A5">
            <w:pPr>
              <w:pStyle w:val="tvNote"/>
            </w:pPr>
            <w:r>
              <w:t>FTI-SDC</w:t>
            </w:r>
          </w:p>
        </w:tc>
      </w:tr>
      <w:tr w:rsidR="00266D0C" w:rsidRPr="00E15B12" w14:paraId="564D89FA" w14:textId="77777777" w:rsidTr="00297DAB">
        <w:trPr>
          <w:trHeight w:val="567"/>
        </w:trPr>
        <w:tc>
          <w:tcPr>
            <w:tcW w:w="2116" w:type="dxa"/>
            <w:shd w:val="clear" w:color="auto" w:fill="4472C4" w:themeFill="accent5"/>
            <w:vAlign w:val="center"/>
          </w:tcPr>
          <w:p w14:paraId="60985F65" w14:textId="77777777" w:rsidR="00266D0C" w:rsidRPr="00E15B12" w:rsidRDefault="00266D0C" w:rsidP="00297DAB">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50909915" w14:textId="77777777" w:rsidR="00266D0C" w:rsidRPr="00D66D7D" w:rsidRDefault="00266D0C" w:rsidP="004706A5">
            <w:pPr>
              <w:pStyle w:val="tvNote"/>
            </w:pPr>
            <w:r>
              <w:t>Chọn FTMS – LeasedLine – Đề nghị triển khai.</w:t>
            </w:r>
          </w:p>
        </w:tc>
      </w:tr>
      <w:tr w:rsidR="00266D0C" w:rsidRPr="00E15B12" w14:paraId="74205B16" w14:textId="77777777" w:rsidTr="00297DAB">
        <w:trPr>
          <w:trHeight w:val="682"/>
        </w:trPr>
        <w:tc>
          <w:tcPr>
            <w:tcW w:w="2116" w:type="dxa"/>
            <w:shd w:val="clear" w:color="auto" w:fill="4472C4" w:themeFill="accent5"/>
            <w:vAlign w:val="center"/>
          </w:tcPr>
          <w:p w14:paraId="77B3235E" w14:textId="77777777" w:rsidR="00266D0C" w:rsidRDefault="00266D0C" w:rsidP="00297DAB">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2E60CE67" w14:textId="77777777" w:rsidR="00266D0C" w:rsidRPr="00E15B12" w:rsidRDefault="00266D0C" w:rsidP="00297DAB">
            <w:pPr>
              <w:spacing w:line="360" w:lineRule="auto"/>
              <w:rPr>
                <w:b/>
                <w:color w:val="FFFFFF" w:themeColor="background1"/>
                <w:szCs w:val="24"/>
              </w:rPr>
            </w:pPr>
          </w:p>
        </w:tc>
        <w:tc>
          <w:tcPr>
            <w:tcW w:w="7678" w:type="dxa"/>
            <w:vAlign w:val="center"/>
          </w:tcPr>
          <w:p w14:paraId="52DB05A1" w14:textId="77777777" w:rsidR="00266D0C" w:rsidRDefault="00266D0C" w:rsidP="004706A5">
            <w:pPr>
              <w:pStyle w:val="tvNote"/>
            </w:pPr>
            <w:r w:rsidRPr="00D66D7D">
              <w:t xml:space="preserve">Người dùng </w:t>
            </w:r>
            <w:r>
              <w:t>đăng nhập thành công.</w:t>
            </w:r>
          </w:p>
          <w:p w14:paraId="3773E4E1" w14:textId="77777777" w:rsidR="00266D0C" w:rsidRPr="00D66D7D" w:rsidRDefault="00266D0C" w:rsidP="004706A5">
            <w:pPr>
              <w:pStyle w:val="tvNote"/>
            </w:pPr>
            <w:r>
              <w:t>Hiển thị trang Đề nghị triển khai</w:t>
            </w:r>
          </w:p>
        </w:tc>
      </w:tr>
      <w:tr w:rsidR="00266D0C" w:rsidRPr="00E15B12" w14:paraId="3736B886" w14:textId="77777777" w:rsidTr="00297DAB">
        <w:trPr>
          <w:trHeight w:val="567"/>
        </w:trPr>
        <w:tc>
          <w:tcPr>
            <w:tcW w:w="2116" w:type="dxa"/>
            <w:shd w:val="clear" w:color="auto" w:fill="4472C4" w:themeFill="accent5"/>
            <w:vAlign w:val="center"/>
          </w:tcPr>
          <w:p w14:paraId="1853428C" w14:textId="77777777" w:rsidR="00266D0C" w:rsidRPr="00B53838" w:rsidRDefault="00266D0C" w:rsidP="00297DAB">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4D2CA989" w14:textId="77777777" w:rsidR="00266D0C" w:rsidRPr="0068512B" w:rsidRDefault="00266D0C" w:rsidP="004706A5">
            <w:pPr>
              <w:pStyle w:val="tvNote"/>
            </w:pPr>
            <w:r>
              <w:t>Hiển thị thông tin đề nghị.</w:t>
            </w:r>
          </w:p>
          <w:p w14:paraId="4570BAD8" w14:textId="77777777" w:rsidR="00266D0C" w:rsidRPr="00F944C0" w:rsidRDefault="00266D0C" w:rsidP="004706A5">
            <w:pPr>
              <w:pStyle w:val="tvNote"/>
            </w:pPr>
            <w:r>
              <w:t>Gửi yêu cầu thành công.</w:t>
            </w:r>
          </w:p>
          <w:p w14:paraId="10BCD4A7" w14:textId="77777777" w:rsidR="00266D0C" w:rsidRPr="00D66D7D" w:rsidRDefault="00266D0C" w:rsidP="004706A5">
            <w:pPr>
              <w:pStyle w:val="tvNote"/>
            </w:pPr>
            <w:r>
              <w:t>Đề nghị được chuyển sang Tab “Tồn triển khai” thành công.</w:t>
            </w:r>
          </w:p>
        </w:tc>
      </w:tr>
    </w:tbl>
    <w:p w14:paraId="4951CCD0" w14:textId="77777777" w:rsidR="00266D0C" w:rsidRDefault="00266D0C" w:rsidP="00266D0C">
      <w:pPr>
        <w:pStyle w:val="Heading3"/>
        <w:numPr>
          <w:ilvl w:val="0"/>
          <w:numId w:val="0"/>
        </w:numPr>
        <w:ind w:left="1004"/>
      </w:pPr>
      <w:bookmarkStart w:id="232" w:name="_Toc66437684"/>
      <w:r>
        <w:lastRenderedPageBreak/>
        <w:t>2. Activity Diagram:</w:t>
      </w:r>
      <w:bookmarkEnd w:id="232"/>
    </w:p>
    <w:p w14:paraId="622B2320" w14:textId="77777777" w:rsidR="00266D0C" w:rsidRPr="006C0459" w:rsidRDefault="00266D0C" w:rsidP="00266D0C">
      <w:r>
        <w:rPr>
          <w:noProof/>
        </w:rPr>
        <w:drawing>
          <wp:inline distT="0" distB="0" distL="0" distR="0" wp14:anchorId="2DEB308B" wp14:editId="32B21F89">
            <wp:extent cx="5981700" cy="45434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81700" cy="4543425"/>
                    </a:xfrm>
                    <a:prstGeom prst="rect">
                      <a:avLst/>
                    </a:prstGeom>
                  </pic:spPr>
                </pic:pic>
              </a:graphicData>
            </a:graphic>
          </wp:inline>
        </w:drawing>
      </w:r>
    </w:p>
    <w:p w14:paraId="2BEF5B1E" w14:textId="77777777" w:rsidR="00266D0C" w:rsidRDefault="00266D0C" w:rsidP="00266D0C">
      <w:pPr>
        <w:pStyle w:val="Heading3"/>
        <w:numPr>
          <w:ilvl w:val="0"/>
          <w:numId w:val="0"/>
        </w:numPr>
      </w:pPr>
      <w:bookmarkStart w:id="233" w:name="_Toc66437685"/>
      <w:r>
        <w:t>3.</w:t>
      </w:r>
      <w:r w:rsidRPr="005F4DB2">
        <w:t xml:space="preserve"> </w:t>
      </w:r>
      <w:r>
        <w:t>Wireframe, Screen description:</w:t>
      </w:r>
      <w:bookmarkEnd w:id="233"/>
    </w:p>
    <w:p w14:paraId="1887553C" w14:textId="77777777" w:rsidR="00266D0C" w:rsidRDefault="00266D0C" w:rsidP="00266D0C">
      <w:pPr>
        <w:rPr>
          <w:noProof/>
        </w:rPr>
      </w:pPr>
      <w:r>
        <w:rPr>
          <w:noProof/>
        </w:rPr>
        <w:t>Bước 1: Tại menu, chọn Triển khai -&gt; Đề nghị triển khai</w:t>
      </w:r>
    </w:p>
    <w:p w14:paraId="1ADD8F47" w14:textId="3CF83D1E" w:rsidR="00266D0C" w:rsidRDefault="00266D0C" w:rsidP="00266D0C">
      <w:r>
        <w:rPr>
          <w:noProof/>
        </w:rPr>
        <w:drawing>
          <wp:inline distT="0" distB="0" distL="0" distR="0" wp14:anchorId="767098D8" wp14:editId="58A47AA6">
            <wp:extent cx="1374311" cy="2927927"/>
            <wp:effectExtent l="0" t="0" r="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86571" cy="2954046"/>
                    </a:xfrm>
                    <a:prstGeom prst="rect">
                      <a:avLst/>
                    </a:prstGeom>
                    <a:noFill/>
                    <a:ln>
                      <a:noFill/>
                    </a:ln>
                  </pic:spPr>
                </pic:pic>
              </a:graphicData>
            </a:graphic>
          </wp:inline>
        </w:drawing>
      </w:r>
      <w:r>
        <w:tab/>
      </w:r>
      <w:r w:rsidR="00F34E1E">
        <w:rPr>
          <w:noProof/>
        </w:rPr>
        <w:drawing>
          <wp:inline distT="0" distB="0" distL="0" distR="0" wp14:anchorId="129E0763" wp14:editId="04D9C8E5">
            <wp:extent cx="1059522" cy="29384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76000" cy="2984109"/>
                    </a:xfrm>
                    <a:prstGeom prst="rect">
                      <a:avLst/>
                    </a:prstGeom>
                    <a:noFill/>
                    <a:ln>
                      <a:noFill/>
                    </a:ln>
                  </pic:spPr>
                </pic:pic>
              </a:graphicData>
            </a:graphic>
          </wp:inline>
        </w:drawing>
      </w:r>
    </w:p>
    <w:p w14:paraId="40CE5E46" w14:textId="77777777" w:rsidR="00266D0C" w:rsidRDefault="00266D0C" w:rsidP="00266D0C">
      <w:r>
        <w:lastRenderedPageBreak/>
        <w:t>Bước 2: Hiển thị màn hình “Đề nghị triển khai”</w:t>
      </w:r>
    </w:p>
    <w:p w14:paraId="48038835" w14:textId="77777777" w:rsidR="00266D0C" w:rsidRDefault="00266D0C" w:rsidP="00266D0C">
      <w:r>
        <w:rPr>
          <w:noProof/>
        </w:rPr>
        <w:drawing>
          <wp:inline distT="0" distB="0" distL="0" distR="0" wp14:anchorId="03A7CB05" wp14:editId="57243151">
            <wp:extent cx="6225540" cy="3375660"/>
            <wp:effectExtent l="0" t="0" r="381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25540" cy="3375660"/>
                    </a:xfrm>
                    <a:prstGeom prst="rect">
                      <a:avLst/>
                    </a:prstGeom>
                  </pic:spPr>
                </pic:pic>
              </a:graphicData>
            </a:graphic>
          </wp:inline>
        </w:drawing>
      </w:r>
    </w:p>
    <w:p w14:paraId="4A8D3EDB" w14:textId="77777777" w:rsidR="00266D0C" w:rsidRDefault="00266D0C" w:rsidP="00266D0C">
      <w:r>
        <w:t>Loại dịch vụ bao gồm: NIX Only. Manage Service, remote hand service. P2P. IPLC. Licence. IP Transit. IEPL. Carier Ethernet. MPLS. SDH. GIA NIX. GIA Only. WDM. MPLS Layer 2. Peering. MPLS Layer 3. 3G. FTTH.</w:t>
      </w:r>
    </w:p>
    <w:p w14:paraId="27B13D17" w14:textId="77777777" w:rsidR="00266D0C" w:rsidRDefault="00266D0C" w:rsidP="00266D0C">
      <w:r>
        <w:t xml:space="preserve">Tình trạng sẽ bao gồm: </w:t>
      </w:r>
    </w:p>
    <w:p w14:paraId="5581538D" w14:textId="77777777" w:rsidR="00266D0C" w:rsidRDefault="00266D0C" w:rsidP="00266D0C">
      <w:pPr>
        <w:jc w:val="center"/>
      </w:pPr>
      <w:r>
        <w:rPr>
          <w:noProof/>
        </w:rPr>
        <w:drawing>
          <wp:inline distT="0" distB="0" distL="0" distR="0" wp14:anchorId="2284DA9A" wp14:editId="5DC3082E">
            <wp:extent cx="5316220" cy="14954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16220" cy="1495425"/>
                    </a:xfrm>
                    <a:prstGeom prst="rect">
                      <a:avLst/>
                    </a:prstGeom>
                    <a:noFill/>
                    <a:ln>
                      <a:noFill/>
                    </a:ln>
                  </pic:spPr>
                </pic:pic>
              </a:graphicData>
            </a:graphic>
          </wp:inline>
        </w:drawing>
      </w:r>
    </w:p>
    <w:p w14:paraId="5D6F2AE7" w14:textId="77777777" w:rsidR="00266D0C" w:rsidRDefault="00266D0C" w:rsidP="00266D0C">
      <w:r>
        <w:t>Danh sách yêu cầu triển khai:</w:t>
      </w:r>
    </w:p>
    <w:p w14:paraId="0CCDC23A" w14:textId="77777777" w:rsidR="00266D0C" w:rsidRDefault="00266D0C" w:rsidP="00266D0C">
      <w:r>
        <w:rPr>
          <w:noProof/>
        </w:rPr>
        <w:lastRenderedPageBreak/>
        <w:drawing>
          <wp:inline distT="0" distB="0" distL="0" distR="0" wp14:anchorId="1E1DBC6E" wp14:editId="75D29B21">
            <wp:extent cx="6222365" cy="3425190"/>
            <wp:effectExtent l="0" t="0" r="6985"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22365" cy="3425190"/>
                    </a:xfrm>
                    <a:prstGeom prst="rect">
                      <a:avLst/>
                    </a:prstGeom>
                    <a:noFill/>
                    <a:ln>
                      <a:noFill/>
                    </a:ln>
                  </pic:spPr>
                </pic:pic>
              </a:graphicData>
            </a:graphic>
          </wp:inline>
        </w:drawing>
      </w:r>
    </w:p>
    <w:p w14:paraId="104514C8" w14:textId="7CDAA505" w:rsidR="00266D0C" w:rsidRDefault="00266D0C" w:rsidP="00266D0C">
      <w:r>
        <w:t>Người dùng có thể xuất excel các dữ liệu đang hiển thị trên màn hình.</w:t>
      </w:r>
    </w:p>
    <w:p w14:paraId="453AEE09" w14:textId="77777777" w:rsidR="00266D0C" w:rsidRDefault="00266D0C" w:rsidP="00266D0C">
      <w:r>
        <w:t>Thao tác gửi đề nghị triển khai</w:t>
      </w:r>
    </w:p>
    <w:p w14:paraId="00CA9DA6" w14:textId="77777777" w:rsidR="00266D0C" w:rsidRDefault="00266D0C" w:rsidP="00266D0C">
      <w:r>
        <w:t>Bước 1: Chọn vào ô với phiếu tương ứng.</w:t>
      </w:r>
    </w:p>
    <w:p w14:paraId="780E9CA1" w14:textId="77777777" w:rsidR="00266D0C" w:rsidRDefault="00266D0C" w:rsidP="00266D0C">
      <w:r>
        <w:rPr>
          <w:noProof/>
        </w:rPr>
        <w:drawing>
          <wp:inline distT="0" distB="0" distL="0" distR="0" wp14:anchorId="7E435951" wp14:editId="78C66EE2">
            <wp:extent cx="6222365" cy="2131060"/>
            <wp:effectExtent l="0" t="0" r="6985"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22365" cy="2131060"/>
                    </a:xfrm>
                    <a:prstGeom prst="rect">
                      <a:avLst/>
                    </a:prstGeom>
                    <a:noFill/>
                    <a:ln>
                      <a:noFill/>
                    </a:ln>
                  </pic:spPr>
                </pic:pic>
              </a:graphicData>
            </a:graphic>
          </wp:inline>
        </w:drawing>
      </w:r>
    </w:p>
    <w:p w14:paraId="639BB696" w14:textId="77777777" w:rsidR="00266D0C" w:rsidRDefault="00266D0C" w:rsidP="00266D0C">
      <w:r>
        <w:t>Bước 2: Click chọn “Đề nghị triển khai”</w:t>
      </w:r>
    </w:p>
    <w:p w14:paraId="67B885A9" w14:textId="77777777" w:rsidR="00266D0C" w:rsidRDefault="00266D0C" w:rsidP="00266D0C">
      <w:r>
        <w:rPr>
          <w:noProof/>
        </w:rPr>
        <w:lastRenderedPageBreak/>
        <w:drawing>
          <wp:inline distT="0" distB="0" distL="0" distR="0" wp14:anchorId="6F98DB0B" wp14:editId="56183A71">
            <wp:extent cx="6217920" cy="2286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17920" cy="2286000"/>
                    </a:xfrm>
                    <a:prstGeom prst="rect">
                      <a:avLst/>
                    </a:prstGeom>
                    <a:noFill/>
                    <a:ln>
                      <a:noFill/>
                    </a:ln>
                  </pic:spPr>
                </pic:pic>
              </a:graphicData>
            </a:graphic>
          </wp:inline>
        </w:drawing>
      </w:r>
    </w:p>
    <w:p w14:paraId="2CEC9730" w14:textId="77777777" w:rsidR="00266D0C" w:rsidRDefault="00266D0C" w:rsidP="00266D0C">
      <w:pPr>
        <w:rPr>
          <w:noProof/>
        </w:rPr>
      </w:pPr>
      <w:r>
        <w:rPr>
          <w:noProof/>
        </w:rPr>
        <w:t>Hiển thị Popup:</w:t>
      </w:r>
    </w:p>
    <w:p w14:paraId="0B70CA68" w14:textId="77777777" w:rsidR="00266D0C" w:rsidRDefault="00266D0C" w:rsidP="00266D0C">
      <w:pPr>
        <w:jc w:val="center"/>
      </w:pPr>
      <w:r>
        <w:rPr>
          <w:noProof/>
        </w:rPr>
        <w:drawing>
          <wp:inline distT="0" distB="0" distL="0" distR="0" wp14:anchorId="7A86EE38" wp14:editId="256DCD23">
            <wp:extent cx="3906982" cy="1158410"/>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28314" cy="1164735"/>
                    </a:xfrm>
                    <a:prstGeom prst="rect">
                      <a:avLst/>
                    </a:prstGeom>
                    <a:noFill/>
                    <a:ln>
                      <a:noFill/>
                    </a:ln>
                  </pic:spPr>
                </pic:pic>
              </a:graphicData>
            </a:graphic>
          </wp:inline>
        </w:drawing>
      </w:r>
    </w:p>
    <w:p w14:paraId="0111B394" w14:textId="77777777" w:rsidR="00266D0C" w:rsidRDefault="00266D0C" w:rsidP="00266D0C">
      <w:r>
        <w:t>Đồng ý Triển khai phiếu hiển thị Popup:</w:t>
      </w:r>
    </w:p>
    <w:p w14:paraId="1F22E64C" w14:textId="77777777" w:rsidR="00266D0C" w:rsidRPr="008C4BD2" w:rsidRDefault="00266D0C" w:rsidP="00266D0C">
      <w:pPr>
        <w:jc w:val="center"/>
      </w:pPr>
      <w:r>
        <w:rPr>
          <w:noProof/>
        </w:rPr>
        <w:drawing>
          <wp:inline distT="0" distB="0" distL="0" distR="0" wp14:anchorId="006375AF" wp14:editId="02A6765F">
            <wp:extent cx="2789382" cy="1668103"/>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08248" cy="1679385"/>
                    </a:xfrm>
                    <a:prstGeom prst="rect">
                      <a:avLst/>
                    </a:prstGeom>
                    <a:noFill/>
                    <a:ln>
                      <a:noFill/>
                    </a:ln>
                  </pic:spPr>
                </pic:pic>
              </a:graphicData>
            </a:graphic>
          </wp:inline>
        </w:drawing>
      </w:r>
    </w:p>
    <w:p w14:paraId="18E9A790" w14:textId="77777777" w:rsidR="00266D0C" w:rsidRDefault="00266D0C" w:rsidP="00266D0C">
      <w:pPr>
        <w:pStyle w:val="Heading3"/>
        <w:numPr>
          <w:ilvl w:val="0"/>
          <w:numId w:val="0"/>
        </w:numPr>
        <w:ind w:left="720"/>
      </w:pPr>
      <w:bookmarkStart w:id="234" w:name="_Toc66437686"/>
      <w:r>
        <w:t>4. Business rules (BR):</w:t>
      </w:r>
      <w:bookmarkEnd w:id="234"/>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266D0C" w:rsidRPr="009609C0" w14:paraId="00E779E8" w14:textId="77777777" w:rsidTr="00297DAB">
        <w:trPr>
          <w:tblHeader/>
        </w:trPr>
        <w:tc>
          <w:tcPr>
            <w:tcW w:w="1506" w:type="dxa"/>
            <w:shd w:val="clear" w:color="auto" w:fill="4472C4" w:themeFill="accent5"/>
          </w:tcPr>
          <w:p w14:paraId="56CDF5E6" w14:textId="77777777" w:rsidR="00266D0C" w:rsidRPr="009609C0" w:rsidRDefault="00266D0C" w:rsidP="00297DAB">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365F4BB0" w14:textId="77777777" w:rsidR="00266D0C" w:rsidRPr="009609C0" w:rsidRDefault="00266D0C" w:rsidP="00297DAB">
            <w:pPr>
              <w:pStyle w:val="Bang"/>
              <w:jc w:val="center"/>
              <w:rPr>
                <w:b/>
                <w:color w:val="FFFFFF" w:themeColor="background1"/>
                <w:sz w:val="24"/>
                <w:szCs w:val="24"/>
              </w:rPr>
            </w:pPr>
            <w:r w:rsidRPr="009609C0">
              <w:rPr>
                <w:b/>
                <w:color w:val="FFFFFF" w:themeColor="background1"/>
                <w:sz w:val="24"/>
                <w:szCs w:val="24"/>
              </w:rPr>
              <w:t xml:space="preserve">MÔ TẢ </w:t>
            </w:r>
          </w:p>
        </w:tc>
      </w:tr>
      <w:tr w:rsidR="00266D0C" w:rsidRPr="009609C0" w14:paraId="428BCDFE" w14:textId="77777777" w:rsidTr="00297DAB">
        <w:tc>
          <w:tcPr>
            <w:tcW w:w="1506" w:type="dxa"/>
            <w:shd w:val="clear" w:color="000000" w:fill="FFFFFF"/>
          </w:tcPr>
          <w:p w14:paraId="4B3C5A06" w14:textId="77777777" w:rsidR="00266D0C" w:rsidRPr="009609C0" w:rsidRDefault="00266D0C" w:rsidP="00297DAB">
            <w:pPr>
              <w:pStyle w:val="Bang"/>
              <w:jc w:val="center"/>
              <w:rPr>
                <w:sz w:val="24"/>
                <w:szCs w:val="24"/>
              </w:rPr>
            </w:pPr>
            <w:r>
              <w:rPr>
                <w:sz w:val="24"/>
                <w:szCs w:val="24"/>
              </w:rPr>
              <w:t>01</w:t>
            </w:r>
          </w:p>
        </w:tc>
        <w:tc>
          <w:tcPr>
            <w:tcW w:w="8275" w:type="dxa"/>
            <w:shd w:val="clear" w:color="000000" w:fill="FFFFFF"/>
          </w:tcPr>
          <w:p w14:paraId="6556807B" w14:textId="77777777" w:rsidR="00266D0C" w:rsidRPr="0011396F" w:rsidRDefault="00266D0C" w:rsidP="00297DAB">
            <w:pPr>
              <w:spacing w:before="40" w:after="40" w:line="240" w:lineRule="auto"/>
              <w:jc w:val="both"/>
              <w:rPr>
                <w:szCs w:val="24"/>
              </w:rPr>
            </w:pPr>
            <w:r>
              <w:rPr>
                <w:szCs w:val="24"/>
              </w:rPr>
              <w:t>Tài khoản phải có quyền tương ứng.</w:t>
            </w:r>
          </w:p>
        </w:tc>
      </w:tr>
      <w:tr w:rsidR="00266D0C" w:rsidRPr="009609C0" w14:paraId="56C5B505" w14:textId="77777777" w:rsidTr="00297DAB">
        <w:tc>
          <w:tcPr>
            <w:tcW w:w="1506" w:type="dxa"/>
            <w:shd w:val="clear" w:color="000000" w:fill="FFFFFF"/>
          </w:tcPr>
          <w:p w14:paraId="086A64EA" w14:textId="77777777" w:rsidR="00266D0C" w:rsidRDefault="00266D0C" w:rsidP="00297DAB">
            <w:pPr>
              <w:pStyle w:val="Bang"/>
              <w:jc w:val="center"/>
              <w:rPr>
                <w:sz w:val="24"/>
                <w:szCs w:val="24"/>
              </w:rPr>
            </w:pPr>
            <w:r>
              <w:rPr>
                <w:sz w:val="24"/>
                <w:szCs w:val="24"/>
              </w:rPr>
              <w:t>02</w:t>
            </w:r>
          </w:p>
        </w:tc>
        <w:tc>
          <w:tcPr>
            <w:tcW w:w="8275" w:type="dxa"/>
            <w:shd w:val="clear" w:color="000000" w:fill="FFFFFF"/>
          </w:tcPr>
          <w:p w14:paraId="74AE1E1A" w14:textId="77777777" w:rsidR="00266D0C" w:rsidRDefault="00266D0C" w:rsidP="00297DAB">
            <w:pPr>
              <w:spacing w:before="40" w:after="40" w:line="240" w:lineRule="auto"/>
              <w:jc w:val="both"/>
              <w:rPr>
                <w:szCs w:val="24"/>
              </w:rPr>
            </w:pPr>
            <w:r>
              <w:rPr>
                <w:szCs w:val="24"/>
              </w:rPr>
              <w:t>Dữ liệu phải đúng chuẩn, thông tin chính xác.</w:t>
            </w:r>
          </w:p>
        </w:tc>
      </w:tr>
      <w:tr w:rsidR="00266D0C" w:rsidRPr="009609C0" w14:paraId="3B35B280" w14:textId="77777777" w:rsidTr="00297DAB">
        <w:tc>
          <w:tcPr>
            <w:tcW w:w="1506" w:type="dxa"/>
            <w:shd w:val="clear" w:color="000000" w:fill="FFFFFF"/>
          </w:tcPr>
          <w:p w14:paraId="79BE581B" w14:textId="77777777" w:rsidR="00266D0C" w:rsidRDefault="00266D0C" w:rsidP="00297DAB">
            <w:pPr>
              <w:pStyle w:val="Bang"/>
              <w:jc w:val="center"/>
              <w:rPr>
                <w:sz w:val="24"/>
                <w:szCs w:val="24"/>
              </w:rPr>
            </w:pPr>
            <w:r>
              <w:rPr>
                <w:sz w:val="24"/>
                <w:szCs w:val="24"/>
              </w:rPr>
              <w:t>03</w:t>
            </w:r>
          </w:p>
        </w:tc>
        <w:tc>
          <w:tcPr>
            <w:tcW w:w="8275" w:type="dxa"/>
            <w:shd w:val="clear" w:color="000000" w:fill="FFFFFF"/>
          </w:tcPr>
          <w:p w14:paraId="1646F51A" w14:textId="77777777" w:rsidR="00266D0C" w:rsidRDefault="00266D0C" w:rsidP="00297DAB">
            <w:pPr>
              <w:spacing w:before="40" w:after="40" w:line="240" w:lineRule="auto"/>
              <w:jc w:val="both"/>
              <w:rPr>
                <w:szCs w:val="24"/>
              </w:rPr>
            </w:pPr>
            <w:r>
              <w:rPr>
                <w:szCs w:val="24"/>
              </w:rPr>
              <w:t>Dữ liệu khi xuất Excel sẽ đầy đủ thông tin hơn so với dữ liệu hiển thị trên lưới</w:t>
            </w:r>
          </w:p>
        </w:tc>
      </w:tr>
      <w:tr w:rsidR="00266D0C" w:rsidRPr="009609C0" w14:paraId="05C45FB9" w14:textId="77777777" w:rsidTr="00297DAB">
        <w:tc>
          <w:tcPr>
            <w:tcW w:w="1506" w:type="dxa"/>
            <w:shd w:val="clear" w:color="000000" w:fill="FFFFFF"/>
          </w:tcPr>
          <w:p w14:paraId="160D99FD" w14:textId="77777777" w:rsidR="00266D0C" w:rsidRDefault="00266D0C" w:rsidP="00297DAB">
            <w:pPr>
              <w:pStyle w:val="Bang"/>
              <w:jc w:val="center"/>
              <w:rPr>
                <w:sz w:val="24"/>
                <w:szCs w:val="24"/>
              </w:rPr>
            </w:pPr>
            <w:r>
              <w:rPr>
                <w:sz w:val="24"/>
                <w:szCs w:val="24"/>
              </w:rPr>
              <w:t>04</w:t>
            </w:r>
          </w:p>
        </w:tc>
        <w:tc>
          <w:tcPr>
            <w:tcW w:w="8275" w:type="dxa"/>
            <w:shd w:val="clear" w:color="000000" w:fill="FFFFFF"/>
          </w:tcPr>
          <w:p w14:paraId="22D94F4F" w14:textId="77777777" w:rsidR="00266D0C" w:rsidRDefault="00266D0C" w:rsidP="00297DAB">
            <w:pPr>
              <w:spacing w:before="40" w:after="40" w:line="240" w:lineRule="auto"/>
              <w:jc w:val="both"/>
              <w:rPr>
                <w:szCs w:val="24"/>
              </w:rPr>
            </w:pPr>
            <w:r>
              <w:rPr>
                <w:szCs w:val="24"/>
              </w:rPr>
              <w:t>Phiếu sẽ được hiển thị ở màn hình Tồn triển khai.</w:t>
            </w:r>
          </w:p>
        </w:tc>
      </w:tr>
      <w:tr w:rsidR="00266D0C" w:rsidRPr="009609C0" w14:paraId="3B5102F4" w14:textId="77777777" w:rsidTr="00297DAB">
        <w:tc>
          <w:tcPr>
            <w:tcW w:w="1506" w:type="dxa"/>
            <w:shd w:val="clear" w:color="000000" w:fill="FFFFFF"/>
          </w:tcPr>
          <w:p w14:paraId="5998DD66" w14:textId="77777777" w:rsidR="00266D0C" w:rsidRDefault="00266D0C" w:rsidP="00297DAB">
            <w:pPr>
              <w:pStyle w:val="Bang"/>
              <w:jc w:val="center"/>
              <w:rPr>
                <w:sz w:val="24"/>
                <w:szCs w:val="24"/>
              </w:rPr>
            </w:pPr>
            <w:r>
              <w:rPr>
                <w:sz w:val="24"/>
                <w:szCs w:val="24"/>
              </w:rPr>
              <w:t>05</w:t>
            </w:r>
          </w:p>
        </w:tc>
        <w:tc>
          <w:tcPr>
            <w:tcW w:w="8275" w:type="dxa"/>
            <w:shd w:val="clear" w:color="000000" w:fill="FFFFFF"/>
          </w:tcPr>
          <w:p w14:paraId="58727DCD" w14:textId="77777777" w:rsidR="00266D0C" w:rsidRDefault="00266D0C" w:rsidP="00297DAB">
            <w:pPr>
              <w:spacing w:before="40" w:after="40" w:line="240" w:lineRule="auto"/>
              <w:jc w:val="both"/>
              <w:rPr>
                <w:szCs w:val="24"/>
              </w:rPr>
            </w:pPr>
            <w:r>
              <w:rPr>
                <w:szCs w:val="24"/>
              </w:rPr>
              <w:t>Bước này không cần gửi mail.</w:t>
            </w:r>
          </w:p>
        </w:tc>
      </w:tr>
    </w:tbl>
    <w:p w14:paraId="3384089F" w14:textId="74BFF430" w:rsidR="00994B84" w:rsidRDefault="00994B84" w:rsidP="00A67771"/>
    <w:p w14:paraId="34694239" w14:textId="49BF4FAB" w:rsidR="008F248A" w:rsidRPr="00277623" w:rsidRDefault="009C32E1" w:rsidP="008F248A">
      <w:pPr>
        <w:pStyle w:val="Heading2"/>
        <w:tabs>
          <w:tab w:val="left" w:pos="720"/>
        </w:tabs>
      </w:pPr>
      <w:bookmarkStart w:id="235" w:name="_Toc66437687"/>
      <w:r w:rsidRPr="00277623">
        <w:lastRenderedPageBreak/>
        <w:t>UC10</w:t>
      </w:r>
      <w:r w:rsidR="008F248A" w:rsidRPr="00277623">
        <w:t xml:space="preserve">: </w:t>
      </w:r>
      <w:r w:rsidR="00825CFF" w:rsidRPr="00277623">
        <w:t>Tồn triển khai</w:t>
      </w:r>
      <w:r w:rsidR="008F248A" w:rsidRPr="00277623">
        <w:t>:</w:t>
      </w:r>
      <w:bookmarkEnd w:id="235"/>
    </w:p>
    <w:p w14:paraId="451E5495" w14:textId="77777777" w:rsidR="008F248A" w:rsidRDefault="008F248A" w:rsidP="008F248A">
      <w:pPr>
        <w:pStyle w:val="Heading3"/>
        <w:numPr>
          <w:ilvl w:val="0"/>
          <w:numId w:val="0"/>
        </w:numPr>
        <w:ind w:left="1004"/>
      </w:pPr>
      <w:bookmarkStart w:id="236" w:name="_Toc66437688"/>
      <w:r>
        <w:t>1. Mô tả:</w:t>
      </w:r>
      <w:bookmarkEnd w:id="236"/>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8F248A" w:rsidRPr="00E15B12" w14:paraId="3060C95E" w14:textId="77777777" w:rsidTr="00A072C2">
        <w:trPr>
          <w:trHeight w:val="567"/>
        </w:trPr>
        <w:tc>
          <w:tcPr>
            <w:tcW w:w="2116" w:type="dxa"/>
            <w:shd w:val="clear" w:color="auto" w:fill="4472C4" w:themeFill="accent5"/>
            <w:vAlign w:val="center"/>
          </w:tcPr>
          <w:p w14:paraId="379FA3BB" w14:textId="20CE3C41" w:rsidR="008F248A" w:rsidRPr="00E15B12" w:rsidRDefault="005D5DFF" w:rsidP="00A072C2">
            <w:pPr>
              <w:spacing w:line="360" w:lineRule="auto"/>
              <w:rPr>
                <w:b/>
                <w:color w:val="FFFFFF" w:themeColor="background1"/>
                <w:szCs w:val="24"/>
              </w:rPr>
            </w:pPr>
            <w:r>
              <w:rPr>
                <w:b/>
                <w:color w:val="FFFFFF" w:themeColor="background1"/>
                <w:szCs w:val="24"/>
              </w:rPr>
              <w:t>UC10</w:t>
            </w:r>
          </w:p>
        </w:tc>
        <w:tc>
          <w:tcPr>
            <w:tcW w:w="7678" w:type="dxa"/>
            <w:vAlign w:val="center"/>
          </w:tcPr>
          <w:p w14:paraId="02592157" w14:textId="75F37BD4" w:rsidR="008F248A" w:rsidRPr="00D66D7D" w:rsidRDefault="00825CFF" w:rsidP="004706A5">
            <w:pPr>
              <w:pStyle w:val="tvNote"/>
            </w:pPr>
            <w:r>
              <w:t>Tồn triển khai</w:t>
            </w:r>
          </w:p>
        </w:tc>
      </w:tr>
      <w:tr w:rsidR="008F248A" w:rsidRPr="00E15B12" w14:paraId="24D7259C" w14:textId="77777777" w:rsidTr="00A072C2">
        <w:trPr>
          <w:trHeight w:val="567"/>
        </w:trPr>
        <w:tc>
          <w:tcPr>
            <w:tcW w:w="2116" w:type="dxa"/>
            <w:shd w:val="clear" w:color="auto" w:fill="4472C4" w:themeFill="accent5"/>
            <w:vAlign w:val="center"/>
          </w:tcPr>
          <w:p w14:paraId="0C19EEED" w14:textId="77777777" w:rsidR="008F248A" w:rsidRPr="00E15B12" w:rsidRDefault="008F248A" w:rsidP="00A072C2">
            <w:pPr>
              <w:spacing w:line="360" w:lineRule="auto"/>
              <w:rPr>
                <w:b/>
                <w:color w:val="FFFFFF" w:themeColor="background1"/>
                <w:szCs w:val="24"/>
              </w:rPr>
            </w:pPr>
            <w:r>
              <w:rPr>
                <w:b/>
                <w:color w:val="FFFFFF" w:themeColor="background1"/>
                <w:szCs w:val="24"/>
              </w:rPr>
              <w:t>Description</w:t>
            </w:r>
          </w:p>
        </w:tc>
        <w:tc>
          <w:tcPr>
            <w:tcW w:w="7678" w:type="dxa"/>
            <w:vAlign w:val="center"/>
          </w:tcPr>
          <w:p w14:paraId="2279D05E" w14:textId="77777777" w:rsidR="008F248A" w:rsidRPr="00D62262" w:rsidRDefault="008F248A" w:rsidP="004706A5">
            <w:pPr>
              <w:pStyle w:val="tvNote"/>
            </w:pPr>
            <w:r>
              <w:t xml:space="preserve">Màn hình cho phép xem </w:t>
            </w:r>
            <w:r w:rsidR="00D62262">
              <w:t>các yêu cầu triển khai, tiến độ thực hiện và thông tin tổ được phân công.</w:t>
            </w:r>
          </w:p>
          <w:p w14:paraId="49EAF3E2" w14:textId="169EC440" w:rsidR="00D62262" w:rsidRPr="00046834" w:rsidRDefault="00D62262" w:rsidP="004706A5">
            <w:pPr>
              <w:pStyle w:val="tvNote"/>
            </w:pPr>
            <w:r>
              <w:t>Sau khi SDC phân công</w:t>
            </w:r>
            <w:r w:rsidR="003A3671">
              <w:rPr>
                <w:lang w:val="en-US"/>
              </w:rPr>
              <w:t xml:space="preserve"> đơn vị</w:t>
            </w:r>
            <w:r>
              <w:t xml:space="preserve">, </w:t>
            </w:r>
            <w:r w:rsidR="003A3671">
              <w:rPr>
                <w:lang w:val="en-US"/>
              </w:rPr>
              <w:t>đơn vị</w:t>
            </w:r>
            <w:r>
              <w:t xml:space="preserve"> được phân công tiến hành vào phân công cho nhân viên, nhập vật tư triển khai, cập nhật tình trạng triển khai.</w:t>
            </w:r>
          </w:p>
          <w:p w14:paraId="55E7488D" w14:textId="69B3D146" w:rsidR="00046834" w:rsidRPr="00D66D7D" w:rsidRDefault="00046834" w:rsidP="004706A5">
            <w:pPr>
              <w:pStyle w:val="tvNote"/>
            </w:pPr>
            <w:r>
              <w:t>Sau khi triển khai, SDC sẽ là người vào cập nhật tình trạng triển khai cuối cùng.</w:t>
            </w:r>
          </w:p>
        </w:tc>
      </w:tr>
      <w:tr w:rsidR="008F248A" w:rsidRPr="00E15B12" w14:paraId="381811E2" w14:textId="77777777" w:rsidTr="00A072C2">
        <w:trPr>
          <w:trHeight w:val="567"/>
        </w:trPr>
        <w:tc>
          <w:tcPr>
            <w:tcW w:w="2116" w:type="dxa"/>
            <w:shd w:val="clear" w:color="auto" w:fill="4472C4" w:themeFill="accent5"/>
            <w:vAlign w:val="center"/>
          </w:tcPr>
          <w:p w14:paraId="6CCAAA16"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35EBF4B8" w14:textId="1F92E6E0" w:rsidR="008F248A" w:rsidRPr="00D66D7D" w:rsidRDefault="008F248A" w:rsidP="004706A5">
            <w:pPr>
              <w:pStyle w:val="tvNote"/>
            </w:pPr>
            <w:r>
              <w:t>FTI-</w:t>
            </w:r>
            <w:r w:rsidR="00D62262">
              <w:t>SDC, TIN, INF, PNC</w:t>
            </w:r>
          </w:p>
        </w:tc>
      </w:tr>
      <w:tr w:rsidR="008F248A" w:rsidRPr="00E15B12" w14:paraId="64B04A43" w14:textId="77777777" w:rsidTr="00A072C2">
        <w:trPr>
          <w:trHeight w:val="567"/>
        </w:trPr>
        <w:tc>
          <w:tcPr>
            <w:tcW w:w="2116" w:type="dxa"/>
            <w:shd w:val="clear" w:color="auto" w:fill="4472C4" w:themeFill="accent5"/>
            <w:vAlign w:val="center"/>
          </w:tcPr>
          <w:p w14:paraId="0E72D92E"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67027786" w14:textId="4260328B" w:rsidR="008F248A" w:rsidRPr="00D66D7D" w:rsidRDefault="008F248A" w:rsidP="004706A5">
            <w:pPr>
              <w:pStyle w:val="tvNote"/>
            </w:pPr>
            <w:r>
              <w:t xml:space="preserve">Chọn FTMS – </w:t>
            </w:r>
            <w:r w:rsidR="00D62262">
              <w:t>LeasedLine</w:t>
            </w:r>
            <w:r>
              <w:t xml:space="preserve"> – </w:t>
            </w:r>
            <w:r w:rsidR="00D62262">
              <w:t>Tồn triển khai</w:t>
            </w:r>
            <w:r>
              <w:t>.</w:t>
            </w:r>
          </w:p>
        </w:tc>
      </w:tr>
      <w:tr w:rsidR="008F248A" w:rsidRPr="00E15B12" w14:paraId="06E64741" w14:textId="77777777" w:rsidTr="00A072C2">
        <w:trPr>
          <w:trHeight w:val="682"/>
        </w:trPr>
        <w:tc>
          <w:tcPr>
            <w:tcW w:w="2116" w:type="dxa"/>
            <w:shd w:val="clear" w:color="auto" w:fill="4472C4" w:themeFill="accent5"/>
            <w:vAlign w:val="center"/>
          </w:tcPr>
          <w:p w14:paraId="5A1DCC79" w14:textId="77777777" w:rsidR="008F248A" w:rsidRDefault="008F248A" w:rsidP="00A072C2">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443A1985" w14:textId="77777777" w:rsidR="008F248A" w:rsidRPr="00E15B12" w:rsidRDefault="008F248A" w:rsidP="00A072C2">
            <w:pPr>
              <w:spacing w:line="360" w:lineRule="auto"/>
              <w:rPr>
                <w:b/>
                <w:color w:val="FFFFFF" w:themeColor="background1"/>
                <w:szCs w:val="24"/>
              </w:rPr>
            </w:pPr>
          </w:p>
        </w:tc>
        <w:tc>
          <w:tcPr>
            <w:tcW w:w="7678" w:type="dxa"/>
            <w:vAlign w:val="center"/>
          </w:tcPr>
          <w:p w14:paraId="03F1DBD0" w14:textId="77777777" w:rsidR="008F248A" w:rsidRDefault="008F248A" w:rsidP="004706A5">
            <w:pPr>
              <w:pStyle w:val="tvNote"/>
            </w:pPr>
            <w:r w:rsidRPr="00D66D7D">
              <w:t xml:space="preserve">Người dùng </w:t>
            </w:r>
            <w:r>
              <w:t>đăng nhập thành công.</w:t>
            </w:r>
          </w:p>
          <w:p w14:paraId="1956FBF7" w14:textId="77777777" w:rsidR="008F248A" w:rsidRPr="00D62262" w:rsidRDefault="008F248A" w:rsidP="004706A5">
            <w:pPr>
              <w:pStyle w:val="tvNote"/>
            </w:pPr>
            <w:r>
              <w:t xml:space="preserve">Hiển thị trang </w:t>
            </w:r>
            <w:r w:rsidR="00D62262">
              <w:t>Tồn triển khai.</w:t>
            </w:r>
          </w:p>
          <w:p w14:paraId="708A5B87" w14:textId="246EC557" w:rsidR="00D62262" w:rsidRPr="00D66D7D" w:rsidRDefault="00D62262" w:rsidP="004706A5">
            <w:pPr>
              <w:pStyle w:val="tvNote"/>
            </w:pPr>
            <w:r>
              <w:t>Hiển thị toàn bộ các yêu cầu triển khai.</w:t>
            </w:r>
          </w:p>
        </w:tc>
      </w:tr>
      <w:tr w:rsidR="008F248A" w:rsidRPr="00E15B12" w14:paraId="33C0EE93" w14:textId="77777777" w:rsidTr="00A072C2">
        <w:trPr>
          <w:trHeight w:val="567"/>
        </w:trPr>
        <w:tc>
          <w:tcPr>
            <w:tcW w:w="2116" w:type="dxa"/>
            <w:shd w:val="clear" w:color="auto" w:fill="4472C4" w:themeFill="accent5"/>
            <w:vAlign w:val="center"/>
          </w:tcPr>
          <w:p w14:paraId="4B4829CE" w14:textId="77777777" w:rsidR="008F248A" w:rsidRPr="00B53838" w:rsidRDefault="008F248A" w:rsidP="00A072C2">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2A78AF96" w14:textId="231FB0DF" w:rsidR="008F248A" w:rsidRPr="00D62262" w:rsidRDefault="00D62262" w:rsidP="004706A5">
            <w:pPr>
              <w:pStyle w:val="tvNote"/>
            </w:pPr>
            <w:r>
              <w:t>Cập nhật thông tin triển khai thành công.</w:t>
            </w:r>
          </w:p>
          <w:p w14:paraId="11D1317B" w14:textId="15FDBCA1" w:rsidR="00D62262" w:rsidRPr="0068512B" w:rsidRDefault="00D62262" w:rsidP="004706A5">
            <w:pPr>
              <w:pStyle w:val="tvNote"/>
            </w:pPr>
            <w:r>
              <w:t>Phân công nhân viên và vật tự thành công.</w:t>
            </w:r>
          </w:p>
          <w:p w14:paraId="72F4C89C" w14:textId="1E307B74" w:rsidR="008F248A" w:rsidRPr="00D66D7D" w:rsidRDefault="00D62262" w:rsidP="004706A5">
            <w:pPr>
              <w:pStyle w:val="tvNote"/>
            </w:pPr>
            <w:r>
              <w:t>Ghi nhận tiến độ tiếp nhận/ chưa tiếp nhận thành công.</w:t>
            </w:r>
          </w:p>
        </w:tc>
      </w:tr>
    </w:tbl>
    <w:p w14:paraId="0B8D5872" w14:textId="77777777" w:rsidR="008F248A" w:rsidRDefault="008F248A" w:rsidP="008F248A">
      <w:pPr>
        <w:pStyle w:val="Heading3"/>
        <w:numPr>
          <w:ilvl w:val="0"/>
          <w:numId w:val="0"/>
        </w:numPr>
        <w:ind w:left="1004"/>
      </w:pPr>
      <w:bookmarkStart w:id="237" w:name="_Toc66437689"/>
      <w:r>
        <w:lastRenderedPageBreak/>
        <w:t>2. Activity Diagram:</w:t>
      </w:r>
      <w:bookmarkEnd w:id="237"/>
    </w:p>
    <w:p w14:paraId="4886B520" w14:textId="79F5CBF6" w:rsidR="008F248A" w:rsidRPr="006C0459" w:rsidRDefault="00046834" w:rsidP="008F248A">
      <w:r>
        <w:rPr>
          <w:noProof/>
        </w:rPr>
        <w:drawing>
          <wp:inline distT="0" distB="0" distL="0" distR="0" wp14:anchorId="659E8ABC" wp14:editId="4CD4F646">
            <wp:extent cx="6225540" cy="3202305"/>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25540" cy="3202305"/>
                    </a:xfrm>
                    <a:prstGeom prst="rect">
                      <a:avLst/>
                    </a:prstGeom>
                  </pic:spPr>
                </pic:pic>
              </a:graphicData>
            </a:graphic>
          </wp:inline>
        </w:drawing>
      </w:r>
    </w:p>
    <w:p w14:paraId="72DF70CD" w14:textId="26758798" w:rsidR="008F248A" w:rsidRDefault="008F248A" w:rsidP="00851CA2">
      <w:pPr>
        <w:pStyle w:val="Heading3"/>
      </w:pPr>
      <w:bookmarkStart w:id="238" w:name="_Toc66437690"/>
      <w:r>
        <w:t>Wireframe, Screen description:</w:t>
      </w:r>
      <w:bookmarkEnd w:id="238"/>
    </w:p>
    <w:p w14:paraId="49DC60AC" w14:textId="43756C1D" w:rsidR="00851CA2" w:rsidRPr="00851CA2" w:rsidRDefault="00851CA2" w:rsidP="00851CA2">
      <w:pPr>
        <w:ind w:left="-90"/>
        <w:rPr>
          <w:color w:val="FF0000"/>
        </w:rPr>
      </w:pPr>
      <w:r>
        <w:rPr>
          <w:color w:val="FF0000"/>
        </w:rPr>
        <w:t>Các bộ phận, đơn vị được đề nghị triển khai cập nhập thông tin tương ứng ở Tồn triển khai.</w:t>
      </w:r>
    </w:p>
    <w:p w14:paraId="00F7630F" w14:textId="768A4A4A" w:rsidR="008F248A" w:rsidRDefault="009607C6" w:rsidP="008F248A">
      <w:r>
        <w:rPr>
          <w:noProof/>
        </w:rPr>
        <w:t>Bước 1: Tại menu, chọn Triển khai -&gt; Tồn triển khai</w:t>
      </w:r>
    </w:p>
    <w:p w14:paraId="185E741B" w14:textId="34758CF3" w:rsidR="007215D4" w:rsidRDefault="009607C6" w:rsidP="008F248A">
      <w:r>
        <w:rPr>
          <w:noProof/>
        </w:rPr>
        <w:drawing>
          <wp:inline distT="0" distB="0" distL="0" distR="0" wp14:anchorId="11CD6EC4" wp14:editId="111F21C8">
            <wp:extent cx="1374311" cy="292792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86571" cy="2954046"/>
                    </a:xfrm>
                    <a:prstGeom prst="rect">
                      <a:avLst/>
                    </a:prstGeom>
                    <a:noFill/>
                    <a:ln>
                      <a:noFill/>
                    </a:ln>
                  </pic:spPr>
                </pic:pic>
              </a:graphicData>
            </a:graphic>
          </wp:inline>
        </w:drawing>
      </w:r>
      <w:r w:rsidR="00A25F32">
        <w:tab/>
      </w:r>
      <w:r w:rsidR="002F6C1D">
        <w:rPr>
          <w:noProof/>
        </w:rPr>
        <w:drawing>
          <wp:inline distT="0" distB="0" distL="0" distR="0" wp14:anchorId="78401088" wp14:editId="272DCFEA">
            <wp:extent cx="1055198" cy="29178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68004" cy="2953271"/>
                    </a:xfrm>
                    <a:prstGeom prst="rect">
                      <a:avLst/>
                    </a:prstGeom>
                    <a:noFill/>
                    <a:ln>
                      <a:noFill/>
                    </a:ln>
                  </pic:spPr>
                </pic:pic>
              </a:graphicData>
            </a:graphic>
          </wp:inline>
        </w:drawing>
      </w:r>
    </w:p>
    <w:p w14:paraId="16954D04" w14:textId="25C5AAA4" w:rsidR="00C276B4" w:rsidRDefault="00B64EC5" w:rsidP="008F248A">
      <w:r>
        <w:t>Bước 2: Tại m</w:t>
      </w:r>
      <w:r w:rsidR="00C276B4">
        <w:t>àn hình “Tồn triển khai”</w:t>
      </w:r>
      <w:r>
        <w:t>. SDC nhập</w:t>
      </w:r>
      <w:r w:rsidR="0072236A">
        <w:t>/chọn</w:t>
      </w:r>
      <w:r>
        <w:t xml:space="preserve"> thông tin tìm kiếm ph</w:t>
      </w:r>
      <w:r w:rsidR="00D263B1">
        <w:t>iếu</w:t>
      </w:r>
      <w:r w:rsidR="00C42628">
        <w:t>.</w:t>
      </w:r>
    </w:p>
    <w:p w14:paraId="6BCF6FE8" w14:textId="18024BE4" w:rsidR="008F248A" w:rsidRDefault="00C42628" w:rsidP="008F248A">
      <w:ins w:id="239" w:author="Nguyen Thi Ky Duyen (FTEL ISC HCM)" w:date="2021-02-02T11:29:00Z">
        <w:r>
          <w:rPr>
            <w:noProof/>
          </w:rPr>
          <w:lastRenderedPageBreak/>
          <w:drawing>
            <wp:inline distT="0" distB="0" distL="0" distR="0" wp14:anchorId="57EA8E24" wp14:editId="58177FE7">
              <wp:extent cx="6225540" cy="111315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25540" cy="1113155"/>
                      </a:xfrm>
                      <a:prstGeom prst="rect">
                        <a:avLst/>
                      </a:prstGeom>
                    </pic:spPr>
                  </pic:pic>
                </a:graphicData>
              </a:graphic>
            </wp:inline>
          </w:drawing>
        </w:r>
      </w:ins>
    </w:p>
    <w:p w14:paraId="70E6024E" w14:textId="7D1FE4CE" w:rsidR="00473548" w:rsidRPr="00633DBB" w:rsidRDefault="0016476C" w:rsidP="008F248A">
      <w:r>
        <w:t>Trong đó mục tình trạng sẽ bao gồ</w:t>
      </w:r>
      <w:r w:rsidR="00473548">
        <w:t xml:space="preserve">m: </w:t>
      </w:r>
      <w:r w:rsidR="00473548" w:rsidRPr="0058729B">
        <w:rPr>
          <w:b/>
        </w:rPr>
        <w:t>Chưa thi công,</w:t>
      </w:r>
      <w:r w:rsidRPr="0058729B">
        <w:rPr>
          <w:b/>
        </w:rPr>
        <w:t xml:space="preserve"> Đang thi công</w:t>
      </w:r>
      <w:r w:rsidR="003A3671">
        <w:rPr>
          <w:b/>
        </w:rPr>
        <w:t>, Chưa phân công, Thi công OK, Triển khai hoàn tất</w:t>
      </w:r>
      <w:r w:rsidR="00633DBB">
        <w:rPr>
          <w:b/>
        </w:rPr>
        <w:t xml:space="preserve">. </w:t>
      </w:r>
      <w:r w:rsidR="00633DBB">
        <w:t xml:space="preserve">Trong đó các trạng thái: </w:t>
      </w:r>
      <w:r w:rsidR="00633DBB" w:rsidRPr="0058729B">
        <w:rPr>
          <w:b/>
        </w:rPr>
        <w:t>Chưa thi công, Đang thi công</w:t>
      </w:r>
      <w:r w:rsidR="00633DBB">
        <w:rPr>
          <w:b/>
        </w:rPr>
        <w:t xml:space="preserve">, Thi công OK </w:t>
      </w:r>
      <w:r w:rsidR="00633DBB">
        <w:t>sẽ ghi nhận cho đối tác Thuê bao.</w:t>
      </w:r>
    </w:p>
    <w:p w14:paraId="60EA4101" w14:textId="4E1D2A3E" w:rsidR="00D3297D" w:rsidRDefault="00D3297D" w:rsidP="008F248A">
      <w:r>
        <w:t xml:space="preserve">Mục “Xem theo” sẽ quyết định dạng xem của Danh sách phiếu bao gồm: </w:t>
      </w:r>
      <w:r w:rsidRPr="0058729B">
        <w:rPr>
          <w:b/>
        </w:rPr>
        <w:t>Xem theo thông tin khách hàng</w:t>
      </w:r>
      <w:r>
        <w:t xml:space="preserve"> và </w:t>
      </w:r>
      <w:r w:rsidRPr="0058729B">
        <w:rPr>
          <w:b/>
        </w:rPr>
        <w:t>Xem theo thời gian tồn</w:t>
      </w:r>
      <w:r>
        <w:t>.</w:t>
      </w:r>
    </w:p>
    <w:p w14:paraId="5D95925F" w14:textId="795117F1" w:rsidR="00D3297D" w:rsidRDefault="00D3297D" w:rsidP="008F248A">
      <w:r>
        <w:t>Thời gian tồn được hiể</w:t>
      </w:r>
      <w:r w:rsidR="003A3671">
        <w:t>u</w:t>
      </w:r>
      <w:r>
        <w:t xml:space="preserve"> là thời gian được tính từ lúc Phiếu được SDC phân công bộ phận thi công đến lúc SDC vào cập nhật kết quả của phiếu.</w:t>
      </w:r>
    </w:p>
    <w:p w14:paraId="4FEA5D4C" w14:textId="338C8820" w:rsidR="00D3297D" w:rsidRDefault="00D3297D" w:rsidP="008F248A">
      <w:r>
        <w:t>Trường hợp phiếu trả về NOT OK và được thi công lại, phiếu sẽ lấy mốc thời gian SDC phân công lại.</w:t>
      </w:r>
    </w:p>
    <w:p w14:paraId="12761170" w14:textId="233199CD" w:rsidR="0016476C" w:rsidRDefault="0016476C" w:rsidP="008F248A">
      <w:r>
        <w:t>Khi bộ phận triển khai cập nhật thông tin về nhân sự và vật tư, hệ thống sẽ tự chuyển từ</w:t>
      </w:r>
      <w:r w:rsidR="002B6B42">
        <w:t xml:space="preserve"> Chưa phân công sang</w:t>
      </w:r>
      <w:r>
        <w:t xml:space="preserve"> Chưa thi công.</w:t>
      </w:r>
    </w:p>
    <w:p w14:paraId="6E2043D2" w14:textId="54D1A4B4" w:rsidR="00B102F3" w:rsidRDefault="00C42628" w:rsidP="008F248A">
      <w:pPr>
        <w:rPr>
          <w:b/>
          <w:bCs/>
          <w:i/>
          <w:iCs/>
          <w:color w:val="ED7D31" w:themeColor="accent2"/>
        </w:rPr>
      </w:pPr>
      <w:r w:rsidRPr="00C42628">
        <w:rPr>
          <w:b/>
          <w:bCs/>
          <w:i/>
          <w:iCs/>
          <w:color w:val="ED7D31" w:themeColor="accent2"/>
        </w:rPr>
        <w:t xml:space="preserve">Trường hợp 1: </w:t>
      </w:r>
      <w:r>
        <w:rPr>
          <w:b/>
          <w:bCs/>
          <w:i/>
          <w:iCs/>
          <w:color w:val="ED7D31" w:themeColor="accent2"/>
        </w:rPr>
        <w:t>Xem theo thông tin khách h</w:t>
      </w:r>
      <w:r w:rsidR="0072236A">
        <w:rPr>
          <w:b/>
          <w:bCs/>
          <w:i/>
          <w:iCs/>
          <w:color w:val="ED7D31" w:themeColor="accent2"/>
        </w:rPr>
        <w:t>àng</w:t>
      </w:r>
      <w:r>
        <w:rPr>
          <w:b/>
          <w:bCs/>
          <w:i/>
          <w:iCs/>
          <w:color w:val="ED7D31" w:themeColor="accent2"/>
        </w:rPr>
        <w:t>. Màn hình hiển thị Danh sách Tồn triển khai như sau:</w:t>
      </w:r>
    </w:p>
    <w:p w14:paraId="479A8CF8" w14:textId="63FD1823" w:rsidR="00C42628" w:rsidRPr="00C42628" w:rsidRDefault="007E34D8" w:rsidP="008F248A">
      <w:pPr>
        <w:rPr>
          <w:b/>
          <w:bCs/>
          <w:i/>
          <w:iCs/>
          <w:color w:val="ED7D31" w:themeColor="accent2"/>
        </w:rPr>
      </w:pPr>
      <w:r>
        <w:rPr>
          <w:noProof/>
        </w:rPr>
        <w:drawing>
          <wp:inline distT="0" distB="0" distL="0" distR="0" wp14:anchorId="7F93E95A" wp14:editId="66F1109B">
            <wp:extent cx="6225540" cy="318643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5540" cy="3186430"/>
                    </a:xfrm>
                    <a:prstGeom prst="rect">
                      <a:avLst/>
                    </a:prstGeom>
                  </pic:spPr>
                </pic:pic>
              </a:graphicData>
            </a:graphic>
          </wp:inline>
        </w:drawing>
      </w:r>
    </w:p>
    <w:p w14:paraId="731F08E5" w14:textId="77777777" w:rsidR="00C42628" w:rsidRPr="00C42628" w:rsidRDefault="00C42628" w:rsidP="00C42628">
      <w:pPr>
        <w:rPr>
          <w:b/>
          <w:bCs/>
          <w:i/>
          <w:iCs/>
          <w:color w:val="ED7D31" w:themeColor="accent2"/>
        </w:rPr>
      </w:pPr>
      <w:r w:rsidRPr="00C42628">
        <w:rPr>
          <w:b/>
          <w:bCs/>
          <w:i/>
          <w:iCs/>
          <w:color w:val="ED7D31" w:themeColor="accent2"/>
        </w:rPr>
        <w:t>Trường hợp 2: Xem theo thời gian tồn. Màn hình hiển thị Danh sách Tồn triển khai như sau:</w:t>
      </w:r>
    </w:p>
    <w:p w14:paraId="04B60A32" w14:textId="1E335563" w:rsidR="0058729B" w:rsidRDefault="006A6CE7" w:rsidP="0058729B">
      <w:r>
        <w:rPr>
          <w:noProof/>
        </w:rPr>
        <w:lastRenderedPageBreak/>
        <w:drawing>
          <wp:inline distT="0" distB="0" distL="0" distR="0" wp14:anchorId="5456698F" wp14:editId="462BED17">
            <wp:extent cx="6223000" cy="2075815"/>
            <wp:effectExtent l="0" t="0" r="635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23000" cy="2075815"/>
                    </a:xfrm>
                    <a:prstGeom prst="rect">
                      <a:avLst/>
                    </a:prstGeom>
                    <a:noFill/>
                    <a:ln>
                      <a:noFill/>
                    </a:ln>
                  </pic:spPr>
                </pic:pic>
              </a:graphicData>
            </a:graphic>
          </wp:inline>
        </w:drawing>
      </w:r>
    </w:p>
    <w:p w14:paraId="62BB9ECD" w14:textId="54F2F311" w:rsidR="00BF7F74" w:rsidRDefault="00BF7F74" w:rsidP="0058729B">
      <w:r>
        <w:t>Định nghĩa Thời gian tồn:</w:t>
      </w:r>
      <w:r w:rsidR="001A58B5">
        <w:t xml:space="preserve"> Tính từ mốc thời gian đối tác hoàn tất phiếu (Thi công OK) đến ngày nghiệm thu</w:t>
      </w:r>
      <w:r w:rsidR="00667965">
        <w:t xml:space="preserve"> hệ thống (SDC cập nhật)</w:t>
      </w:r>
      <w:r w:rsidR="001A58B5">
        <w:t xml:space="preserve">. </w:t>
      </w:r>
    </w:p>
    <w:p w14:paraId="52C8104A" w14:textId="6CB4A05F" w:rsidR="00BF7F74" w:rsidRDefault="00BF7F74" w:rsidP="0058729B">
      <w:r>
        <w:t>Định nghĩa Thời gian thi công:</w:t>
      </w:r>
      <w:r w:rsidR="00667965">
        <w:t xml:space="preserve"> Tính từ mốc thời gian khi đối tác vào cập nhật ngày hẹn đến ngày đối tác vào cập nhật hoàn tất phiếu.</w:t>
      </w:r>
    </w:p>
    <w:p w14:paraId="72BBDC31" w14:textId="3ACAEAC8" w:rsidR="003E6693" w:rsidRDefault="003E6693" w:rsidP="008F248A">
      <w:r>
        <w:t xml:space="preserve">Chọn vào “Số </w:t>
      </w:r>
      <w:r w:rsidR="007D0169">
        <w:t>phụ lục</w:t>
      </w:r>
      <w:r>
        <w:t>” để xem chi tiết và cập nhật thông tin.</w:t>
      </w:r>
    </w:p>
    <w:p w14:paraId="6830AB4B" w14:textId="7B404BB2" w:rsidR="003E6693" w:rsidRDefault="006A6CE7" w:rsidP="008F248A">
      <w:r>
        <w:rPr>
          <w:noProof/>
        </w:rPr>
        <w:drawing>
          <wp:inline distT="0" distB="0" distL="0" distR="0" wp14:anchorId="70171FC2" wp14:editId="7058018C">
            <wp:extent cx="6212840" cy="2080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12840" cy="2080895"/>
                    </a:xfrm>
                    <a:prstGeom prst="rect">
                      <a:avLst/>
                    </a:prstGeom>
                    <a:noFill/>
                    <a:ln>
                      <a:noFill/>
                    </a:ln>
                  </pic:spPr>
                </pic:pic>
              </a:graphicData>
            </a:graphic>
          </wp:inline>
        </w:drawing>
      </w:r>
    </w:p>
    <w:p w14:paraId="4FF92C00" w14:textId="6701FD5A" w:rsidR="009F3274" w:rsidRDefault="00C42628" w:rsidP="008F248A">
      <w:r>
        <w:t xml:space="preserve">Bước 3: </w:t>
      </w:r>
      <w:r w:rsidR="0070642A">
        <w:t>Màn hình thông tin chi tiết phiếu</w:t>
      </w:r>
    </w:p>
    <w:p w14:paraId="73E95DBB" w14:textId="146086B9" w:rsidR="0070642A" w:rsidRDefault="001B29E4" w:rsidP="008F248A">
      <w:ins w:id="240" w:author="Nguyen Thi Ky Duyen (FTEL ISC HCM)" w:date="2021-02-02T11:40:00Z">
        <w:r>
          <w:rPr>
            <w:noProof/>
          </w:rPr>
          <w:lastRenderedPageBreak/>
          <w:drawing>
            <wp:inline distT="0" distB="0" distL="0" distR="0" wp14:anchorId="40019C79" wp14:editId="07131102">
              <wp:extent cx="6225540" cy="316484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25540" cy="3164840"/>
                      </a:xfrm>
                      <a:prstGeom prst="rect">
                        <a:avLst/>
                      </a:prstGeom>
                    </pic:spPr>
                  </pic:pic>
                </a:graphicData>
              </a:graphic>
            </wp:inline>
          </w:drawing>
        </w:r>
      </w:ins>
    </w:p>
    <w:p w14:paraId="2B44C805" w14:textId="6326C6FE" w:rsidR="006C43A1" w:rsidRDefault="006C43A1" w:rsidP="008F248A">
      <w:pPr>
        <w:rPr>
          <w:b/>
          <w:bCs/>
          <w:i/>
          <w:iCs/>
          <w:color w:val="ED7D31" w:themeColor="accent2"/>
        </w:rPr>
      </w:pPr>
      <w:r w:rsidRPr="001B29E4">
        <w:rPr>
          <w:b/>
          <w:bCs/>
          <w:i/>
          <w:iCs/>
          <w:color w:val="ED7D31" w:themeColor="accent2"/>
        </w:rPr>
        <w:t>Chi tiết</w:t>
      </w:r>
      <w:r w:rsidR="001B29E4" w:rsidRPr="001B29E4">
        <w:rPr>
          <w:b/>
          <w:bCs/>
          <w:i/>
          <w:iCs/>
          <w:color w:val="ED7D31" w:themeColor="accent2"/>
        </w:rPr>
        <w:t xml:space="preserve"> Thông tin khách </w:t>
      </w:r>
      <w:r w:rsidR="001B29E4">
        <w:rPr>
          <w:b/>
          <w:bCs/>
          <w:i/>
          <w:iCs/>
          <w:color w:val="ED7D31" w:themeColor="accent2"/>
        </w:rPr>
        <w:t>hàng:</w:t>
      </w:r>
    </w:p>
    <w:p w14:paraId="61ACD87C" w14:textId="63CAA262" w:rsidR="001B29E4" w:rsidRPr="001B29E4" w:rsidRDefault="001B29E4" w:rsidP="008F248A">
      <w:pPr>
        <w:rPr>
          <w:color w:val="ED7D31" w:themeColor="accent2"/>
        </w:rPr>
      </w:pPr>
      <w:ins w:id="241" w:author="Nguyen Thi Ky Duyen (FTEL ISC HCM)" w:date="2021-02-02T11:41:00Z">
        <w:r>
          <w:rPr>
            <w:noProof/>
          </w:rPr>
          <w:drawing>
            <wp:inline distT="0" distB="0" distL="0" distR="0" wp14:anchorId="6FC473D9" wp14:editId="2DE2C77A">
              <wp:extent cx="6225540" cy="2993390"/>
              <wp:effectExtent l="0" t="0" r="381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5540" cy="2993390"/>
                      </a:xfrm>
                      <a:prstGeom prst="rect">
                        <a:avLst/>
                      </a:prstGeom>
                    </pic:spPr>
                  </pic:pic>
                </a:graphicData>
              </a:graphic>
            </wp:inline>
          </w:drawing>
        </w:r>
      </w:ins>
    </w:p>
    <w:p w14:paraId="697EBDD8" w14:textId="3BA9542B" w:rsidR="006C43A1" w:rsidRDefault="001B29E4" w:rsidP="008F248A">
      <w:pPr>
        <w:rPr>
          <w:b/>
          <w:bCs/>
          <w:i/>
          <w:iCs/>
          <w:color w:val="ED7D31" w:themeColor="accent2"/>
        </w:rPr>
      </w:pPr>
      <w:r w:rsidRPr="001B29E4">
        <w:rPr>
          <w:b/>
          <w:bCs/>
          <w:i/>
          <w:iCs/>
          <w:color w:val="ED7D31" w:themeColor="accent2"/>
        </w:rPr>
        <w:t>Chi tiết Trung tâm kinh doanh, Địa chỉ triển khai, Thông tin dịch vụ triển khai, Thông tin triển khai</w:t>
      </w:r>
      <w:r>
        <w:rPr>
          <w:b/>
          <w:bCs/>
          <w:i/>
          <w:iCs/>
          <w:color w:val="ED7D31" w:themeColor="accent2"/>
        </w:rPr>
        <w:t>:</w:t>
      </w:r>
    </w:p>
    <w:p w14:paraId="6A0EC604" w14:textId="227A278B" w:rsidR="001B29E4" w:rsidRPr="001B29E4" w:rsidRDefault="001B29E4" w:rsidP="008F248A">
      <w:r>
        <w:t>Mục hiển thị thông tin KH, không thể chỉnh sửa.</w:t>
      </w:r>
    </w:p>
    <w:p w14:paraId="6C7755FA" w14:textId="0F0BAB6F" w:rsidR="006C43A1" w:rsidRPr="001B29E4" w:rsidRDefault="001B29E4" w:rsidP="008F248A">
      <w:pPr>
        <w:rPr>
          <w:b/>
          <w:bCs/>
          <w:i/>
          <w:iCs/>
          <w:color w:val="ED7D31" w:themeColor="accent2"/>
        </w:rPr>
      </w:pPr>
      <w:ins w:id="242" w:author="Nguyen Thi Ky Duyen (FTEL ISC HCM)" w:date="2021-02-02T11:44:00Z">
        <w:r>
          <w:rPr>
            <w:noProof/>
          </w:rPr>
          <w:lastRenderedPageBreak/>
          <w:drawing>
            <wp:inline distT="0" distB="0" distL="0" distR="0" wp14:anchorId="182FDA28" wp14:editId="6BEFFAE7">
              <wp:extent cx="6225540" cy="3362325"/>
              <wp:effectExtent l="0" t="0" r="381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25540" cy="3362325"/>
                      </a:xfrm>
                      <a:prstGeom prst="rect">
                        <a:avLst/>
                      </a:prstGeom>
                    </pic:spPr>
                  </pic:pic>
                </a:graphicData>
              </a:graphic>
            </wp:inline>
          </w:drawing>
        </w:r>
      </w:ins>
    </w:p>
    <w:p w14:paraId="5F0BC9F6" w14:textId="60DC3E7F" w:rsidR="00B102F3" w:rsidRDefault="00B102F3" w:rsidP="008F248A">
      <w:r>
        <w:t xml:space="preserve">Mục </w:t>
      </w:r>
      <w:r w:rsidR="00B5075B">
        <w:t>T</w:t>
      </w:r>
      <w:r>
        <w:t>rung tâm kinh doanh, Địa chỉ triển khai chỉ được xem.</w:t>
      </w:r>
    </w:p>
    <w:p w14:paraId="3ADFC72D" w14:textId="548ADECB" w:rsidR="006C43A1" w:rsidRDefault="006C43A1" w:rsidP="008F248A">
      <w:r>
        <w:t xml:space="preserve">Mục “Thông tin triển khai” SDC tiến hành chọn </w:t>
      </w:r>
      <w:r w:rsidR="00DA4658">
        <w:t>đơn vị triển khai</w:t>
      </w:r>
      <w:r w:rsidR="00476643">
        <w:t>, ngày dự kiến hoàn tất</w:t>
      </w:r>
      <w:r>
        <w:t xml:space="preserve"> và note thêm ghi chú</w:t>
      </w:r>
      <w:r w:rsidR="0005614A">
        <w:t>:</w:t>
      </w:r>
    </w:p>
    <w:p w14:paraId="6E9205CF" w14:textId="455C30F9" w:rsidR="0005614A" w:rsidRDefault="0005614A" w:rsidP="008F248A">
      <w:r>
        <w:t>Nếu chọn Đơn vị triển khai là TIN/ PNC -&gt;</w:t>
      </w:r>
      <w:r w:rsidR="00CD344E">
        <w:t xml:space="preserve"> bắt buộc</w:t>
      </w:r>
      <w:r>
        <w:t xml:space="preserve"> </w:t>
      </w:r>
      <w:r w:rsidR="00CD344E">
        <w:t>nhập thông tin</w:t>
      </w:r>
      <w:r>
        <w:t xml:space="preserve"> Đơn vị triển khai:</w:t>
      </w:r>
    </w:p>
    <w:p w14:paraId="40548F23" w14:textId="14C59A78" w:rsidR="0005614A" w:rsidRDefault="0005614A" w:rsidP="008F248A">
      <w:r>
        <w:rPr>
          <w:noProof/>
        </w:rPr>
        <w:drawing>
          <wp:inline distT="0" distB="0" distL="0" distR="0" wp14:anchorId="1F27CDA9" wp14:editId="1873F78E">
            <wp:extent cx="6217920" cy="221805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17920" cy="2218055"/>
                    </a:xfrm>
                    <a:prstGeom prst="rect">
                      <a:avLst/>
                    </a:prstGeom>
                    <a:noFill/>
                    <a:ln>
                      <a:noFill/>
                    </a:ln>
                  </pic:spPr>
                </pic:pic>
              </a:graphicData>
            </a:graphic>
          </wp:inline>
        </w:drawing>
      </w:r>
    </w:p>
    <w:p w14:paraId="3BB507F4" w14:textId="3ADAD3A2" w:rsidR="001B29E4" w:rsidRDefault="001B29E4" w:rsidP="001B29E4">
      <w:pPr>
        <w:rPr>
          <w:b/>
          <w:bCs/>
          <w:i/>
          <w:iCs/>
          <w:color w:val="ED7D31" w:themeColor="accent2"/>
        </w:rPr>
      </w:pPr>
      <w:r w:rsidRPr="004C0319">
        <w:rPr>
          <w:b/>
          <w:bCs/>
          <w:i/>
          <w:iCs/>
          <w:color w:val="ED7D31" w:themeColor="accent2"/>
        </w:rPr>
        <w:t>Chi tiết Đơn vị triển khai</w:t>
      </w:r>
      <w:r w:rsidR="00CD344E">
        <w:rPr>
          <w:b/>
          <w:bCs/>
          <w:i/>
          <w:iCs/>
          <w:color w:val="ED7D31" w:themeColor="accent2"/>
        </w:rPr>
        <w:t>:</w:t>
      </w:r>
    </w:p>
    <w:p w14:paraId="77F5CAFC" w14:textId="69B20F93" w:rsidR="00B357A2" w:rsidRPr="00B357A2" w:rsidRDefault="00B357A2" w:rsidP="001B29E4">
      <w:r>
        <w:rPr>
          <w:noProof/>
        </w:rPr>
        <w:t xml:space="preserve">Chọn vào “ + ” hệ thống hiển thị thêm dòng bên dưới để bổ </w:t>
      </w:r>
      <w:r>
        <w:t>sung thêm nhân sự thi công hỗ trợ</w:t>
      </w:r>
    </w:p>
    <w:p w14:paraId="660728CC" w14:textId="131DE357" w:rsidR="001B29E4" w:rsidRDefault="00CD344E" w:rsidP="008F248A">
      <w:r>
        <w:rPr>
          <w:noProof/>
        </w:rPr>
        <w:lastRenderedPageBreak/>
        <w:drawing>
          <wp:inline distT="0" distB="0" distL="0" distR="0" wp14:anchorId="64F6B323" wp14:editId="49C4A4F7">
            <wp:extent cx="6225540" cy="1596390"/>
            <wp:effectExtent l="0" t="0" r="3810" b="381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25540" cy="1596390"/>
                    </a:xfrm>
                    <a:prstGeom prst="rect">
                      <a:avLst/>
                    </a:prstGeom>
                  </pic:spPr>
                </pic:pic>
              </a:graphicData>
            </a:graphic>
          </wp:inline>
        </w:drawing>
      </w:r>
    </w:p>
    <w:p w14:paraId="0F5E2B53" w14:textId="751F3C7C" w:rsidR="00B357A2" w:rsidRDefault="00B357A2" w:rsidP="008F248A">
      <w:r>
        <w:t>Các đội được phân công triển khai sau khi nhận được mail thông báo, tiến hành cập nhật thông tin, hệ thống LL sẽ ghi nhận thông qua việc output và input bằng API.</w:t>
      </w:r>
    </w:p>
    <w:p w14:paraId="7CA7428A" w14:textId="19AFFBDE" w:rsidR="00CD344E" w:rsidRDefault="00CD344E" w:rsidP="008F248A">
      <w:r>
        <w:t>Kết quả của đơn vị thi công chỉ SDC, CS FTI.Admin mới được cập nhật.</w:t>
      </w:r>
    </w:p>
    <w:p w14:paraId="7E468A62" w14:textId="4EF151F9" w:rsidR="00B5075B" w:rsidRDefault="00B5075B" w:rsidP="004C0319">
      <w:r>
        <w:t xml:space="preserve">Chọn Kết quả đơn vị thi công: </w:t>
      </w:r>
    </w:p>
    <w:p w14:paraId="1AE28F22" w14:textId="0D6001DD" w:rsidR="00B5075B" w:rsidRDefault="00B5075B" w:rsidP="00B5075B">
      <w:pPr>
        <w:jc w:val="center"/>
      </w:pPr>
      <w:r>
        <w:rPr>
          <w:noProof/>
        </w:rPr>
        <w:drawing>
          <wp:inline distT="0" distB="0" distL="0" distR="0" wp14:anchorId="34095A72" wp14:editId="2D24B208">
            <wp:extent cx="3130658" cy="135910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55763" cy="1370001"/>
                    </a:xfrm>
                    <a:prstGeom prst="rect">
                      <a:avLst/>
                    </a:prstGeom>
                    <a:noFill/>
                    <a:ln>
                      <a:noFill/>
                    </a:ln>
                  </pic:spPr>
                </pic:pic>
              </a:graphicData>
            </a:graphic>
          </wp:inline>
        </w:drawing>
      </w:r>
    </w:p>
    <w:p w14:paraId="22D6E8EF" w14:textId="227B3F58" w:rsidR="004C0319" w:rsidRDefault="004C0319" w:rsidP="004C0319">
      <w:r>
        <w:t xml:space="preserve">Chọn Thêm mới vật tư triển khai </w:t>
      </w:r>
      <w:r w:rsidR="009F2323">
        <w:t>(</w:t>
      </w:r>
      <w:r>
        <w:t>nếu có</w:t>
      </w:r>
      <w:r w:rsidR="009F2323">
        <w:t>)</w:t>
      </w:r>
      <w:r>
        <w:t>:</w:t>
      </w:r>
    </w:p>
    <w:p w14:paraId="6D39D0A2" w14:textId="3F5EBB3D" w:rsidR="00CD344E" w:rsidRDefault="00CD344E" w:rsidP="004C0319">
      <w:r>
        <w:t>Click “Thêm mới” khi nhập đầy đủ thông tin Đơn vị triển khai ở trên.</w:t>
      </w:r>
    </w:p>
    <w:p w14:paraId="29E32C42" w14:textId="1B9E49A0" w:rsidR="006C43A1" w:rsidRDefault="00CD344E" w:rsidP="008F248A">
      <w:r>
        <w:rPr>
          <w:noProof/>
        </w:rPr>
        <w:drawing>
          <wp:inline distT="0" distB="0" distL="0" distR="0" wp14:anchorId="4BD60680" wp14:editId="022D36DC">
            <wp:extent cx="6213475" cy="76898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13475" cy="768985"/>
                    </a:xfrm>
                    <a:prstGeom prst="rect">
                      <a:avLst/>
                    </a:prstGeom>
                    <a:noFill/>
                    <a:ln>
                      <a:noFill/>
                    </a:ln>
                  </pic:spPr>
                </pic:pic>
              </a:graphicData>
            </a:graphic>
          </wp:inline>
        </w:drawing>
      </w:r>
    </w:p>
    <w:p w14:paraId="242BB6AE" w14:textId="6E2C7AEB" w:rsidR="00AA5D45" w:rsidRDefault="004C0319" w:rsidP="003743ED">
      <w:r>
        <w:t>Hiển thị Popup Thêm vật tư triển khai:</w:t>
      </w:r>
      <w:r w:rsidR="008547AD">
        <w:t xml:space="preserve"> Trên Popup c</w:t>
      </w:r>
      <w:r>
        <w:t xml:space="preserve">họn </w:t>
      </w:r>
      <w:r w:rsidR="00AA5D45">
        <w:t>V</w:t>
      </w:r>
      <w:r>
        <w:t xml:space="preserve">ật tư, </w:t>
      </w:r>
      <w:r w:rsidR="003743ED">
        <w:t>n</w:t>
      </w:r>
      <w:r>
        <w:t xml:space="preserve">hập </w:t>
      </w:r>
      <w:r w:rsidR="003743ED">
        <w:t>S</w:t>
      </w:r>
      <w:r>
        <w:t>ố lượng</w:t>
      </w:r>
      <w:r w:rsidR="003743ED">
        <w:t>:</w:t>
      </w:r>
    </w:p>
    <w:p w14:paraId="2F71C6E8" w14:textId="1D5F75E8" w:rsidR="00CD344E" w:rsidRDefault="00CD344E" w:rsidP="003743ED">
      <w:ins w:id="243" w:author="Nguyen Thi Ky Duyen (FTEL ISC HCM)" w:date="2021-02-02T11:51:00Z">
        <w:r>
          <w:rPr>
            <w:noProof/>
          </w:rPr>
          <w:lastRenderedPageBreak/>
          <w:drawing>
            <wp:inline distT="0" distB="0" distL="0" distR="0" wp14:anchorId="723B074B" wp14:editId="5D93BA10">
              <wp:extent cx="6220460" cy="3370580"/>
              <wp:effectExtent l="0" t="0" r="8890" b="127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20460" cy="3370580"/>
                      </a:xfrm>
                      <a:prstGeom prst="rect">
                        <a:avLst/>
                      </a:prstGeom>
                      <a:noFill/>
                      <a:ln>
                        <a:noFill/>
                      </a:ln>
                    </pic:spPr>
                  </pic:pic>
                </a:graphicData>
              </a:graphic>
            </wp:inline>
          </w:drawing>
        </w:r>
      </w:ins>
    </w:p>
    <w:p w14:paraId="0418649A" w14:textId="3FCB85FC" w:rsidR="003743ED" w:rsidRDefault="003743ED" w:rsidP="003743ED">
      <w:pPr>
        <w:rPr>
          <w:b/>
          <w:bCs/>
          <w:i/>
          <w:iCs/>
          <w:color w:val="ED7D31" w:themeColor="accent2"/>
        </w:rPr>
      </w:pPr>
      <w:r w:rsidRPr="003743ED">
        <w:rPr>
          <w:b/>
          <w:bCs/>
          <w:i/>
          <w:iCs/>
          <w:color w:val="ED7D31" w:themeColor="accent2"/>
        </w:rPr>
        <w:t xml:space="preserve">Vật tư có MAC: </w:t>
      </w:r>
    </w:p>
    <w:p w14:paraId="0B1124C7" w14:textId="2F3B6832" w:rsidR="003743ED" w:rsidRDefault="003743ED" w:rsidP="003743ED">
      <w:r>
        <w:t xml:space="preserve">Nếu số lượng nhập vào là 1: Thì sẽ ra 1 dòng vật tư được thêm mới trong bảng và số lượng trên </w:t>
      </w:r>
      <w:r w:rsidR="00476433">
        <w:t xml:space="preserve">dòng là </w:t>
      </w:r>
      <w:r w:rsidR="00CD344E">
        <w:t>1.</w:t>
      </w:r>
    </w:p>
    <w:p w14:paraId="4C284B9B" w14:textId="38A48A5B" w:rsidR="003743ED" w:rsidRDefault="003743ED" w:rsidP="003743ED">
      <w:r>
        <w:t xml:space="preserve">Số lượng nhập vào lớn hơn 1: Thì sẽ ra số dòng vật tư thêm mới tương ứng với số lượng nhập và số lượng trên </w:t>
      </w:r>
      <w:r w:rsidR="00476433">
        <w:t xml:space="preserve">từng </w:t>
      </w:r>
      <w:r>
        <w:t>dòng là 1.</w:t>
      </w:r>
    </w:p>
    <w:p w14:paraId="3A27D14F" w14:textId="1DCB0F1D" w:rsidR="00AA5D45" w:rsidRDefault="00AA5D45" w:rsidP="003743ED">
      <w:r>
        <w:t>Bắt buộc chọn chức năng</w:t>
      </w:r>
    </w:p>
    <w:p w14:paraId="120F9AE3" w14:textId="76DFECE0" w:rsidR="00AA5D45" w:rsidRDefault="00AA5D45" w:rsidP="003743ED">
      <w:r>
        <w:t>Bắt buộc chọn MAC</w:t>
      </w:r>
    </w:p>
    <w:p w14:paraId="078F57B2" w14:textId="782D8401" w:rsidR="00AA5D45" w:rsidRDefault="00AA5D45" w:rsidP="003743ED">
      <w:r>
        <w:t>Các MAC từng dòng có trong bảng không được chọn trùng nhau.</w:t>
      </w:r>
    </w:p>
    <w:p w14:paraId="052E1673" w14:textId="2DBA10C9" w:rsidR="00CD344E" w:rsidRDefault="00CD344E" w:rsidP="003743ED">
      <w:r>
        <w:t>Nếu các vật tư thêm vào có MAC, người dùng tiến hành chọn vào nút Load MAC để refresh lại nếu có MAC mới được thêm vào.</w:t>
      </w:r>
    </w:p>
    <w:p w14:paraId="26285241" w14:textId="56F77D1B" w:rsidR="003743ED" w:rsidRPr="003743ED" w:rsidRDefault="003743ED" w:rsidP="003743ED">
      <w:pPr>
        <w:rPr>
          <w:b/>
          <w:bCs/>
          <w:i/>
          <w:iCs/>
          <w:color w:val="ED7D31" w:themeColor="accent2"/>
        </w:rPr>
      </w:pPr>
      <w:r w:rsidRPr="003743ED">
        <w:rPr>
          <w:b/>
          <w:bCs/>
          <w:i/>
          <w:iCs/>
          <w:color w:val="ED7D31" w:themeColor="accent2"/>
        </w:rPr>
        <w:t xml:space="preserve">Vật tư </w:t>
      </w:r>
      <w:r w:rsidR="00476433">
        <w:rPr>
          <w:b/>
          <w:bCs/>
          <w:i/>
          <w:iCs/>
          <w:color w:val="ED7D31" w:themeColor="accent2"/>
        </w:rPr>
        <w:t xml:space="preserve">không </w:t>
      </w:r>
      <w:r w:rsidRPr="003743ED">
        <w:rPr>
          <w:b/>
          <w:bCs/>
          <w:i/>
          <w:iCs/>
          <w:color w:val="ED7D31" w:themeColor="accent2"/>
        </w:rPr>
        <w:t xml:space="preserve">có MAC: </w:t>
      </w:r>
    </w:p>
    <w:p w14:paraId="09A565B0" w14:textId="489CC904" w:rsidR="003743ED" w:rsidRDefault="00AA5D45" w:rsidP="004C0319">
      <w:r>
        <w:t>Số lượng nhập vào luôn lớn hơn 0 -&gt; Click “+” -&gt; Thêm mới 1 dòng vật tư có số lượng là số lượng nhập vào.</w:t>
      </w:r>
    </w:p>
    <w:p w14:paraId="651FBE98" w14:textId="7264E1F3" w:rsidR="00476433" w:rsidRDefault="00AA5D45" w:rsidP="004C0319">
      <w:r>
        <w:t>Khi chọn vật tư để tiếp tục thêm mà vật tư đã được chọn thêm vào bảng trước đó thì sẽ không thêm mới dòng</w:t>
      </w:r>
      <w:r w:rsidR="00476433">
        <w:t xml:space="preserve"> nữa</w:t>
      </w:r>
      <w:r>
        <w:t xml:space="preserve"> mà</w:t>
      </w:r>
      <w:r w:rsidR="00476433">
        <w:t xml:space="preserve"> thay đổi số lượng của dòng vật tư trước đó -&gt; số lượng của dòng vật tư trước đó sẽ thay đổi = số lượng nhập vào + số lượng của vật tư đã thêm trước đó.</w:t>
      </w:r>
    </w:p>
    <w:p w14:paraId="1DE70433" w14:textId="620A831D" w:rsidR="003743ED" w:rsidRDefault="00AA5D45" w:rsidP="003743ED">
      <w:r>
        <w:t>Bắt buộc chọn chức năng</w:t>
      </w:r>
    </w:p>
    <w:p w14:paraId="150B1116" w14:textId="3B747A37" w:rsidR="003743ED" w:rsidRDefault="003743ED" w:rsidP="003743ED">
      <w:r>
        <w:t>Sau khi bổ sung đủ thông tin, chọn vào “Cập nhật”, hệ thống ghi nhận thông tin bổ sung.</w:t>
      </w:r>
    </w:p>
    <w:p w14:paraId="2285E4F7" w14:textId="77777777" w:rsidR="00B357A2" w:rsidRDefault="00B357A2" w:rsidP="008F248A">
      <w:pPr>
        <w:rPr>
          <w:color w:val="FF0000"/>
        </w:rPr>
      </w:pPr>
    </w:p>
    <w:p w14:paraId="719F156F" w14:textId="215F8C29" w:rsidR="00B357A2" w:rsidRDefault="00B357A2" w:rsidP="008F248A">
      <w:r>
        <w:lastRenderedPageBreak/>
        <w:t>Chọn Thêm mới Vật tư thu hồi (nếu có):</w:t>
      </w:r>
    </w:p>
    <w:p w14:paraId="6990B9C3" w14:textId="047C6F5A" w:rsidR="00B357A2" w:rsidRPr="00B357A2" w:rsidRDefault="00B357A2" w:rsidP="008F248A">
      <w:r>
        <w:t xml:space="preserve">Vật tư thu hồi </w:t>
      </w:r>
      <w:r w:rsidR="00153DD6">
        <w:t>chỉ hiển thị khi phiếu triển khai</w:t>
      </w:r>
      <w:r w:rsidR="00185F20">
        <w:t xml:space="preserve"> nghiệm thu</w:t>
      </w:r>
      <w:r w:rsidR="00153DD6">
        <w:t xml:space="preserve"> hoàn tất và có yêu cầu chuyển địa điểm hoàn tất</w:t>
      </w:r>
      <w:r w:rsidR="00185F20">
        <w:t>.</w:t>
      </w:r>
    </w:p>
    <w:p w14:paraId="2DC58345" w14:textId="64C8F1BF" w:rsidR="009F2323" w:rsidRDefault="009F2323" w:rsidP="008F248A">
      <w:pPr>
        <w:rPr>
          <w:color w:val="FF0000"/>
        </w:rPr>
      </w:pPr>
      <w:ins w:id="244" w:author="Nguyen Thi Ky Duyen (FTEL ISC HCM)" w:date="2021-02-02T11:57:00Z">
        <w:r>
          <w:rPr>
            <w:noProof/>
          </w:rPr>
          <w:drawing>
            <wp:inline distT="0" distB="0" distL="0" distR="0" wp14:anchorId="4DA1840C" wp14:editId="4853B1BA">
              <wp:extent cx="6214110" cy="687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214110" cy="687705"/>
                      </a:xfrm>
                      <a:prstGeom prst="rect">
                        <a:avLst/>
                      </a:prstGeom>
                      <a:noFill/>
                      <a:ln>
                        <a:noFill/>
                      </a:ln>
                    </pic:spPr>
                  </pic:pic>
                </a:graphicData>
              </a:graphic>
            </wp:inline>
          </w:drawing>
        </w:r>
      </w:ins>
    </w:p>
    <w:p w14:paraId="05D4C95E" w14:textId="1F9CEB4B" w:rsidR="002F408F" w:rsidRDefault="002F408F" w:rsidP="002F408F">
      <w:r>
        <w:t>Hệ thống hiển thị Popup nhập Vật tư thu hồi:</w:t>
      </w:r>
    </w:p>
    <w:p w14:paraId="61FB702A" w14:textId="1717480E" w:rsidR="00311383" w:rsidRDefault="00233A69" w:rsidP="002F408F">
      <w:r>
        <w:rPr>
          <w:noProof/>
        </w:rPr>
        <w:drawing>
          <wp:inline distT="0" distB="0" distL="0" distR="0" wp14:anchorId="73340B43" wp14:editId="259B307B">
            <wp:extent cx="6225540" cy="2496820"/>
            <wp:effectExtent l="0" t="0" r="381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25540" cy="2496820"/>
                    </a:xfrm>
                    <a:prstGeom prst="rect">
                      <a:avLst/>
                    </a:prstGeom>
                  </pic:spPr>
                </pic:pic>
              </a:graphicData>
            </a:graphic>
          </wp:inline>
        </w:drawing>
      </w:r>
    </w:p>
    <w:p w14:paraId="49D699B6" w14:textId="77777777" w:rsidR="00311383" w:rsidRDefault="00311383" w:rsidP="002F408F">
      <w:r>
        <w:t>Danh sách vật tư thu hồi thuộc danh sách các vật tư thu hồi của FTI</w:t>
      </w:r>
    </w:p>
    <w:p w14:paraId="33DB3A70" w14:textId="77777777" w:rsidR="00311383" w:rsidRDefault="00311383" w:rsidP="002F408F">
      <w:r>
        <w:t>Nguyên nhân không thu hồi có thể chọn</w:t>
      </w:r>
    </w:p>
    <w:p w14:paraId="76D982CC" w14:textId="089C09E5" w:rsidR="00311383" w:rsidRDefault="00311383" w:rsidP="002F408F">
      <w:r>
        <w:t>Bắt buộc chọn chức năng</w:t>
      </w:r>
    </w:p>
    <w:p w14:paraId="653457FA" w14:textId="5BA11AAB" w:rsidR="00DB280B" w:rsidRDefault="00DB280B" w:rsidP="002F408F">
      <w:r w:rsidRPr="00DB280B">
        <w:t>Bắt buộc chọn nguyên nhân không thu hồi nếu vật tư không thu hồi, Không cần chọn nếu vật tư trả về</w:t>
      </w:r>
    </w:p>
    <w:p w14:paraId="6DBE2B0D" w14:textId="77777777" w:rsidR="00311383" w:rsidRDefault="00311383" w:rsidP="00311383">
      <w:pPr>
        <w:rPr>
          <w:b/>
          <w:bCs/>
          <w:i/>
          <w:iCs/>
          <w:color w:val="ED7D31" w:themeColor="accent2"/>
        </w:rPr>
      </w:pPr>
      <w:r w:rsidRPr="003743ED">
        <w:rPr>
          <w:b/>
          <w:bCs/>
          <w:i/>
          <w:iCs/>
          <w:color w:val="ED7D31" w:themeColor="accent2"/>
        </w:rPr>
        <w:t xml:space="preserve">Vật tư có MAC: </w:t>
      </w:r>
    </w:p>
    <w:p w14:paraId="33868E08" w14:textId="77777777" w:rsidR="00311383" w:rsidRDefault="00311383" w:rsidP="00311383">
      <w:r>
        <w:t>Nếu số lượng nhập vào là 1: Thì sẽ ra 1 dòng vật tư được thêm mới trong bảng và số lượng trên dòng là 1.</w:t>
      </w:r>
    </w:p>
    <w:p w14:paraId="4C038992" w14:textId="77777777" w:rsidR="00311383" w:rsidRDefault="00311383" w:rsidP="00311383">
      <w:r>
        <w:t>Số lượng nhập vào lớn hơn 1: Thì sẽ ra số dòng vật tư thêm mới tương ứng với số lượng nhập và số lượng trên từng dòng là 1.</w:t>
      </w:r>
    </w:p>
    <w:p w14:paraId="3EC17683" w14:textId="77777777" w:rsidR="00311383" w:rsidRDefault="00311383" w:rsidP="00311383">
      <w:r>
        <w:t>Bắt buộc chọn chức năng</w:t>
      </w:r>
    </w:p>
    <w:p w14:paraId="1EEC5C94" w14:textId="77777777" w:rsidR="00311383" w:rsidRDefault="00311383" w:rsidP="00311383">
      <w:r>
        <w:t>Bắt buộc chọn MAC</w:t>
      </w:r>
    </w:p>
    <w:p w14:paraId="6CA85D33" w14:textId="3BFE7A2F" w:rsidR="00311383" w:rsidRDefault="00311383" w:rsidP="00311383">
      <w:r>
        <w:t>Các MAC từng dòng có trong bảng không được chọn trùng nhau</w:t>
      </w:r>
      <w:r w:rsidR="004677F8" w:rsidRPr="004677F8">
        <w:t xml:space="preserve"> và không trùng với các M</w:t>
      </w:r>
      <w:r w:rsidR="004677F8">
        <w:t>AC</w:t>
      </w:r>
      <w:r w:rsidR="004677F8" w:rsidRPr="004677F8">
        <w:t xml:space="preserve"> trong vật tư triển khai</w:t>
      </w:r>
      <w:r w:rsidR="004677F8">
        <w:t>.</w:t>
      </w:r>
    </w:p>
    <w:p w14:paraId="120C59A7" w14:textId="77777777" w:rsidR="00311383" w:rsidRDefault="00311383" w:rsidP="00311383">
      <w:r>
        <w:lastRenderedPageBreak/>
        <w:t>Nếu các vật tư thêm vào có MAC, người dùng tiến hành chọn vào nút Load MAC để refresh lại nếu có MAC mới được thêm vào.</w:t>
      </w:r>
    </w:p>
    <w:p w14:paraId="7ED81356" w14:textId="77777777" w:rsidR="00311383" w:rsidRPr="003743ED" w:rsidRDefault="00311383" w:rsidP="00311383">
      <w:pPr>
        <w:rPr>
          <w:b/>
          <w:bCs/>
          <w:i/>
          <w:iCs/>
          <w:color w:val="ED7D31" w:themeColor="accent2"/>
        </w:rPr>
      </w:pPr>
      <w:r w:rsidRPr="003743ED">
        <w:rPr>
          <w:b/>
          <w:bCs/>
          <w:i/>
          <w:iCs/>
          <w:color w:val="ED7D31" w:themeColor="accent2"/>
        </w:rPr>
        <w:t xml:space="preserve">Vật tư </w:t>
      </w:r>
      <w:r>
        <w:rPr>
          <w:b/>
          <w:bCs/>
          <w:i/>
          <w:iCs/>
          <w:color w:val="ED7D31" w:themeColor="accent2"/>
        </w:rPr>
        <w:t xml:space="preserve">không </w:t>
      </w:r>
      <w:r w:rsidRPr="003743ED">
        <w:rPr>
          <w:b/>
          <w:bCs/>
          <w:i/>
          <w:iCs/>
          <w:color w:val="ED7D31" w:themeColor="accent2"/>
        </w:rPr>
        <w:t xml:space="preserve">có MAC: </w:t>
      </w:r>
    </w:p>
    <w:p w14:paraId="426AC8DF" w14:textId="77777777" w:rsidR="00311383" w:rsidRDefault="00311383" w:rsidP="00311383">
      <w:r>
        <w:t>Số lượng nhập vào luôn lớn hơn 0 -&gt; Click “+” -&gt; Thêm mới 1 dòng vật tư có số lượng là số lượng nhập vào.</w:t>
      </w:r>
    </w:p>
    <w:p w14:paraId="15A8EBF4" w14:textId="77777777" w:rsidR="00311383" w:rsidRDefault="00311383" w:rsidP="00311383">
      <w:r>
        <w:t>Khi chọn vật tư để tiếp tục thêm mà vật tư đã được chọn thêm vào bảng trước đó thì sẽ không thêm mới dòng nữa mà thay đổi số lượng của dòng vật tư trước đó -&gt; số lượng của dòng vật tư trước đó sẽ thay đổi = số lượng nhập vào + số lượng của vật tư đã thêm trước đó.</w:t>
      </w:r>
    </w:p>
    <w:p w14:paraId="0C70BA6C" w14:textId="77777777" w:rsidR="00311383" w:rsidRDefault="00311383" w:rsidP="00311383">
      <w:r>
        <w:t>Bắt buộc chọn chức năng</w:t>
      </w:r>
    </w:p>
    <w:p w14:paraId="593D2F55" w14:textId="6A102FF2" w:rsidR="00E108D4" w:rsidRDefault="00311383" w:rsidP="008F248A">
      <w:r>
        <w:t>Sau khi bổ sung đủ thông tin, chọn vào “Cập nhật”, hệ thống ghi nhận thông tin bổ sung.</w:t>
      </w:r>
    </w:p>
    <w:p w14:paraId="03195A1D" w14:textId="23A3A76E" w:rsidR="00B16D08" w:rsidRDefault="00B16D08" w:rsidP="008F248A">
      <w:pPr>
        <w:rPr>
          <w:b/>
          <w:bCs/>
          <w:i/>
          <w:iCs/>
          <w:color w:val="ED7D31" w:themeColor="accent2"/>
        </w:rPr>
      </w:pPr>
      <w:r w:rsidRPr="00B16D08">
        <w:rPr>
          <w:b/>
          <w:bCs/>
          <w:i/>
          <w:iCs/>
          <w:color w:val="ED7D31" w:themeColor="accent2"/>
        </w:rPr>
        <w:t>Mục Điểm nối hạ tầng INF:</w:t>
      </w:r>
    </w:p>
    <w:p w14:paraId="30FA1C40" w14:textId="388802E8" w:rsidR="006C43A1" w:rsidRPr="00B16D08" w:rsidRDefault="00B16D08" w:rsidP="008F248A">
      <w:pPr>
        <w:rPr>
          <w:b/>
          <w:bCs/>
          <w:i/>
          <w:iCs/>
          <w:color w:val="ED7D31" w:themeColor="accent2"/>
        </w:rPr>
      </w:pPr>
      <w:r>
        <w:rPr>
          <w:noProof/>
        </w:rPr>
        <w:drawing>
          <wp:inline distT="0" distB="0" distL="0" distR="0" wp14:anchorId="7DD2D028" wp14:editId="136CE644">
            <wp:extent cx="6225540" cy="280162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25540" cy="2801620"/>
                    </a:xfrm>
                    <a:prstGeom prst="rect">
                      <a:avLst/>
                    </a:prstGeom>
                  </pic:spPr>
                </pic:pic>
              </a:graphicData>
            </a:graphic>
          </wp:inline>
        </w:drawing>
      </w:r>
    </w:p>
    <w:p w14:paraId="763CDB41" w14:textId="1BB8A7C8" w:rsidR="00BF4BD2" w:rsidRDefault="00BF4BD2" w:rsidP="00BF4BD2">
      <w:r>
        <w:t>INF được phân công triển khai sau khi nhận được mail thông báo, tiến hành cập nhật thông tin này, hệ thống LL sẽ ghi nhận thông qua việc output và input bằng API.</w:t>
      </w:r>
    </w:p>
    <w:p w14:paraId="7DBDCDCE" w14:textId="47F87A0F" w:rsidR="00BF4BD2" w:rsidRPr="00B16D08" w:rsidRDefault="00B16D08" w:rsidP="008F248A">
      <w:pPr>
        <w:rPr>
          <w:b/>
          <w:bCs/>
          <w:i/>
          <w:iCs/>
          <w:color w:val="ED7D31" w:themeColor="accent2"/>
        </w:rPr>
      </w:pPr>
      <w:r w:rsidRPr="00B16D08">
        <w:rPr>
          <w:b/>
          <w:bCs/>
          <w:i/>
          <w:iCs/>
          <w:color w:val="ED7D31" w:themeColor="accent2"/>
        </w:rPr>
        <w:t>Mục Thông số cấu hình/ Dẫn kênh NOC:</w:t>
      </w:r>
    </w:p>
    <w:p w14:paraId="12E4F371" w14:textId="7B3E1DA2" w:rsidR="006C43A1" w:rsidRDefault="00B16D08" w:rsidP="008F248A">
      <w:r>
        <w:rPr>
          <w:noProof/>
        </w:rPr>
        <w:lastRenderedPageBreak/>
        <w:drawing>
          <wp:inline distT="0" distB="0" distL="0" distR="0" wp14:anchorId="1EAEB8EA" wp14:editId="4814FC61">
            <wp:extent cx="6225540" cy="2729865"/>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25540" cy="2729865"/>
                    </a:xfrm>
                    <a:prstGeom prst="rect">
                      <a:avLst/>
                    </a:prstGeom>
                  </pic:spPr>
                </pic:pic>
              </a:graphicData>
            </a:graphic>
          </wp:inline>
        </w:drawing>
      </w:r>
    </w:p>
    <w:p w14:paraId="059378D5" w14:textId="1903B83B" w:rsidR="001C0DB6" w:rsidRDefault="001C0DB6" w:rsidP="008F248A">
      <w:r>
        <w:t>Các dữ liệu hiển thị sẽ theo từng đặc trưng của mỗi nhóm và loại dịch vụ, các thông số này chỉ hiển thị ở trang này, để cập nhật SDC tiến hành vào Tab Cấu hình dịch vụ.</w:t>
      </w:r>
    </w:p>
    <w:p w14:paraId="169EDB31" w14:textId="77777777" w:rsidR="00E6301E" w:rsidRDefault="00B16D08" w:rsidP="008F248A">
      <w:pPr>
        <w:rPr>
          <w:b/>
          <w:bCs/>
          <w:i/>
          <w:iCs/>
          <w:color w:val="ED7D31" w:themeColor="accent2"/>
        </w:rPr>
      </w:pPr>
      <w:r w:rsidRPr="00B16D08">
        <w:rPr>
          <w:b/>
          <w:bCs/>
          <w:i/>
          <w:iCs/>
          <w:color w:val="ED7D31" w:themeColor="accent2"/>
        </w:rPr>
        <w:t>Mục Thông số FTI</w:t>
      </w:r>
      <w:r>
        <w:rPr>
          <w:b/>
          <w:bCs/>
          <w:i/>
          <w:iCs/>
          <w:color w:val="ED7D31" w:themeColor="accent2"/>
        </w:rPr>
        <w:t>, Vật tư FTI</w:t>
      </w:r>
      <w:r w:rsidRPr="00B16D08">
        <w:rPr>
          <w:b/>
          <w:bCs/>
          <w:i/>
          <w:iCs/>
          <w:color w:val="ED7D31" w:themeColor="accent2"/>
        </w:rPr>
        <w:t>:</w:t>
      </w:r>
      <w:r w:rsidR="00E6301E">
        <w:rPr>
          <w:b/>
          <w:bCs/>
          <w:i/>
          <w:iCs/>
          <w:color w:val="ED7D31" w:themeColor="accent2"/>
        </w:rPr>
        <w:t xml:space="preserve"> </w:t>
      </w:r>
    </w:p>
    <w:p w14:paraId="3EBF63F5" w14:textId="6620E284" w:rsidR="00B16D08" w:rsidRPr="00E6301E" w:rsidRDefault="00E6301E" w:rsidP="008F248A">
      <w:r>
        <w:t>SDC tiến hành cập nhật các dữ liệu mục “Thông số FTI” và “Vật tư FTI”</w:t>
      </w:r>
    </w:p>
    <w:p w14:paraId="0DAAA49C" w14:textId="04D15BC9" w:rsidR="006C43A1" w:rsidRPr="00B16D08" w:rsidRDefault="00B16D08" w:rsidP="008F248A">
      <w:pPr>
        <w:rPr>
          <w:b/>
          <w:bCs/>
          <w:i/>
          <w:iCs/>
          <w:color w:val="ED7D31" w:themeColor="accent2"/>
        </w:rPr>
      </w:pPr>
      <w:r>
        <w:rPr>
          <w:noProof/>
        </w:rPr>
        <w:drawing>
          <wp:inline distT="0" distB="0" distL="0" distR="0" wp14:anchorId="13BADB49" wp14:editId="124E70BF">
            <wp:extent cx="6225540" cy="2468245"/>
            <wp:effectExtent l="0" t="0" r="381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25540" cy="2468245"/>
                    </a:xfrm>
                    <a:prstGeom prst="rect">
                      <a:avLst/>
                    </a:prstGeom>
                  </pic:spPr>
                </pic:pic>
              </a:graphicData>
            </a:graphic>
          </wp:inline>
        </w:drawing>
      </w:r>
    </w:p>
    <w:p w14:paraId="04BFD38F" w14:textId="58DF5DB5" w:rsidR="001667E2" w:rsidRDefault="00F93E6E" w:rsidP="008F248A">
      <w:r>
        <w:t>N</w:t>
      </w:r>
      <w:r w:rsidR="001667E2">
        <w:t xml:space="preserve">ếu </w:t>
      </w:r>
      <w:r w:rsidR="00E6301E">
        <w:t>chọn Kênh quốc tế</w:t>
      </w:r>
      <w:r w:rsidR="001667E2">
        <w:t>, SDC tiến hành chọn vào đối tác</w:t>
      </w:r>
      <w:r w:rsidR="00E6301E">
        <w:t>:</w:t>
      </w:r>
    </w:p>
    <w:p w14:paraId="215B8F88" w14:textId="72CCD3DD" w:rsidR="00E6301E" w:rsidRDefault="00E6301E" w:rsidP="008F248A">
      <w:r>
        <w:rPr>
          <w:noProof/>
        </w:rPr>
        <w:drawing>
          <wp:inline distT="0" distB="0" distL="0" distR="0" wp14:anchorId="348D318B" wp14:editId="1911577C">
            <wp:extent cx="6219190" cy="161417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219190" cy="1614170"/>
                    </a:xfrm>
                    <a:prstGeom prst="rect">
                      <a:avLst/>
                    </a:prstGeom>
                    <a:noFill/>
                    <a:ln>
                      <a:noFill/>
                    </a:ln>
                  </pic:spPr>
                </pic:pic>
              </a:graphicData>
            </a:graphic>
          </wp:inline>
        </w:drawing>
      </w:r>
    </w:p>
    <w:p w14:paraId="36E8C08B" w14:textId="6361A677" w:rsidR="00E6301E" w:rsidRDefault="00E6301E" w:rsidP="008F248A">
      <w:r>
        <w:lastRenderedPageBreak/>
        <w:t>Nếu chọn Đối tác hạ tầng, SDC tiến hành chọn vào đối tác:</w:t>
      </w:r>
    </w:p>
    <w:p w14:paraId="7C629376" w14:textId="5CA7E4BB" w:rsidR="00E6301E" w:rsidRDefault="00E6301E" w:rsidP="008F248A">
      <w:r>
        <w:rPr>
          <w:noProof/>
        </w:rPr>
        <w:drawing>
          <wp:inline distT="0" distB="0" distL="0" distR="0" wp14:anchorId="0D191E33" wp14:editId="2B02BB0F">
            <wp:extent cx="6224270" cy="2032635"/>
            <wp:effectExtent l="0" t="0" r="508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224270" cy="2032635"/>
                    </a:xfrm>
                    <a:prstGeom prst="rect">
                      <a:avLst/>
                    </a:prstGeom>
                    <a:noFill/>
                    <a:ln>
                      <a:noFill/>
                    </a:ln>
                  </pic:spPr>
                </pic:pic>
              </a:graphicData>
            </a:graphic>
          </wp:inline>
        </w:drawing>
      </w:r>
    </w:p>
    <w:p w14:paraId="6B420F19" w14:textId="494B4134" w:rsidR="00E6301E" w:rsidRDefault="00E6301E" w:rsidP="00E6301E">
      <w:r>
        <w:t>Nếu chọn Kênh Cross Connect, SDC tiến hành chọn vào đối tác:</w:t>
      </w:r>
    </w:p>
    <w:p w14:paraId="2FFEBD11" w14:textId="16E245D5" w:rsidR="00E6301E" w:rsidRDefault="00E6301E" w:rsidP="008F248A">
      <w:r>
        <w:rPr>
          <w:noProof/>
        </w:rPr>
        <w:drawing>
          <wp:inline distT="0" distB="0" distL="0" distR="0" wp14:anchorId="2678BAD0" wp14:editId="7985A39A">
            <wp:extent cx="6213475" cy="232981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213475" cy="2329815"/>
                    </a:xfrm>
                    <a:prstGeom prst="rect">
                      <a:avLst/>
                    </a:prstGeom>
                    <a:noFill/>
                    <a:ln>
                      <a:noFill/>
                    </a:ln>
                  </pic:spPr>
                </pic:pic>
              </a:graphicData>
            </a:graphic>
          </wp:inline>
        </w:drawing>
      </w:r>
    </w:p>
    <w:p w14:paraId="1346ECDB" w14:textId="33E4D29D" w:rsidR="00B16D08" w:rsidRPr="00B16D08" w:rsidRDefault="00B16D08" w:rsidP="008F248A">
      <w:pPr>
        <w:rPr>
          <w:b/>
          <w:bCs/>
          <w:i/>
          <w:iCs/>
          <w:color w:val="ED7D31" w:themeColor="accent2"/>
        </w:rPr>
      </w:pPr>
      <w:r w:rsidRPr="00B16D08">
        <w:rPr>
          <w:b/>
          <w:bCs/>
          <w:i/>
          <w:iCs/>
          <w:color w:val="ED7D31" w:themeColor="accent2"/>
        </w:rPr>
        <w:t>Mục Thông tin chung:</w:t>
      </w:r>
    </w:p>
    <w:p w14:paraId="7220C647" w14:textId="2FBD3EE5" w:rsidR="006C43A1" w:rsidRDefault="007716AA" w:rsidP="00B16D08">
      <w:pPr>
        <w:ind w:left="-180"/>
      </w:pPr>
      <w:r>
        <w:rPr>
          <w:noProof/>
        </w:rPr>
        <w:drawing>
          <wp:inline distT="0" distB="0" distL="0" distR="0" wp14:anchorId="0A22A33F" wp14:editId="4EC52F99">
            <wp:extent cx="6348019" cy="1881614"/>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57974" cy="1884565"/>
                    </a:xfrm>
                    <a:prstGeom prst="rect">
                      <a:avLst/>
                    </a:prstGeom>
                  </pic:spPr>
                </pic:pic>
              </a:graphicData>
            </a:graphic>
          </wp:inline>
        </w:drawing>
      </w:r>
    </w:p>
    <w:p w14:paraId="1ACCFACD" w14:textId="1B30E54C" w:rsidR="00540AFC" w:rsidRDefault="00540AFC" w:rsidP="006C43A1">
      <w:pPr>
        <w:ind w:left="-90"/>
      </w:pPr>
      <w:r>
        <w:t>Mục “Thông tin chung”, SDC tiến hành cập nhật thông tin ở bước này khi đã đủ các thông tin ở các mục:</w:t>
      </w:r>
    </w:p>
    <w:p w14:paraId="47949867" w14:textId="4551B348" w:rsidR="00540AFC" w:rsidRPr="00803BEA" w:rsidRDefault="00540AFC" w:rsidP="004706A5">
      <w:pPr>
        <w:pStyle w:val="tvNote"/>
        <w:numPr>
          <w:ilvl w:val="0"/>
          <w:numId w:val="40"/>
        </w:numPr>
      </w:pPr>
      <w:r w:rsidRPr="00803BEA">
        <w:t>Kết quả đơn vị triển khai.</w:t>
      </w:r>
    </w:p>
    <w:p w14:paraId="767E3980" w14:textId="0424295A" w:rsidR="00540AFC" w:rsidRPr="00803BEA" w:rsidRDefault="00540AFC" w:rsidP="004706A5">
      <w:pPr>
        <w:pStyle w:val="tvNote"/>
        <w:numPr>
          <w:ilvl w:val="0"/>
          <w:numId w:val="40"/>
        </w:numPr>
      </w:pPr>
      <w:r w:rsidRPr="00803BEA">
        <w:t>Kết quả đấu nối (INF).</w:t>
      </w:r>
    </w:p>
    <w:p w14:paraId="19405664" w14:textId="1F92770E" w:rsidR="00803BEA" w:rsidRPr="00803BEA" w:rsidRDefault="00540AFC" w:rsidP="004706A5">
      <w:pPr>
        <w:pStyle w:val="tvNote"/>
        <w:numPr>
          <w:ilvl w:val="0"/>
          <w:numId w:val="40"/>
        </w:numPr>
      </w:pPr>
      <w:r w:rsidRPr="00803BEA">
        <w:lastRenderedPageBreak/>
        <w:t>Kết quả cấu hình/Dẫn kênh</w:t>
      </w:r>
      <w:r w:rsidR="00311383" w:rsidRPr="00803BEA">
        <w:rPr>
          <w:lang w:val="en-US"/>
        </w:rPr>
        <w:t xml:space="preserve"> NOC</w:t>
      </w:r>
    </w:p>
    <w:p w14:paraId="50EE0876" w14:textId="010537AD" w:rsidR="00803BEA" w:rsidRPr="00803BEA" w:rsidRDefault="00803BEA" w:rsidP="004706A5">
      <w:pPr>
        <w:pStyle w:val="tvNote"/>
      </w:pPr>
      <w:r w:rsidRPr="00803BEA">
        <w:t>Cập nhật không thành công khi:</w:t>
      </w:r>
    </w:p>
    <w:p w14:paraId="1F24A822" w14:textId="79DFF3A2" w:rsidR="00803BEA" w:rsidRPr="00803BEA" w:rsidRDefault="00803BEA" w:rsidP="004706A5">
      <w:pPr>
        <w:pStyle w:val="tvNote"/>
      </w:pPr>
      <w:r>
        <w:rPr>
          <w:noProof/>
        </w:rPr>
        <w:drawing>
          <wp:inline distT="0" distB="0" distL="0" distR="0" wp14:anchorId="3A8206B8" wp14:editId="7FB36056">
            <wp:extent cx="2442747" cy="1589649"/>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67253" cy="1605597"/>
                    </a:xfrm>
                    <a:prstGeom prst="rect">
                      <a:avLst/>
                    </a:prstGeom>
                  </pic:spPr>
                </pic:pic>
              </a:graphicData>
            </a:graphic>
          </wp:inline>
        </w:drawing>
      </w:r>
    </w:p>
    <w:p w14:paraId="1CAD0E47" w14:textId="17441DDF" w:rsidR="001A164C" w:rsidRDefault="001A164C" w:rsidP="006C43A1">
      <w:pPr>
        <w:ind w:left="-90"/>
        <w:rPr>
          <w:color w:val="FF0000"/>
        </w:rPr>
      </w:pPr>
      <w:r w:rsidRPr="001643FE">
        <w:rPr>
          <w:color w:val="FF0000"/>
        </w:rPr>
        <w:t>Trường hợp Triển khai OK:</w:t>
      </w:r>
    </w:p>
    <w:p w14:paraId="2707C40D" w14:textId="4ECAB9FE" w:rsidR="00803BEA" w:rsidRDefault="00311383" w:rsidP="00803BEA">
      <w:pPr>
        <w:ind w:left="-90"/>
      </w:pPr>
      <w:r w:rsidRPr="00311383">
        <w:t>Cập nhập đầy đủ 3 mục trên</w:t>
      </w:r>
      <w:r>
        <w:t xml:space="preserve"> </w:t>
      </w:r>
      <w:r w:rsidR="00803BEA">
        <w:t xml:space="preserve">có </w:t>
      </w:r>
      <w:r w:rsidRPr="00311383">
        <w:t>kết quả là</w:t>
      </w:r>
      <w:r w:rsidR="00803BEA">
        <w:t>:</w:t>
      </w:r>
      <w:r w:rsidRPr="00311383">
        <w:t xml:space="preserve"> </w:t>
      </w:r>
      <w:r>
        <w:t>Thi công OK</w:t>
      </w:r>
      <w:r w:rsidR="00803BEA">
        <w:t xml:space="preserve">, Khảo sát OK thì </w:t>
      </w:r>
      <w:r w:rsidR="00803BEA" w:rsidRPr="001643FE">
        <w:t>SDC</w:t>
      </w:r>
      <w:r w:rsidR="00803BEA">
        <w:t xml:space="preserve"> tiến hành</w:t>
      </w:r>
      <w:r w:rsidR="00803BEA" w:rsidRPr="001643FE">
        <w:t xml:space="preserve"> cập nhật </w:t>
      </w:r>
      <w:r w:rsidR="00803BEA">
        <w:t>kết quả của T</w:t>
      </w:r>
      <w:r w:rsidR="00803BEA" w:rsidRPr="001643FE">
        <w:t>hông tin</w:t>
      </w:r>
      <w:r w:rsidR="00803BEA">
        <w:t xml:space="preserve"> chung là Hoàn tất, có Nghiệm thu.</w:t>
      </w:r>
    </w:p>
    <w:p w14:paraId="5B8C8E14" w14:textId="2E6567F5" w:rsidR="00803BEA" w:rsidRPr="001643FE" w:rsidRDefault="00803BEA" w:rsidP="00803BEA">
      <w:pPr>
        <w:ind w:left="-90"/>
      </w:pPr>
      <w:r>
        <w:t xml:space="preserve">Nhấn Cập nhật </w:t>
      </w:r>
      <w:r w:rsidR="00575B48">
        <w:t>Phiếu</w:t>
      </w:r>
      <w:r>
        <w:t xml:space="preserve"> + Gửi yêu cầu phiếu</w:t>
      </w:r>
      <w:r w:rsidR="00575B48">
        <w:t xml:space="preserve"> sẽ được ghi nhận thông tin trong Tab Báo cáo triển khai</w:t>
      </w:r>
      <w:r>
        <w:t xml:space="preserve"> và tự động tích hợp hoàn ứng tự động.</w:t>
      </w:r>
    </w:p>
    <w:p w14:paraId="57117FB2" w14:textId="7B997AB2" w:rsidR="001A164C" w:rsidRDefault="001A164C" w:rsidP="006C43A1">
      <w:pPr>
        <w:ind w:left="-90"/>
        <w:rPr>
          <w:color w:val="FF0000"/>
        </w:rPr>
      </w:pPr>
      <w:r w:rsidRPr="001643FE">
        <w:rPr>
          <w:color w:val="FF0000"/>
        </w:rPr>
        <w:t xml:space="preserve">Trường hợp </w:t>
      </w:r>
      <w:r w:rsidR="00311383">
        <w:rPr>
          <w:color w:val="FF0000"/>
        </w:rPr>
        <w:t>Hủy phiếu t</w:t>
      </w:r>
      <w:r w:rsidRPr="001643FE">
        <w:rPr>
          <w:color w:val="FF0000"/>
        </w:rPr>
        <w:t>riển khai:</w:t>
      </w:r>
    </w:p>
    <w:p w14:paraId="420918B7" w14:textId="4D64B57F" w:rsidR="001643FE" w:rsidRDefault="001643FE" w:rsidP="006C43A1">
      <w:pPr>
        <w:ind w:left="-90"/>
      </w:pPr>
      <w:r w:rsidRPr="001643FE">
        <w:t>SDC cập nhật</w:t>
      </w:r>
      <w:r w:rsidR="00CB1B59">
        <w:t xml:space="preserve"> Thông tin chung:</w:t>
      </w:r>
      <w:r w:rsidRPr="001643FE">
        <w:t xml:space="preserve"> bổ sung nguyên nhân NOT OK</w:t>
      </w:r>
      <w:r w:rsidR="00CB1B59">
        <w:t xml:space="preserve"> và chọn không Nghiệm thu</w:t>
      </w:r>
      <w:r w:rsidRPr="001643FE">
        <w:t xml:space="preserve"> sau đó chọn “Cập nhật”</w:t>
      </w:r>
    </w:p>
    <w:p w14:paraId="0DB18A0C" w14:textId="2E59F363" w:rsidR="001643FE" w:rsidRDefault="001643FE" w:rsidP="006C43A1">
      <w:pPr>
        <w:ind w:left="-90"/>
      </w:pPr>
      <w:r>
        <w:t>Phiếu sẽ</w:t>
      </w:r>
      <w:r w:rsidR="00CB1B59">
        <w:t xml:space="preserve"> </w:t>
      </w:r>
      <w:r>
        <w:t>được chuyển sang Tab Triển khai NOT OK.</w:t>
      </w:r>
    </w:p>
    <w:p w14:paraId="3DD1CF77" w14:textId="221770F0" w:rsidR="00311383" w:rsidRPr="001643FE" w:rsidRDefault="00311383" w:rsidP="006C43A1">
      <w:pPr>
        <w:ind w:left="-90"/>
      </w:pPr>
      <w:r>
        <w:t>Hệ thống tự động hủy phiếu hoàn ứng tự động.</w:t>
      </w:r>
    </w:p>
    <w:p w14:paraId="75B89F52" w14:textId="0E62971D" w:rsidR="001A164C" w:rsidRPr="001643FE" w:rsidRDefault="001A164C" w:rsidP="006C43A1">
      <w:pPr>
        <w:ind w:left="-90"/>
        <w:rPr>
          <w:color w:val="FF0000"/>
        </w:rPr>
      </w:pPr>
      <w:r w:rsidRPr="001643FE">
        <w:rPr>
          <w:color w:val="FF0000"/>
        </w:rPr>
        <w:t>Trường hợp Trả về:</w:t>
      </w:r>
    </w:p>
    <w:p w14:paraId="0B5804F8" w14:textId="4364D0F8" w:rsidR="001643FE" w:rsidRDefault="001643FE" w:rsidP="001643FE">
      <w:pPr>
        <w:ind w:left="-90"/>
      </w:pPr>
      <w:r w:rsidRPr="001643FE">
        <w:t xml:space="preserve">SDC cập nhật bổ sung nguyên nhân </w:t>
      </w:r>
      <w:r>
        <w:t>trả về</w:t>
      </w:r>
      <w:r w:rsidRPr="001643FE">
        <w:t xml:space="preserve"> sau đó chọn “Cập nhật”</w:t>
      </w:r>
    </w:p>
    <w:p w14:paraId="519064F8" w14:textId="2F2F0DFD" w:rsidR="00851CA2" w:rsidRDefault="004E6CAE" w:rsidP="00851CA2">
      <w:pPr>
        <w:ind w:left="-90"/>
      </w:pPr>
      <w:r>
        <w:t xml:space="preserve">Phiếu sẽ được chuyển sang Tab </w:t>
      </w:r>
      <w:r w:rsidR="00DD21BF">
        <w:t>Đề nghị khảo sát</w:t>
      </w:r>
      <w:r>
        <w:t>.</w:t>
      </w:r>
    </w:p>
    <w:p w14:paraId="3B386DEA" w14:textId="6C8B9FCF" w:rsidR="00851CA2" w:rsidRPr="00851CA2" w:rsidRDefault="00851CA2" w:rsidP="00851CA2">
      <w:pPr>
        <w:ind w:left="-90"/>
        <w:rPr>
          <w:color w:val="FF0000"/>
        </w:rPr>
      </w:pPr>
      <w:r w:rsidRPr="00851CA2">
        <w:rPr>
          <w:color w:val="FF0000"/>
        </w:rPr>
        <w:t>Lưu ý:</w:t>
      </w:r>
      <w:r>
        <w:rPr>
          <w:color w:val="FF0000"/>
        </w:rPr>
        <w:t xml:space="preserve"> Các bộ phận, đơn vị được đề nghị triển khai cập nhập thông tin tương ứng ở Tồn triển khai.</w:t>
      </w:r>
    </w:p>
    <w:p w14:paraId="15979C8B" w14:textId="77777777" w:rsidR="00851CA2" w:rsidRDefault="00851CA2" w:rsidP="00851CA2">
      <w:r>
        <w:t>Sau đó chọn “Gửi” yêu cầu.</w:t>
      </w:r>
    </w:p>
    <w:p w14:paraId="745D37B7" w14:textId="77777777" w:rsidR="00851CA2" w:rsidRDefault="00851CA2" w:rsidP="00851CA2">
      <w:r>
        <w:rPr>
          <w:noProof/>
        </w:rPr>
        <w:drawing>
          <wp:inline distT="0" distB="0" distL="0" distR="0" wp14:anchorId="2FE8DEEA" wp14:editId="13BC719B">
            <wp:extent cx="1079500" cy="303609"/>
            <wp:effectExtent l="0" t="0" r="6350" b="127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07152" cy="311386"/>
                    </a:xfrm>
                    <a:prstGeom prst="rect">
                      <a:avLst/>
                    </a:prstGeom>
                    <a:noFill/>
                    <a:ln>
                      <a:noFill/>
                    </a:ln>
                  </pic:spPr>
                </pic:pic>
              </a:graphicData>
            </a:graphic>
          </wp:inline>
        </w:drawing>
      </w:r>
    </w:p>
    <w:p w14:paraId="372F62AA" w14:textId="77777777" w:rsidR="00851CA2" w:rsidRDefault="00851CA2" w:rsidP="00851CA2">
      <w:r>
        <w:t>Sau khi gửi yêu cầu, hệ thống sẽ gửi mail tự động đến bộ phận được phân công và các bộ phận có liên quan.</w:t>
      </w:r>
    </w:p>
    <w:p w14:paraId="2CCBD1C9" w14:textId="77777777" w:rsidR="00851CA2" w:rsidRPr="001643FE" w:rsidRDefault="00851CA2" w:rsidP="004E6CAE">
      <w:pPr>
        <w:ind w:left="-90"/>
      </w:pPr>
    </w:p>
    <w:p w14:paraId="39AE4774" w14:textId="77777777" w:rsidR="008F248A" w:rsidRDefault="008F248A" w:rsidP="008F248A">
      <w:pPr>
        <w:pStyle w:val="Heading3"/>
        <w:numPr>
          <w:ilvl w:val="0"/>
          <w:numId w:val="0"/>
        </w:numPr>
        <w:ind w:left="720"/>
      </w:pPr>
      <w:bookmarkStart w:id="245" w:name="_Toc66437691"/>
      <w:r>
        <w:lastRenderedPageBreak/>
        <w:t>4. Business rules (BR):</w:t>
      </w:r>
      <w:bookmarkEnd w:id="245"/>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8F248A" w:rsidRPr="009609C0" w14:paraId="205638BA" w14:textId="77777777" w:rsidTr="00A072C2">
        <w:trPr>
          <w:tblHeader/>
        </w:trPr>
        <w:tc>
          <w:tcPr>
            <w:tcW w:w="1506" w:type="dxa"/>
            <w:shd w:val="clear" w:color="auto" w:fill="4472C4" w:themeFill="accent5"/>
          </w:tcPr>
          <w:p w14:paraId="6DF7FD89"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5DC66D26"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MÔ TẢ </w:t>
            </w:r>
          </w:p>
        </w:tc>
      </w:tr>
      <w:tr w:rsidR="008F248A" w:rsidRPr="009609C0" w14:paraId="285FD12A" w14:textId="77777777" w:rsidTr="00A072C2">
        <w:tc>
          <w:tcPr>
            <w:tcW w:w="1506" w:type="dxa"/>
            <w:shd w:val="clear" w:color="000000" w:fill="FFFFFF"/>
          </w:tcPr>
          <w:p w14:paraId="26CAFCF5" w14:textId="77777777" w:rsidR="008F248A" w:rsidRPr="009609C0" w:rsidRDefault="008F248A" w:rsidP="00A072C2">
            <w:pPr>
              <w:pStyle w:val="Bang"/>
              <w:jc w:val="center"/>
              <w:rPr>
                <w:sz w:val="24"/>
                <w:szCs w:val="24"/>
              </w:rPr>
            </w:pPr>
            <w:r>
              <w:rPr>
                <w:sz w:val="24"/>
                <w:szCs w:val="24"/>
              </w:rPr>
              <w:t>01</w:t>
            </w:r>
          </w:p>
        </w:tc>
        <w:tc>
          <w:tcPr>
            <w:tcW w:w="8275" w:type="dxa"/>
            <w:shd w:val="clear" w:color="000000" w:fill="FFFFFF"/>
          </w:tcPr>
          <w:p w14:paraId="5456FE1F" w14:textId="77777777" w:rsidR="008F248A" w:rsidRPr="0011396F" w:rsidRDefault="008F248A" w:rsidP="00A072C2">
            <w:pPr>
              <w:spacing w:before="40" w:after="40" w:line="240" w:lineRule="auto"/>
              <w:jc w:val="both"/>
              <w:rPr>
                <w:szCs w:val="24"/>
              </w:rPr>
            </w:pPr>
            <w:r>
              <w:rPr>
                <w:szCs w:val="24"/>
              </w:rPr>
              <w:t>Tài khoản phải có quyền tương ứng.</w:t>
            </w:r>
          </w:p>
        </w:tc>
      </w:tr>
      <w:tr w:rsidR="008F248A" w:rsidRPr="009609C0" w14:paraId="3174D5E8" w14:textId="77777777" w:rsidTr="00A072C2">
        <w:tc>
          <w:tcPr>
            <w:tcW w:w="1506" w:type="dxa"/>
            <w:shd w:val="clear" w:color="000000" w:fill="FFFFFF"/>
          </w:tcPr>
          <w:p w14:paraId="7EE8134B" w14:textId="77777777" w:rsidR="008F248A" w:rsidRDefault="008F248A" w:rsidP="00A072C2">
            <w:pPr>
              <w:pStyle w:val="Bang"/>
              <w:jc w:val="center"/>
              <w:rPr>
                <w:sz w:val="24"/>
                <w:szCs w:val="24"/>
              </w:rPr>
            </w:pPr>
            <w:r>
              <w:rPr>
                <w:sz w:val="24"/>
                <w:szCs w:val="24"/>
              </w:rPr>
              <w:t>02</w:t>
            </w:r>
          </w:p>
        </w:tc>
        <w:tc>
          <w:tcPr>
            <w:tcW w:w="8275" w:type="dxa"/>
            <w:shd w:val="clear" w:color="000000" w:fill="FFFFFF"/>
          </w:tcPr>
          <w:p w14:paraId="283918B0" w14:textId="77777777" w:rsidR="008F248A" w:rsidRDefault="008F248A" w:rsidP="00A072C2">
            <w:pPr>
              <w:spacing w:before="40" w:after="40" w:line="240" w:lineRule="auto"/>
              <w:jc w:val="both"/>
              <w:rPr>
                <w:szCs w:val="24"/>
              </w:rPr>
            </w:pPr>
            <w:r>
              <w:rPr>
                <w:szCs w:val="24"/>
              </w:rPr>
              <w:t>Dữ liệu phải đúng chuẩn, thông tin chính xác.</w:t>
            </w:r>
          </w:p>
        </w:tc>
      </w:tr>
      <w:tr w:rsidR="008F248A" w:rsidRPr="009609C0" w14:paraId="5AEEFB17" w14:textId="77777777" w:rsidTr="00A072C2">
        <w:tc>
          <w:tcPr>
            <w:tcW w:w="1506" w:type="dxa"/>
            <w:shd w:val="clear" w:color="000000" w:fill="FFFFFF"/>
          </w:tcPr>
          <w:p w14:paraId="30BBCDE6" w14:textId="051FE27F" w:rsidR="008F248A" w:rsidRDefault="003F3847" w:rsidP="00A072C2">
            <w:pPr>
              <w:pStyle w:val="Bang"/>
              <w:jc w:val="center"/>
              <w:rPr>
                <w:sz w:val="24"/>
                <w:szCs w:val="24"/>
              </w:rPr>
            </w:pPr>
            <w:r>
              <w:rPr>
                <w:sz w:val="24"/>
                <w:szCs w:val="24"/>
              </w:rPr>
              <w:t>03</w:t>
            </w:r>
          </w:p>
        </w:tc>
        <w:tc>
          <w:tcPr>
            <w:tcW w:w="8275" w:type="dxa"/>
            <w:shd w:val="clear" w:color="000000" w:fill="FFFFFF"/>
          </w:tcPr>
          <w:p w14:paraId="2FD6B51E" w14:textId="0E089CBF" w:rsidR="008F248A" w:rsidRDefault="00E82E79" w:rsidP="00A072C2">
            <w:pPr>
              <w:spacing w:before="40" w:after="40" w:line="240" w:lineRule="auto"/>
              <w:jc w:val="both"/>
              <w:rPr>
                <w:szCs w:val="24"/>
              </w:rPr>
            </w:pPr>
            <w:r>
              <w:rPr>
                <w:szCs w:val="24"/>
              </w:rPr>
              <w:t>Dữ liệu sẽ được tự động cập nhật thông tin từ các hệ thống khác thông qua API đối với các mục được phân công cho các bộ phận khác và màn hình Cấu hình dịch vụ.</w:t>
            </w:r>
          </w:p>
        </w:tc>
      </w:tr>
      <w:tr w:rsidR="008F248A" w:rsidRPr="009609C0" w14:paraId="36CF415C" w14:textId="77777777" w:rsidTr="00A072C2">
        <w:tc>
          <w:tcPr>
            <w:tcW w:w="1506" w:type="dxa"/>
            <w:shd w:val="clear" w:color="000000" w:fill="FFFFFF"/>
          </w:tcPr>
          <w:p w14:paraId="1D238E3B" w14:textId="5A04D18F" w:rsidR="008F248A" w:rsidRDefault="003F3847" w:rsidP="00A072C2">
            <w:pPr>
              <w:pStyle w:val="Bang"/>
              <w:jc w:val="center"/>
              <w:rPr>
                <w:sz w:val="24"/>
                <w:szCs w:val="24"/>
              </w:rPr>
            </w:pPr>
            <w:r>
              <w:rPr>
                <w:sz w:val="24"/>
                <w:szCs w:val="24"/>
              </w:rPr>
              <w:t>04</w:t>
            </w:r>
          </w:p>
        </w:tc>
        <w:tc>
          <w:tcPr>
            <w:tcW w:w="8275" w:type="dxa"/>
            <w:shd w:val="clear" w:color="000000" w:fill="FFFFFF"/>
          </w:tcPr>
          <w:p w14:paraId="78141DFC" w14:textId="12B03C5E" w:rsidR="008F248A" w:rsidRDefault="00E82E79" w:rsidP="00A072C2">
            <w:pPr>
              <w:spacing w:before="40" w:after="40" w:line="240" w:lineRule="auto"/>
              <w:jc w:val="both"/>
              <w:rPr>
                <w:szCs w:val="24"/>
              </w:rPr>
            </w:pPr>
            <w:r>
              <w:rPr>
                <w:szCs w:val="24"/>
              </w:rPr>
              <w:t>Hệ thống sẽ gửi mail tự động khi SDC cập nhật trạng thái cuối cùng của phiếu</w:t>
            </w:r>
          </w:p>
        </w:tc>
      </w:tr>
    </w:tbl>
    <w:p w14:paraId="0307D066" w14:textId="1AE85E60" w:rsidR="008F248A" w:rsidRDefault="008F248A" w:rsidP="00A67771"/>
    <w:p w14:paraId="138E2A6C" w14:textId="5837FD6C" w:rsidR="008F248A" w:rsidRPr="00E4423E" w:rsidRDefault="009C32E1" w:rsidP="008F248A">
      <w:pPr>
        <w:pStyle w:val="Heading2"/>
        <w:tabs>
          <w:tab w:val="left" w:pos="720"/>
        </w:tabs>
      </w:pPr>
      <w:bookmarkStart w:id="246" w:name="_Toc66437692"/>
      <w:r w:rsidRPr="00E4423E">
        <w:t>UC11</w:t>
      </w:r>
      <w:r w:rsidR="008F248A" w:rsidRPr="00E4423E">
        <w:t xml:space="preserve">: </w:t>
      </w:r>
      <w:r w:rsidR="00825CFF" w:rsidRPr="00E4423E">
        <w:t>Báo cáo triển khai:</w:t>
      </w:r>
      <w:bookmarkEnd w:id="246"/>
    </w:p>
    <w:p w14:paraId="2701038F" w14:textId="77777777" w:rsidR="004B7CFA" w:rsidRDefault="004B7CFA" w:rsidP="004B7CFA">
      <w:pPr>
        <w:pStyle w:val="Heading3"/>
        <w:numPr>
          <w:ilvl w:val="0"/>
          <w:numId w:val="0"/>
        </w:numPr>
        <w:ind w:left="1004"/>
      </w:pPr>
      <w:bookmarkStart w:id="247" w:name="_Toc66437693"/>
      <w:r>
        <w:t>1. Mô tả:</w:t>
      </w:r>
      <w:bookmarkEnd w:id="247"/>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4B7CFA" w:rsidRPr="00E15B12" w14:paraId="47CA7780" w14:textId="77777777" w:rsidTr="003E30D4">
        <w:trPr>
          <w:trHeight w:val="567"/>
        </w:trPr>
        <w:tc>
          <w:tcPr>
            <w:tcW w:w="2116" w:type="dxa"/>
            <w:shd w:val="clear" w:color="auto" w:fill="4472C4" w:themeFill="accent5"/>
            <w:vAlign w:val="center"/>
          </w:tcPr>
          <w:p w14:paraId="6CF257F8" w14:textId="77777777" w:rsidR="004B7CFA" w:rsidRPr="00E15B12" w:rsidRDefault="004B7CFA" w:rsidP="003E30D4">
            <w:pPr>
              <w:spacing w:line="360" w:lineRule="auto"/>
              <w:rPr>
                <w:b/>
                <w:color w:val="FFFFFF" w:themeColor="background1"/>
                <w:szCs w:val="24"/>
              </w:rPr>
            </w:pPr>
            <w:r>
              <w:rPr>
                <w:b/>
                <w:color w:val="FFFFFF" w:themeColor="background1"/>
                <w:szCs w:val="24"/>
              </w:rPr>
              <w:t>UC11</w:t>
            </w:r>
          </w:p>
        </w:tc>
        <w:tc>
          <w:tcPr>
            <w:tcW w:w="7678" w:type="dxa"/>
            <w:vAlign w:val="center"/>
          </w:tcPr>
          <w:p w14:paraId="2825A8D3" w14:textId="77777777" w:rsidR="004B7CFA" w:rsidRPr="00D66D7D" w:rsidRDefault="004B7CFA" w:rsidP="004706A5">
            <w:pPr>
              <w:pStyle w:val="tvNote"/>
            </w:pPr>
            <w:r>
              <w:t>Báo cáo triển khai</w:t>
            </w:r>
          </w:p>
        </w:tc>
      </w:tr>
      <w:tr w:rsidR="004B7CFA" w:rsidRPr="00E15B12" w14:paraId="6DE614E1" w14:textId="77777777" w:rsidTr="003E30D4">
        <w:trPr>
          <w:trHeight w:val="567"/>
        </w:trPr>
        <w:tc>
          <w:tcPr>
            <w:tcW w:w="2116" w:type="dxa"/>
            <w:shd w:val="clear" w:color="auto" w:fill="4472C4" w:themeFill="accent5"/>
            <w:vAlign w:val="center"/>
          </w:tcPr>
          <w:p w14:paraId="3D5742F7" w14:textId="77777777" w:rsidR="004B7CFA" w:rsidRPr="00E15B12" w:rsidRDefault="004B7CFA" w:rsidP="003E30D4">
            <w:pPr>
              <w:spacing w:line="360" w:lineRule="auto"/>
              <w:rPr>
                <w:b/>
                <w:color w:val="FFFFFF" w:themeColor="background1"/>
                <w:szCs w:val="24"/>
              </w:rPr>
            </w:pPr>
            <w:r>
              <w:rPr>
                <w:b/>
                <w:color w:val="FFFFFF" w:themeColor="background1"/>
                <w:szCs w:val="24"/>
              </w:rPr>
              <w:t>Description</w:t>
            </w:r>
          </w:p>
        </w:tc>
        <w:tc>
          <w:tcPr>
            <w:tcW w:w="7678" w:type="dxa"/>
            <w:vAlign w:val="center"/>
          </w:tcPr>
          <w:p w14:paraId="57B0D2EC" w14:textId="77777777" w:rsidR="004B7CFA" w:rsidRPr="00BA4F42" w:rsidRDefault="004B7CFA" w:rsidP="004706A5">
            <w:pPr>
              <w:pStyle w:val="tvNote"/>
            </w:pPr>
            <w:r>
              <w:t>Màn hình hiển thị thông tin về hoạt động triển khai.</w:t>
            </w:r>
          </w:p>
          <w:p w14:paraId="359895BB" w14:textId="77777777" w:rsidR="004B7CFA" w:rsidRPr="00BA4F42" w:rsidRDefault="004B7CFA" w:rsidP="004706A5">
            <w:pPr>
              <w:pStyle w:val="tvNote"/>
            </w:pPr>
            <w:r>
              <w:t>Chỉ ghi nhận thông tin triển khai OK</w:t>
            </w:r>
          </w:p>
          <w:p w14:paraId="39B4F349" w14:textId="77777777" w:rsidR="004B7CFA" w:rsidRPr="00D66D7D" w:rsidRDefault="004B7CFA" w:rsidP="004706A5">
            <w:pPr>
              <w:pStyle w:val="tvNote"/>
            </w:pPr>
            <w:r>
              <w:t xml:space="preserve">Triển khai OK được hiểu là bộ phận FTI vào cập nhật kết quả cuối cùng là OK </w:t>
            </w:r>
          </w:p>
        </w:tc>
      </w:tr>
      <w:tr w:rsidR="004B7CFA" w:rsidRPr="00E15B12" w14:paraId="73150BCB" w14:textId="77777777" w:rsidTr="003E30D4">
        <w:trPr>
          <w:trHeight w:val="567"/>
        </w:trPr>
        <w:tc>
          <w:tcPr>
            <w:tcW w:w="2116" w:type="dxa"/>
            <w:shd w:val="clear" w:color="auto" w:fill="4472C4" w:themeFill="accent5"/>
            <w:vAlign w:val="center"/>
          </w:tcPr>
          <w:p w14:paraId="2EBBE204" w14:textId="77777777" w:rsidR="004B7CFA" w:rsidRPr="00E15B12" w:rsidRDefault="004B7CFA" w:rsidP="003E30D4">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78DA8B0B" w14:textId="77777777" w:rsidR="004B7CFA" w:rsidRPr="00D66D7D" w:rsidRDefault="004B7CFA" w:rsidP="004706A5">
            <w:pPr>
              <w:pStyle w:val="tvNote"/>
            </w:pPr>
            <w:r>
              <w:t>FTI-SDC</w:t>
            </w:r>
          </w:p>
        </w:tc>
      </w:tr>
      <w:tr w:rsidR="004B7CFA" w:rsidRPr="00E15B12" w14:paraId="49A478BB" w14:textId="77777777" w:rsidTr="003E30D4">
        <w:trPr>
          <w:trHeight w:val="567"/>
        </w:trPr>
        <w:tc>
          <w:tcPr>
            <w:tcW w:w="2116" w:type="dxa"/>
            <w:shd w:val="clear" w:color="auto" w:fill="4472C4" w:themeFill="accent5"/>
            <w:vAlign w:val="center"/>
          </w:tcPr>
          <w:p w14:paraId="0972730B" w14:textId="77777777" w:rsidR="004B7CFA" w:rsidRPr="00E15B12" w:rsidRDefault="004B7CFA" w:rsidP="003E30D4">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06B43010" w14:textId="77777777" w:rsidR="004B7CFA" w:rsidRPr="00D66D7D" w:rsidRDefault="004B7CFA" w:rsidP="004706A5">
            <w:pPr>
              <w:pStyle w:val="tvNote"/>
            </w:pPr>
            <w:r>
              <w:t>Chọn FTMS – LeasedLine – Báo cáo triển khai.</w:t>
            </w:r>
          </w:p>
        </w:tc>
      </w:tr>
      <w:tr w:rsidR="004B7CFA" w:rsidRPr="00E15B12" w14:paraId="7985A430" w14:textId="77777777" w:rsidTr="003E30D4">
        <w:trPr>
          <w:trHeight w:val="682"/>
        </w:trPr>
        <w:tc>
          <w:tcPr>
            <w:tcW w:w="2116" w:type="dxa"/>
            <w:shd w:val="clear" w:color="auto" w:fill="4472C4" w:themeFill="accent5"/>
            <w:vAlign w:val="center"/>
          </w:tcPr>
          <w:p w14:paraId="45B86A23" w14:textId="77777777" w:rsidR="004B7CFA" w:rsidRDefault="004B7CFA" w:rsidP="003E30D4">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4ECC9023" w14:textId="77777777" w:rsidR="004B7CFA" w:rsidRPr="00E15B12" w:rsidRDefault="004B7CFA" w:rsidP="003E30D4">
            <w:pPr>
              <w:spacing w:line="360" w:lineRule="auto"/>
              <w:rPr>
                <w:b/>
                <w:color w:val="FFFFFF" w:themeColor="background1"/>
                <w:szCs w:val="24"/>
              </w:rPr>
            </w:pPr>
          </w:p>
        </w:tc>
        <w:tc>
          <w:tcPr>
            <w:tcW w:w="7678" w:type="dxa"/>
            <w:vAlign w:val="center"/>
          </w:tcPr>
          <w:p w14:paraId="18C27D3D" w14:textId="77777777" w:rsidR="004B7CFA" w:rsidRDefault="004B7CFA" w:rsidP="004706A5">
            <w:pPr>
              <w:pStyle w:val="tvNote"/>
            </w:pPr>
            <w:r w:rsidRPr="00D66D7D">
              <w:t xml:space="preserve">Người dùng </w:t>
            </w:r>
            <w:r>
              <w:t>đăng nhập thành công.</w:t>
            </w:r>
          </w:p>
          <w:p w14:paraId="784B3D90" w14:textId="77777777" w:rsidR="004B7CFA" w:rsidRPr="00D66D7D" w:rsidRDefault="004B7CFA" w:rsidP="004706A5">
            <w:pPr>
              <w:pStyle w:val="tvNote"/>
            </w:pPr>
            <w:r>
              <w:t>Hiển thị trang Báo cáo triển khai</w:t>
            </w:r>
          </w:p>
        </w:tc>
      </w:tr>
      <w:tr w:rsidR="004B7CFA" w:rsidRPr="00E15B12" w14:paraId="292C7468" w14:textId="77777777" w:rsidTr="003E30D4">
        <w:trPr>
          <w:trHeight w:val="567"/>
        </w:trPr>
        <w:tc>
          <w:tcPr>
            <w:tcW w:w="2116" w:type="dxa"/>
            <w:shd w:val="clear" w:color="auto" w:fill="4472C4" w:themeFill="accent5"/>
            <w:vAlign w:val="center"/>
          </w:tcPr>
          <w:p w14:paraId="16F8AE6A" w14:textId="77777777" w:rsidR="004B7CFA" w:rsidRPr="00B53838" w:rsidRDefault="004B7CFA" w:rsidP="003E30D4">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5D47DE6A" w14:textId="77777777" w:rsidR="004B7CFA" w:rsidRPr="00D66D7D" w:rsidRDefault="004B7CFA" w:rsidP="004706A5">
            <w:pPr>
              <w:pStyle w:val="tvNote"/>
            </w:pPr>
            <w:r>
              <w:t>Hiển thị đầy đủ thông tin.</w:t>
            </w:r>
          </w:p>
        </w:tc>
      </w:tr>
    </w:tbl>
    <w:p w14:paraId="1489CC49" w14:textId="77777777" w:rsidR="008F248A" w:rsidRDefault="008F248A" w:rsidP="008F248A">
      <w:pPr>
        <w:pStyle w:val="Heading3"/>
        <w:numPr>
          <w:ilvl w:val="0"/>
          <w:numId w:val="0"/>
        </w:numPr>
        <w:ind w:left="1004"/>
      </w:pPr>
      <w:bookmarkStart w:id="248" w:name="_Toc66437694"/>
      <w:r>
        <w:lastRenderedPageBreak/>
        <w:t>2. Activity Diagram:</w:t>
      </w:r>
      <w:bookmarkEnd w:id="248"/>
    </w:p>
    <w:p w14:paraId="056EDB6C" w14:textId="160664B7" w:rsidR="008F248A" w:rsidRPr="006C0459" w:rsidRDefault="006E2896" w:rsidP="008F248A">
      <w:r>
        <w:rPr>
          <w:noProof/>
        </w:rPr>
        <w:drawing>
          <wp:inline distT="0" distB="0" distL="0" distR="0" wp14:anchorId="0E528DF6" wp14:editId="6B7079C2">
            <wp:extent cx="6225540" cy="3157220"/>
            <wp:effectExtent l="0" t="0" r="381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25540" cy="3157220"/>
                    </a:xfrm>
                    <a:prstGeom prst="rect">
                      <a:avLst/>
                    </a:prstGeom>
                  </pic:spPr>
                </pic:pic>
              </a:graphicData>
            </a:graphic>
          </wp:inline>
        </w:drawing>
      </w:r>
    </w:p>
    <w:p w14:paraId="08E47BFB" w14:textId="77777777" w:rsidR="008F248A" w:rsidRDefault="008F248A" w:rsidP="00A31E26">
      <w:pPr>
        <w:pStyle w:val="Heading3"/>
        <w:numPr>
          <w:ilvl w:val="0"/>
          <w:numId w:val="0"/>
        </w:numPr>
        <w:ind w:firstLine="720"/>
      </w:pPr>
      <w:bookmarkStart w:id="249" w:name="_Toc66437695"/>
      <w:r>
        <w:t>3.</w:t>
      </w:r>
      <w:r w:rsidRPr="005F4DB2">
        <w:t xml:space="preserve"> </w:t>
      </w:r>
      <w:r>
        <w:t>Wireframe, Screen description:</w:t>
      </w:r>
      <w:bookmarkEnd w:id="249"/>
    </w:p>
    <w:p w14:paraId="5524C4A5" w14:textId="21F7025E" w:rsidR="00FC117A" w:rsidRDefault="00FC117A" w:rsidP="008F248A">
      <w:r>
        <w:t>Bước 1: Tại menu, chọn Triển khai -&gt; Báo cáo triển khai</w:t>
      </w:r>
    </w:p>
    <w:p w14:paraId="619DDDCB" w14:textId="50A6B981" w:rsidR="008F248A" w:rsidRDefault="00FC117A" w:rsidP="008F248A">
      <w:r>
        <w:rPr>
          <w:noProof/>
        </w:rPr>
        <w:drawing>
          <wp:inline distT="0" distB="0" distL="0" distR="0" wp14:anchorId="4B00321D" wp14:editId="618F4F7C">
            <wp:extent cx="1374311" cy="292792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86571" cy="2954046"/>
                    </a:xfrm>
                    <a:prstGeom prst="rect">
                      <a:avLst/>
                    </a:prstGeom>
                    <a:noFill/>
                    <a:ln>
                      <a:noFill/>
                    </a:ln>
                  </pic:spPr>
                </pic:pic>
              </a:graphicData>
            </a:graphic>
          </wp:inline>
        </w:drawing>
      </w:r>
      <w:r>
        <w:tab/>
      </w:r>
      <w:r w:rsidR="002F6C1D">
        <w:rPr>
          <w:noProof/>
        </w:rPr>
        <w:drawing>
          <wp:inline distT="0" distB="0" distL="0" distR="0" wp14:anchorId="62021369" wp14:editId="5DA08AEC">
            <wp:extent cx="1036109" cy="2928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42033" cy="2944878"/>
                    </a:xfrm>
                    <a:prstGeom prst="rect">
                      <a:avLst/>
                    </a:prstGeom>
                    <a:noFill/>
                    <a:ln>
                      <a:noFill/>
                    </a:ln>
                  </pic:spPr>
                </pic:pic>
              </a:graphicData>
            </a:graphic>
          </wp:inline>
        </w:drawing>
      </w:r>
    </w:p>
    <w:p w14:paraId="3B23A119" w14:textId="74504F1F" w:rsidR="00EB6FD6" w:rsidRDefault="007A5623" w:rsidP="008F248A">
      <w:r>
        <w:t>Bước 2: Hiển thị m</w:t>
      </w:r>
      <w:r w:rsidR="00EB6FD6">
        <w:t>àn hình Báo cáo triển khai</w:t>
      </w:r>
    </w:p>
    <w:p w14:paraId="32F96105" w14:textId="44A6A7BF" w:rsidR="00517892" w:rsidRDefault="00B82C5B" w:rsidP="00517892">
      <w:r>
        <w:rPr>
          <w:noProof/>
        </w:rPr>
        <w:lastRenderedPageBreak/>
        <w:drawing>
          <wp:inline distT="0" distB="0" distL="0" distR="0" wp14:anchorId="2007513A" wp14:editId="17DAEC44">
            <wp:extent cx="6219190" cy="168338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219190" cy="1683385"/>
                    </a:xfrm>
                    <a:prstGeom prst="rect">
                      <a:avLst/>
                    </a:prstGeom>
                    <a:noFill/>
                    <a:ln>
                      <a:noFill/>
                    </a:ln>
                  </pic:spPr>
                </pic:pic>
              </a:graphicData>
            </a:graphic>
          </wp:inline>
        </w:drawing>
      </w:r>
    </w:p>
    <w:p w14:paraId="75143E41" w14:textId="4E886B46" w:rsidR="00517892" w:rsidRDefault="00F70C7E" w:rsidP="00517892">
      <w:r>
        <w:t>Nhấn vào SL của Đơn vị</w:t>
      </w:r>
      <w:r w:rsidR="00517892">
        <w:t xml:space="preserve"> </w:t>
      </w:r>
      <w:r w:rsidR="00AC0524">
        <w:t>triển khai</w:t>
      </w:r>
      <w:r w:rsidR="00517892">
        <w:t xml:space="preserve"> cụ thể hoặc số lượng để xem chi tiết</w:t>
      </w:r>
      <w:r>
        <w:t>.</w:t>
      </w:r>
    </w:p>
    <w:p w14:paraId="221A19F3" w14:textId="108B0D0A" w:rsidR="00F70C7E" w:rsidRDefault="00F70C7E" w:rsidP="00517892">
      <w:r>
        <w:t>Hiển thị Popup Chi tiết báo cáo:</w:t>
      </w:r>
    </w:p>
    <w:p w14:paraId="417FED02" w14:textId="2398C553" w:rsidR="00F70C7E" w:rsidRPr="005D3586" w:rsidRDefault="00B82C5B" w:rsidP="00517892">
      <w:r>
        <w:rPr>
          <w:noProof/>
        </w:rPr>
        <w:drawing>
          <wp:inline distT="0" distB="0" distL="0" distR="0" wp14:anchorId="36D6D90B" wp14:editId="49E3973D">
            <wp:extent cx="6225540" cy="1171575"/>
            <wp:effectExtent l="0" t="0" r="381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25540" cy="1171575"/>
                    </a:xfrm>
                    <a:prstGeom prst="rect">
                      <a:avLst/>
                    </a:prstGeom>
                  </pic:spPr>
                </pic:pic>
              </a:graphicData>
            </a:graphic>
          </wp:inline>
        </w:drawing>
      </w:r>
    </w:p>
    <w:p w14:paraId="51517239" w14:textId="42A34B10" w:rsidR="00AC0524" w:rsidRDefault="00F70C7E" w:rsidP="008F248A">
      <w:r>
        <w:t>Nhấn vào Số PDK chi tiết hiển thị Thông tin chi tiết phiếu</w:t>
      </w:r>
      <w:r w:rsidR="00650162">
        <w:t>:</w:t>
      </w:r>
    </w:p>
    <w:p w14:paraId="0D836A33" w14:textId="14D7E16B" w:rsidR="00650162" w:rsidRDefault="00B82C5B" w:rsidP="008F248A">
      <w:r>
        <w:rPr>
          <w:noProof/>
        </w:rPr>
        <w:drawing>
          <wp:inline distT="0" distB="0" distL="0" distR="0" wp14:anchorId="38EF72E7" wp14:editId="6C12A4A7">
            <wp:extent cx="6225540" cy="2690495"/>
            <wp:effectExtent l="0" t="0" r="381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25540" cy="2690495"/>
                    </a:xfrm>
                    <a:prstGeom prst="rect">
                      <a:avLst/>
                    </a:prstGeom>
                  </pic:spPr>
                </pic:pic>
              </a:graphicData>
            </a:graphic>
          </wp:inline>
        </w:drawing>
      </w:r>
    </w:p>
    <w:p w14:paraId="62CEC884" w14:textId="395BB7BA" w:rsidR="00650162" w:rsidRDefault="00650162" w:rsidP="008F248A">
      <w:pPr>
        <w:rPr>
          <w:b/>
          <w:bCs/>
          <w:i/>
          <w:iCs/>
          <w:color w:val="ED7D31" w:themeColor="accent2"/>
        </w:rPr>
      </w:pPr>
      <w:r w:rsidRPr="00650162">
        <w:rPr>
          <w:b/>
          <w:bCs/>
          <w:i/>
          <w:iCs/>
          <w:color w:val="ED7D31" w:themeColor="accent2"/>
        </w:rPr>
        <w:t>Nội dung Thông tin khách hàng:</w:t>
      </w:r>
    </w:p>
    <w:p w14:paraId="72AC7C0C" w14:textId="7BB10BD3" w:rsidR="005611D7" w:rsidRDefault="00B82C5B" w:rsidP="008F248A">
      <w:pPr>
        <w:rPr>
          <w:b/>
          <w:bCs/>
          <w:i/>
          <w:iCs/>
          <w:color w:val="ED7D31" w:themeColor="accent2"/>
        </w:rPr>
      </w:pPr>
      <w:r>
        <w:rPr>
          <w:noProof/>
        </w:rPr>
        <w:lastRenderedPageBreak/>
        <w:drawing>
          <wp:inline distT="0" distB="0" distL="0" distR="0" wp14:anchorId="0419872A" wp14:editId="0DA813B7">
            <wp:extent cx="6225540" cy="2807970"/>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25540" cy="2807970"/>
                    </a:xfrm>
                    <a:prstGeom prst="rect">
                      <a:avLst/>
                    </a:prstGeom>
                  </pic:spPr>
                </pic:pic>
              </a:graphicData>
            </a:graphic>
          </wp:inline>
        </w:drawing>
      </w:r>
    </w:p>
    <w:p w14:paraId="67F0C4BF" w14:textId="4A57CA6F" w:rsidR="00650162" w:rsidRDefault="00650162" w:rsidP="008F248A">
      <w:pPr>
        <w:rPr>
          <w:b/>
          <w:bCs/>
          <w:i/>
          <w:iCs/>
          <w:color w:val="ED7D31" w:themeColor="accent2"/>
        </w:rPr>
      </w:pPr>
      <w:r>
        <w:rPr>
          <w:b/>
          <w:bCs/>
          <w:i/>
          <w:iCs/>
          <w:color w:val="ED7D31" w:themeColor="accent2"/>
        </w:rPr>
        <w:t>Thông tin Trung tâm kinh doanh, Địa chỉ triển khai, Thông tin dịch vụ triển khai, Thông tin triển khai:</w:t>
      </w:r>
    </w:p>
    <w:p w14:paraId="691FC324" w14:textId="38717FC6" w:rsidR="005611D7" w:rsidRDefault="00B82C5B" w:rsidP="008F248A">
      <w:pPr>
        <w:rPr>
          <w:b/>
          <w:bCs/>
          <w:i/>
          <w:iCs/>
          <w:color w:val="ED7D31" w:themeColor="accent2"/>
        </w:rPr>
      </w:pPr>
      <w:r>
        <w:rPr>
          <w:noProof/>
        </w:rPr>
        <w:drawing>
          <wp:inline distT="0" distB="0" distL="0" distR="0" wp14:anchorId="1F7E5D8D" wp14:editId="5B7DACC6">
            <wp:extent cx="6225540" cy="3025775"/>
            <wp:effectExtent l="0" t="0" r="3810" b="31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25540" cy="3025775"/>
                    </a:xfrm>
                    <a:prstGeom prst="rect">
                      <a:avLst/>
                    </a:prstGeom>
                  </pic:spPr>
                </pic:pic>
              </a:graphicData>
            </a:graphic>
          </wp:inline>
        </w:drawing>
      </w:r>
    </w:p>
    <w:p w14:paraId="02A8EACA" w14:textId="313BB1A3" w:rsidR="00EF4C6C" w:rsidRDefault="00650162" w:rsidP="008F248A">
      <w:pPr>
        <w:rPr>
          <w:b/>
          <w:bCs/>
          <w:i/>
          <w:iCs/>
          <w:color w:val="ED7D31" w:themeColor="accent2"/>
        </w:rPr>
      </w:pPr>
      <w:r>
        <w:rPr>
          <w:b/>
          <w:bCs/>
          <w:i/>
          <w:iCs/>
          <w:color w:val="ED7D31" w:themeColor="accent2"/>
        </w:rPr>
        <w:t>Thông tin Đơn vị triển khai, Vật tư triển khai, Vật tư thu hồi:</w:t>
      </w:r>
    </w:p>
    <w:p w14:paraId="560620AD" w14:textId="77777777" w:rsidR="00EF4C6C" w:rsidRPr="005C2631" w:rsidRDefault="00EF4C6C" w:rsidP="008F248A">
      <w:pPr>
        <w:rPr>
          <w:b/>
          <w:bCs/>
          <w:i/>
          <w:iCs/>
          <w:color w:val="FF0000"/>
          <w:sz w:val="24"/>
          <w:szCs w:val="24"/>
        </w:rPr>
      </w:pPr>
      <w:r w:rsidRPr="005C2631">
        <w:rPr>
          <w:b/>
          <w:bCs/>
          <w:i/>
          <w:iCs/>
          <w:color w:val="FF0000"/>
          <w:sz w:val="24"/>
          <w:szCs w:val="24"/>
        </w:rPr>
        <w:t xml:space="preserve">Lưu ý: </w:t>
      </w:r>
    </w:p>
    <w:p w14:paraId="0C896109" w14:textId="6322E56B" w:rsidR="00EF4C6C" w:rsidRDefault="00EF4C6C" w:rsidP="008F248A">
      <w:pPr>
        <w:rPr>
          <w:b/>
          <w:bCs/>
          <w:i/>
          <w:iCs/>
          <w:color w:val="FF0000"/>
          <w:sz w:val="24"/>
          <w:szCs w:val="24"/>
        </w:rPr>
      </w:pPr>
      <w:r w:rsidRPr="005C2631">
        <w:rPr>
          <w:b/>
          <w:bCs/>
          <w:i/>
          <w:iCs/>
          <w:color w:val="FF0000"/>
          <w:sz w:val="24"/>
          <w:szCs w:val="24"/>
        </w:rPr>
        <w:t>Trường hợp 1: phiếu triển khai mới thì không có thông tin Vật tư thu hồi</w:t>
      </w:r>
      <w:r w:rsidR="00FC262F">
        <w:rPr>
          <w:b/>
          <w:bCs/>
          <w:i/>
          <w:iCs/>
          <w:color w:val="FF0000"/>
          <w:sz w:val="24"/>
          <w:szCs w:val="24"/>
        </w:rPr>
        <w:t>:</w:t>
      </w:r>
    </w:p>
    <w:p w14:paraId="4CC81CC7" w14:textId="11B9AA12" w:rsidR="00FC262F" w:rsidRPr="005C2631" w:rsidRDefault="00FC262F" w:rsidP="008F248A">
      <w:pPr>
        <w:rPr>
          <w:b/>
          <w:bCs/>
          <w:i/>
          <w:iCs/>
          <w:color w:val="FF0000"/>
          <w:sz w:val="24"/>
          <w:szCs w:val="24"/>
        </w:rPr>
      </w:pPr>
      <w:r>
        <w:rPr>
          <w:noProof/>
        </w:rPr>
        <w:lastRenderedPageBreak/>
        <w:drawing>
          <wp:inline distT="0" distB="0" distL="0" distR="0" wp14:anchorId="1ABE344E" wp14:editId="1C4749F8">
            <wp:extent cx="6225540" cy="2219325"/>
            <wp:effectExtent l="0" t="0" r="381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25540" cy="2219325"/>
                    </a:xfrm>
                    <a:prstGeom prst="rect">
                      <a:avLst/>
                    </a:prstGeom>
                  </pic:spPr>
                </pic:pic>
              </a:graphicData>
            </a:graphic>
          </wp:inline>
        </w:drawing>
      </w:r>
    </w:p>
    <w:p w14:paraId="21BBD6B1" w14:textId="324C85C9" w:rsidR="00EF4C6C" w:rsidRPr="005C2631" w:rsidRDefault="00EF4C6C" w:rsidP="008F248A">
      <w:pPr>
        <w:rPr>
          <w:b/>
          <w:bCs/>
          <w:i/>
          <w:iCs/>
          <w:color w:val="FF0000"/>
          <w:sz w:val="24"/>
          <w:szCs w:val="24"/>
        </w:rPr>
      </w:pPr>
      <w:r w:rsidRPr="005C2631">
        <w:rPr>
          <w:b/>
          <w:bCs/>
          <w:i/>
          <w:iCs/>
          <w:color w:val="FF0000"/>
          <w:sz w:val="24"/>
          <w:szCs w:val="24"/>
        </w:rPr>
        <w:t>Trường hợp 2: phiếu đang có yêu cầu chuyển địa điểm sẽ hiển thị thông tin Vật tư thu hồi</w:t>
      </w:r>
      <w:r w:rsidR="00FC262F">
        <w:rPr>
          <w:b/>
          <w:bCs/>
          <w:i/>
          <w:iCs/>
          <w:color w:val="FF0000"/>
          <w:sz w:val="24"/>
          <w:szCs w:val="24"/>
        </w:rPr>
        <w:t>:</w:t>
      </w:r>
    </w:p>
    <w:p w14:paraId="546D6ADC" w14:textId="230F8ADA" w:rsidR="00650162" w:rsidRDefault="005B1CF6" w:rsidP="008F248A">
      <w:pPr>
        <w:rPr>
          <w:b/>
          <w:bCs/>
          <w:i/>
          <w:iCs/>
          <w:color w:val="ED7D31" w:themeColor="accent2"/>
        </w:rPr>
      </w:pPr>
      <w:r>
        <w:rPr>
          <w:noProof/>
        </w:rPr>
        <w:drawing>
          <wp:inline distT="0" distB="0" distL="0" distR="0" wp14:anchorId="264E828C" wp14:editId="0EB286CC">
            <wp:extent cx="6225540" cy="2849880"/>
            <wp:effectExtent l="0" t="0" r="381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25540" cy="2849880"/>
                    </a:xfrm>
                    <a:prstGeom prst="rect">
                      <a:avLst/>
                    </a:prstGeom>
                  </pic:spPr>
                </pic:pic>
              </a:graphicData>
            </a:graphic>
          </wp:inline>
        </w:drawing>
      </w:r>
    </w:p>
    <w:p w14:paraId="3D104B74" w14:textId="59B1E3CD" w:rsidR="00650162" w:rsidRDefault="00650162" w:rsidP="008F248A">
      <w:pPr>
        <w:rPr>
          <w:b/>
          <w:bCs/>
          <w:i/>
          <w:iCs/>
          <w:color w:val="ED7D31" w:themeColor="accent2"/>
        </w:rPr>
      </w:pPr>
      <w:r>
        <w:rPr>
          <w:b/>
          <w:bCs/>
          <w:i/>
          <w:iCs/>
          <w:color w:val="ED7D31" w:themeColor="accent2"/>
        </w:rPr>
        <w:t>Thông tin Điểm nối hạ tầng INF:</w:t>
      </w:r>
    </w:p>
    <w:p w14:paraId="187D287C" w14:textId="584FA682" w:rsidR="001A37D6" w:rsidRDefault="001A37D6" w:rsidP="008F248A">
      <w:pPr>
        <w:rPr>
          <w:b/>
          <w:bCs/>
          <w:i/>
          <w:iCs/>
          <w:color w:val="ED7D31" w:themeColor="accent2"/>
        </w:rPr>
      </w:pPr>
      <w:r>
        <w:rPr>
          <w:noProof/>
        </w:rPr>
        <w:drawing>
          <wp:inline distT="0" distB="0" distL="0" distR="0" wp14:anchorId="02B3AF35" wp14:editId="7F568C2C">
            <wp:extent cx="6225540" cy="2440940"/>
            <wp:effectExtent l="0" t="0" r="381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25540" cy="2440940"/>
                    </a:xfrm>
                    <a:prstGeom prst="rect">
                      <a:avLst/>
                    </a:prstGeom>
                  </pic:spPr>
                </pic:pic>
              </a:graphicData>
            </a:graphic>
          </wp:inline>
        </w:drawing>
      </w:r>
    </w:p>
    <w:p w14:paraId="38EFA086" w14:textId="364C80C7" w:rsidR="00650162" w:rsidRDefault="00650162" w:rsidP="008F248A">
      <w:pPr>
        <w:rPr>
          <w:b/>
          <w:bCs/>
          <w:i/>
          <w:iCs/>
          <w:color w:val="ED7D31" w:themeColor="accent2"/>
        </w:rPr>
      </w:pPr>
    </w:p>
    <w:p w14:paraId="7F65F566" w14:textId="4A01E116" w:rsidR="00650162" w:rsidRDefault="00650162" w:rsidP="008F248A">
      <w:pPr>
        <w:rPr>
          <w:b/>
          <w:bCs/>
          <w:i/>
          <w:iCs/>
          <w:color w:val="ED7D31" w:themeColor="accent2"/>
        </w:rPr>
      </w:pPr>
      <w:r>
        <w:rPr>
          <w:b/>
          <w:bCs/>
          <w:i/>
          <w:iCs/>
          <w:color w:val="ED7D31" w:themeColor="accent2"/>
        </w:rPr>
        <w:t>Thông số cấu hình/ Dẫn kênh – NOC:</w:t>
      </w:r>
    </w:p>
    <w:p w14:paraId="661A0D8B" w14:textId="734BC1C2" w:rsidR="001A37D6" w:rsidRDefault="001A37D6" w:rsidP="008F248A">
      <w:pPr>
        <w:rPr>
          <w:b/>
          <w:bCs/>
          <w:i/>
          <w:iCs/>
          <w:color w:val="ED7D31" w:themeColor="accent2"/>
        </w:rPr>
      </w:pPr>
      <w:r>
        <w:rPr>
          <w:noProof/>
        </w:rPr>
        <w:drawing>
          <wp:inline distT="0" distB="0" distL="0" distR="0" wp14:anchorId="29AD671E" wp14:editId="19F0DC7A">
            <wp:extent cx="6225540" cy="2303145"/>
            <wp:effectExtent l="0" t="0" r="3810"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25540" cy="2303145"/>
                    </a:xfrm>
                    <a:prstGeom prst="rect">
                      <a:avLst/>
                    </a:prstGeom>
                  </pic:spPr>
                </pic:pic>
              </a:graphicData>
            </a:graphic>
          </wp:inline>
        </w:drawing>
      </w:r>
      <w:r w:rsidR="00650162">
        <w:rPr>
          <w:b/>
          <w:bCs/>
          <w:i/>
          <w:iCs/>
          <w:color w:val="ED7D31" w:themeColor="accent2"/>
        </w:rPr>
        <w:t>Thông tin Thông số FTI, Vật tư FTI:</w:t>
      </w:r>
    </w:p>
    <w:p w14:paraId="5E5A5B68" w14:textId="6F4A87D0" w:rsidR="00650162" w:rsidRDefault="00B5208C" w:rsidP="008F248A">
      <w:pPr>
        <w:rPr>
          <w:b/>
          <w:bCs/>
          <w:i/>
          <w:iCs/>
          <w:color w:val="ED7D31" w:themeColor="accent2"/>
        </w:rPr>
      </w:pPr>
      <w:r>
        <w:rPr>
          <w:noProof/>
        </w:rPr>
        <w:drawing>
          <wp:inline distT="0" distB="0" distL="0" distR="0" wp14:anchorId="194926CF" wp14:editId="6CD5464C">
            <wp:extent cx="6225540" cy="2921635"/>
            <wp:effectExtent l="0" t="0" r="381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25540" cy="2921635"/>
                    </a:xfrm>
                    <a:prstGeom prst="rect">
                      <a:avLst/>
                    </a:prstGeom>
                  </pic:spPr>
                </pic:pic>
              </a:graphicData>
            </a:graphic>
          </wp:inline>
        </w:drawing>
      </w:r>
    </w:p>
    <w:p w14:paraId="604FAA81" w14:textId="47CC3D61" w:rsidR="00650162" w:rsidRDefault="00650162" w:rsidP="008F248A">
      <w:pPr>
        <w:rPr>
          <w:b/>
          <w:bCs/>
          <w:i/>
          <w:iCs/>
          <w:color w:val="ED7D31" w:themeColor="accent2"/>
        </w:rPr>
      </w:pPr>
      <w:r>
        <w:rPr>
          <w:b/>
          <w:bCs/>
          <w:i/>
          <w:iCs/>
          <w:color w:val="ED7D31" w:themeColor="accent2"/>
        </w:rPr>
        <w:t>Thông tin chung:</w:t>
      </w:r>
    </w:p>
    <w:p w14:paraId="0A395DBA" w14:textId="36AD8093" w:rsidR="00650162" w:rsidRDefault="001A37D6" w:rsidP="008F248A">
      <w:pPr>
        <w:rPr>
          <w:b/>
          <w:bCs/>
          <w:i/>
          <w:iCs/>
          <w:color w:val="ED7D31" w:themeColor="accent2"/>
        </w:rPr>
      </w:pPr>
      <w:r>
        <w:rPr>
          <w:noProof/>
        </w:rPr>
        <w:drawing>
          <wp:inline distT="0" distB="0" distL="0" distR="0" wp14:anchorId="02381310" wp14:editId="39DEC3A3">
            <wp:extent cx="6225540" cy="1739265"/>
            <wp:effectExtent l="0" t="0" r="381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25540" cy="1739265"/>
                    </a:xfrm>
                    <a:prstGeom prst="rect">
                      <a:avLst/>
                    </a:prstGeom>
                  </pic:spPr>
                </pic:pic>
              </a:graphicData>
            </a:graphic>
          </wp:inline>
        </w:drawing>
      </w:r>
    </w:p>
    <w:p w14:paraId="7212B08A" w14:textId="43F05028" w:rsidR="008F248A" w:rsidRDefault="008F248A" w:rsidP="008F248A">
      <w:pPr>
        <w:pStyle w:val="Heading3"/>
        <w:numPr>
          <w:ilvl w:val="0"/>
          <w:numId w:val="0"/>
        </w:numPr>
        <w:ind w:left="720"/>
      </w:pPr>
      <w:bookmarkStart w:id="250" w:name="_Toc66437696"/>
      <w:r>
        <w:lastRenderedPageBreak/>
        <w:t>4. Business rules (BR):</w:t>
      </w:r>
      <w:bookmarkEnd w:id="250"/>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8F248A" w:rsidRPr="009609C0" w14:paraId="175B8860" w14:textId="77777777" w:rsidTr="00A072C2">
        <w:trPr>
          <w:tblHeader/>
        </w:trPr>
        <w:tc>
          <w:tcPr>
            <w:tcW w:w="1506" w:type="dxa"/>
            <w:shd w:val="clear" w:color="auto" w:fill="4472C4" w:themeFill="accent5"/>
          </w:tcPr>
          <w:p w14:paraId="520B9A10"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22224270"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MÔ TẢ </w:t>
            </w:r>
          </w:p>
        </w:tc>
      </w:tr>
      <w:tr w:rsidR="006C6499" w:rsidRPr="009609C0" w14:paraId="3D557BB1" w14:textId="77777777" w:rsidTr="00A072C2">
        <w:tc>
          <w:tcPr>
            <w:tcW w:w="1506" w:type="dxa"/>
            <w:shd w:val="clear" w:color="000000" w:fill="FFFFFF"/>
          </w:tcPr>
          <w:p w14:paraId="2D8B7B81" w14:textId="77777777" w:rsidR="006C6499" w:rsidRPr="009609C0" w:rsidRDefault="006C6499" w:rsidP="006C6499">
            <w:pPr>
              <w:pStyle w:val="Bang"/>
              <w:jc w:val="center"/>
              <w:rPr>
                <w:sz w:val="24"/>
                <w:szCs w:val="24"/>
              </w:rPr>
            </w:pPr>
            <w:r>
              <w:rPr>
                <w:sz w:val="24"/>
                <w:szCs w:val="24"/>
              </w:rPr>
              <w:t>01</w:t>
            </w:r>
          </w:p>
        </w:tc>
        <w:tc>
          <w:tcPr>
            <w:tcW w:w="8275" w:type="dxa"/>
            <w:shd w:val="clear" w:color="000000" w:fill="FFFFFF"/>
          </w:tcPr>
          <w:p w14:paraId="5B0DD948" w14:textId="5B34B798" w:rsidR="006C6499" w:rsidRPr="0011396F" w:rsidRDefault="006C6499" w:rsidP="006C6499">
            <w:pPr>
              <w:spacing w:before="40" w:after="40" w:line="240" w:lineRule="auto"/>
              <w:jc w:val="both"/>
              <w:rPr>
                <w:szCs w:val="24"/>
              </w:rPr>
            </w:pPr>
            <w:r>
              <w:rPr>
                <w:szCs w:val="24"/>
              </w:rPr>
              <w:t>Tài khoản phải có quyền tương ứng.</w:t>
            </w:r>
          </w:p>
        </w:tc>
      </w:tr>
      <w:tr w:rsidR="006C6499" w:rsidRPr="009609C0" w14:paraId="744817E1" w14:textId="77777777" w:rsidTr="00A072C2">
        <w:tc>
          <w:tcPr>
            <w:tcW w:w="1506" w:type="dxa"/>
            <w:shd w:val="clear" w:color="000000" w:fill="FFFFFF"/>
          </w:tcPr>
          <w:p w14:paraId="13771BA8" w14:textId="77777777" w:rsidR="006C6499" w:rsidRDefault="006C6499" w:rsidP="006C6499">
            <w:pPr>
              <w:pStyle w:val="Bang"/>
              <w:jc w:val="center"/>
              <w:rPr>
                <w:sz w:val="24"/>
                <w:szCs w:val="24"/>
              </w:rPr>
            </w:pPr>
            <w:r>
              <w:rPr>
                <w:sz w:val="24"/>
                <w:szCs w:val="24"/>
              </w:rPr>
              <w:t>02</w:t>
            </w:r>
          </w:p>
        </w:tc>
        <w:tc>
          <w:tcPr>
            <w:tcW w:w="8275" w:type="dxa"/>
            <w:shd w:val="clear" w:color="000000" w:fill="FFFFFF"/>
          </w:tcPr>
          <w:p w14:paraId="5B6CB427" w14:textId="55397105" w:rsidR="006C6499" w:rsidRDefault="006C6499" w:rsidP="006C6499">
            <w:pPr>
              <w:spacing w:before="40" w:after="40" w:line="240" w:lineRule="auto"/>
              <w:jc w:val="both"/>
              <w:rPr>
                <w:szCs w:val="24"/>
              </w:rPr>
            </w:pPr>
            <w:r>
              <w:rPr>
                <w:szCs w:val="24"/>
              </w:rPr>
              <w:t>Dữ liệu phải đúng chuẩn, thông tin chính xác.</w:t>
            </w:r>
          </w:p>
        </w:tc>
      </w:tr>
      <w:tr w:rsidR="006C6499" w:rsidRPr="009609C0" w14:paraId="7AE3EE93" w14:textId="77777777" w:rsidTr="00A072C2">
        <w:tc>
          <w:tcPr>
            <w:tcW w:w="1506" w:type="dxa"/>
            <w:shd w:val="clear" w:color="000000" w:fill="FFFFFF"/>
          </w:tcPr>
          <w:p w14:paraId="0CC8F92B" w14:textId="77777777" w:rsidR="006C6499" w:rsidRDefault="006C6499" w:rsidP="006C6499">
            <w:pPr>
              <w:pStyle w:val="Bang"/>
              <w:jc w:val="center"/>
              <w:rPr>
                <w:sz w:val="24"/>
                <w:szCs w:val="24"/>
              </w:rPr>
            </w:pPr>
            <w:r>
              <w:rPr>
                <w:sz w:val="24"/>
                <w:szCs w:val="24"/>
              </w:rPr>
              <w:t>03</w:t>
            </w:r>
          </w:p>
        </w:tc>
        <w:tc>
          <w:tcPr>
            <w:tcW w:w="8275" w:type="dxa"/>
            <w:shd w:val="clear" w:color="000000" w:fill="FFFFFF"/>
          </w:tcPr>
          <w:p w14:paraId="150BA5CA" w14:textId="1761550A" w:rsidR="006C6499" w:rsidRDefault="006C6499" w:rsidP="006C6499">
            <w:pPr>
              <w:spacing w:before="40" w:after="40" w:line="240" w:lineRule="auto"/>
              <w:jc w:val="both"/>
              <w:rPr>
                <w:szCs w:val="24"/>
              </w:rPr>
            </w:pPr>
            <w:r>
              <w:rPr>
                <w:szCs w:val="24"/>
              </w:rPr>
              <w:t>Ghi nhận thông tin tỷ lệ, bộ đếm thời gian đúng.</w:t>
            </w:r>
          </w:p>
        </w:tc>
      </w:tr>
      <w:tr w:rsidR="006C6499" w:rsidRPr="009609C0" w14:paraId="2B73498B" w14:textId="77777777" w:rsidTr="00A072C2">
        <w:tc>
          <w:tcPr>
            <w:tcW w:w="1506" w:type="dxa"/>
            <w:shd w:val="clear" w:color="000000" w:fill="FFFFFF"/>
          </w:tcPr>
          <w:p w14:paraId="15448673" w14:textId="77777777" w:rsidR="006C6499" w:rsidRDefault="006C6499" w:rsidP="006C6499">
            <w:pPr>
              <w:pStyle w:val="Bang"/>
              <w:jc w:val="center"/>
              <w:rPr>
                <w:sz w:val="24"/>
                <w:szCs w:val="24"/>
              </w:rPr>
            </w:pPr>
            <w:r>
              <w:rPr>
                <w:sz w:val="24"/>
                <w:szCs w:val="24"/>
              </w:rPr>
              <w:t>04</w:t>
            </w:r>
          </w:p>
        </w:tc>
        <w:tc>
          <w:tcPr>
            <w:tcW w:w="8275" w:type="dxa"/>
            <w:shd w:val="clear" w:color="000000" w:fill="FFFFFF"/>
          </w:tcPr>
          <w:p w14:paraId="00E6A5CD" w14:textId="02254E1E" w:rsidR="006C6499" w:rsidRDefault="006C6499" w:rsidP="006C6499">
            <w:pPr>
              <w:spacing w:before="40" w:after="40" w:line="240" w:lineRule="auto"/>
              <w:jc w:val="both"/>
              <w:rPr>
                <w:szCs w:val="24"/>
              </w:rPr>
            </w:pPr>
            <w:r>
              <w:rPr>
                <w:szCs w:val="24"/>
              </w:rPr>
              <w:t>Chọn vào số lượng hoặc bộ phận triển khai để xem chi tiết.</w:t>
            </w:r>
          </w:p>
        </w:tc>
      </w:tr>
      <w:tr w:rsidR="006C6499" w:rsidRPr="009609C0" w14:paraId="7BD8FBFA" w14:textId="77777777" w:rsidTr="00A072C2">
        <w:tc>
          <w:tcPr>
            <w:tcW w:w="1506" w:type="dxa"/>
            <w:shd w:val="clear" w:color="000000" w:fill="FFFFFF"/>
          </w:tcPr>
          <w:p w14:paraId="00D92973" w14:textId="77777777" w:rsidR="006C6499" w:rsidRDefault="006C6499" w:rsidP="006C6499">
            <w:pPr>
              <w:pStyle w:val="Bang"/>
              <w:jc w:val="center"/>
              <w:rPr>
                <w:sz w:val="24"/>
                <w:szCs w:val="24"/>
              </w:rPr>
            </w:pPr>
            <w:r>
              <w:rPr>
                <w:sz w:val="24"/>
                <w:szCs w:val="24"/>
              </w:rPr>
              <w:t>05</w:t>
            </w:r>
          </w:p>
        </w:tc>
        <w:tc>
          <w:tcPr>
            <w:tcW w:w="8275" w:type="dxa"/>
            <w:shd w:val="clear" w:color="000000" w:fill="FFFFFF"/>
          </w:tcPr>
          <w:p w14:paraId="2617D87D" w14:textId="72807269" w:rsidR="006C6499" w:rsidRDefault="006C6499" w:rsidP="006C6499">
            <w:pPr>
              <w:spacing w:before="40" w:after="40" w:line="240" w:lineRule="auto"/>
              <w:jc w:val="both"/>
              <w:rPr>
                <w:szCs w:val="24"/>
              </w:rPr>
            </w:pPr>
            <w:r>
              <w:rPr>
                <w:szCs w:val="24"/>
              </w:rPr>
              <w:t>Xuất Excel đúng dữ liệu theo màn hình</w:t>
            </w:r>
          </w:p>
        </w:tc>
      </w:tr>
    </w:tbl>
    <w:p w14:paraId="5F794C9C" w14:textId="746FF6F5" w:rsidR="008F248A" w:rsidRDefault="008F248A" w:rsidP="00E4423E">
      <w:pPr>
        <w:shd w:val="clear" w:color="auto" w:fill="FFFFFF" w:themeFill="background1"/>
      </w:pPr>
    </w:p>
    <w:p w14:paraId="7928EF26" w14:textId="4BD28F11" w:rsidR="008F248A" w:rsidRPr="00E4423E" w:rsidRDefault="009C32E1" w:rsidP="00E4423E">
      <w:pPr>
        <w:pStyle w:val="Heading2"/>
        <w:shd w:val="clear" w:color="auto" w:fill="FFFFFF" w:themeFill="background1"/>
        <w:ind w:left="630" w:hanging="450"/>
      </w:pPr>
      <w:bookmarkStart w:id="251" w:name="_Toc66437697"/>
      <w:r w:rsidRPr="00E4423E">
        <w:t>UC12</w:t>
      </w:r>
      <w:r w:rsidR="008F248A" w:rsidRPr="00E4423E">
        <w:t xml:space="preserve">: </w:t>
      </w:r>
      <w:r w:rsidRPr="00E4423E">
        <w:t>Triển khai NOT OK</w:t>
      </w:r>
      <w:r w:rsidR="008F248A" w:rsidRPr="00E4423E">
        <w:t>:</w:t>
      </w:r>
      <w:bookmarkEnd w:id="251"/>
    </w:p>
    <w:p w14:paraId="326B6E4E" w14:textId="77777777" w:rsidR="008F248A" w:rsidRDefault="008F248A" w:rsidP="008F248A">
      <w:pPr>
        <w:pStyle w:val="Heading3"/>
        <w:numPr>
          <w:ilvl w:val="0"/>
          <w:numId w:val="0"/>
        </w:numPr>
        <w:ind w:left="1004"/>
      </w:pPr>
      <w:bookmarkStart w:id="252" w:name="_Toc66437698"/>
      <w:r>
        <w:t>1. Mô tả:</w:t>
      </w:r>
      <w:bookmarkEnd w:id="252"/>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8F248A" w:rsidRPr="00E15B12" w14:paraId="23837734" w14:textId="77777777" w:rsidTr="00A072C2">
        <w:trPr>
          <w:trHeight w:val="567"/>
        </w:trPr>
        <w:tc>
          <w:tcPr>
            <w:tcW w:w="2116" w:type="dxa"/>
            <w:shd w:val="clear" w:color="auto" w:fill="4472C4" w:themeFill="accent5"/>
            <w:vAlign w:val="center"/>
          </w:tcPr>
          <w:p w14:paraId="5E737695" w14:textId="49B0D81F" w:rsidR="008F248A" w:rsidRPr="00E15B12" w:rsidRDefault="005D5DFF" w:rsidP="00A072C2">
            <w:pPr>
              <w:spacing w:line="360" w:lineRule="auto"/>
              <w:rPr>
                <w:b/>
                <w:color w:val="FFFFFF" w:themeColor="background1"/>
                <w:szCs w:val="24"/>
              </w:rPr>
            </w:pPr>
            <w:r>
              <w:rPr>
                <w:b/>
                <w:color w:val="FFFFFF" w:themeColor="background1"/>
                <w:szCs w:val="24"/>
              </w:rPr>
              <w:t>UC12</w:t>
            </w:r>
          </w:p>
        </w:tc>
        <w:tc>
          <w:tcPr>
            <w:tcW w:w="7678" w:type="dxa"/>
            <w:vAlign w:val="center"/>
          </w:tcPr>
          <w:p w14:paraId="0E992094" w14:textId="755A4BFC" w:rsidR="008F248A" w:rsidRPr="00D66D7D" w:rsidRDefault="0093130D" w:rsidP="004706A5">
            <w:pPr>
              <w:pStyle w:val="tvNote"/>
            </w:pPr>
            <w:r>
              <w:t>Triển khai NOT OK</w:t>
            </w:r>
          </w:p>
        </w:tc>
      </w:tr>
      <w:tr w:rsidR="008F248A" w:rsidRPr="00E15B12" w14:paraId="01A11E05" w14:textId="77777777" w:rsidTr="00A072C2">
        <w:trPr>
          <w:trHeight w:val="567"/>
        </w:trPr>
        <w:tc>
          <w:tcPr>
            <w:tcW w:w="2116" w:type="dxa"/>
            <w:shd w:val="clear" w:color="auto" w:fill="4472C4" w:themeFill="accent5"/>
            <w:vAlign w:val="center"/>
          </w:tcPr>
          <w:p w14:paraId="0580CA87" w14:textId="77777777" w:rsidR="008F248A" w:rsidRPr="00E15B12" w:rsidRDefault="008F248A" w:rsidP="00A072C2">
            <w:pPr>
              <w:spacing w:line="360" w:lineRule="auto"/>
              <w:rPr>
                <w:b/>
                <w:color w:val="FFFFFF" w:themeColor="background1"/>
                <w:szCs w:val="24"/>
              </w:rPr>
            </w:pPr>
            <w:r>
              <w:rPr>
                <w:b/>
                <w:color w:val="FFFFFF" w:themeColor="background1"/>
                <w:szCs w:val="24"/>
              </w:rPr>
              <w:t>Description</w:t>
            </w:r>
          </w:p>
        </w:tc>
        <w:tc>
          <w:tcPr>
            <w:tcW w:w="7678" w:type="dxa"/>
            <w:vAlign w:val="center"/>
          </w:tcPr>
          <w:p w14:paraId="01993E27" w14:textId="58D92AA5" w:rsidR="00375AD7" w:rsidRPr="003B0930" w:rsidRDefault="00375AD7" w:rsidP="004706A5">
            <w:pPr>
              <w:pStyle w:val="tvNote"/>
            </w:pPr>
            <w:r>
              <w:t>Sau khi tổ cập nhật triển khai NOT OK, các thông tin về triển khai sẽ được lưu lại tại màn hình này.</w:t>
            </w:r>
          </w:p>
          <w:p w14:paraId="264008DF" w14:textId="0C238F2B" w:rsidR="008F248A" w:rsidRPr="00D66D7D" w:rsidRDefault="00BA0BD1" w:rsidP="004706A5">
            <w:pPr>
              <w:pStyle w:val="tvNote"/>
            </w:pPr>
            <w:r>
              <w:rPr>
                <w:lang w:val="en-US"/>
              </w:rPr>
              <w:t>TTKD</w:t>
            </w:r>
            <w:r w:rsidR="00375AD7">
              <w:t xml:space="preserve"> có thể thao tác đề nghị Triển khai lại. Đến bước này </w:t>
            </w:r>
            <w:r w:rsidR="00BE08B6">
              <w:rPr>
                <w:lang w:val="en-US"/>
              </w:rPr>
              <w:t>đơn vị</w:t>
            </w:r>
            <w:r w:rsidR="00375AD7">
              <w:t xml:space="preserve"> triển khai sẽ được phân công lại, phiếu triển khai sẽ được hiển thị lại trên màn hình Tồn Triển Khai.</w:t>
            </w:r>
          </w:p>
        </w:tc>
      </w:tr>
      <w:tr w:rsidR="008F248A" w:rsidRPr="00E15B12" w14:paraId="6C056F36" w14:textId="77777777" w:rsidTr="00A072C2">
        <w:trPr>
          <w:trHeight w:val="567"/>
        </w:trPr>
        <w:tc>
          <w:tcPr>
            <w:tcW w:w="2116" w:type="dxa"/>
            <w:shd w:val="clear" w:color="auto" w:fill="4472C4" w:themeFill="accent5"/>
            <w:vAlign w:val="center"/>
          </w:tcPr>
          <w:p w14:paraId="1D09527A"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09ADCFB1" w14:textId="392E6E8F" w:rsidR="008F248A" w:rsidRPr="00D66D7D" w:rsidRDefault="00375AD7" w:rsidP="004706A5">
            <w:pPr>
              <w:pStyle w:val="tvNote"/>
            </w:pPr>
            <w:r>
              <w:t>FTI-SDC</w:t>
            </w:r>
          </w:p>
        </w:tc>
      </w:tr>
      <w:tr w:rsidR="008F248A" w:rsidRPr="00E15B12" w14:paraId="567D51E2" w14:textId="77777777" w:rsidTr="00A072C2">
        <w:trPr>
          <w:trHeight w:val="567"/>
        </w:trPr>
        <w:tc>
          <w:tcPr>
            <w:tcW w:w="2116" w:type="dxa"/>
            <w:shd w:val="clear" w:color="auto" w:fill="4472C4" w:themeFill="accent5"/>
            <w:vAlign w:val="center"/>
          </w:tcPr>
          <w:p w14:paraId="27884BC3"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32CF51AE" w14:textId="11B9BB51" w:rsidR="008F248A" w:rsidRPr="00D66D7D" w:rsidRDefault="008F248A" w:rsidP="004706A5">
            <w:pPr>
              <w:pStyle w:val="tvNote"/>
            </w:pPr>
            <w:r>
              <w:t xml:space="preserve">Chọn FTMS – </w:t>
            </w:r>
            <w:r w:rsidR="00375AD7">
              <w:t>LeasedLine</w:t>
            </w:r>
            <w:r>
              <w:t xml:space="preserve"> – </w:t>
            </w:r>
            <w:r w:rsidR="00375AD7">
              <w:t>Triển khai NOT OK</w:t>
            </w:r>
            <w:r>
              <w:t>.</w:t>
            </w:r>
          </w:p>
        </w:tc>
      </w:tr>
      <w:tr w:rsidR="00375AD7" w:rsidRPr="00E15B12" w14:paraId="2BD5623D" w14:textId="77777777" w:rsidTr="00A072C2">
        <w:trPr>
          <w:trHeight w:val="682"/>
        </w:trPr>
        <w:tc>
          <w:tcPr>
            <w:tcW w:w="2116" w:type="dxa"/>
            <w:shd w:val="clear" w:color="auto" w:fill="4472C4" w:themeFill="accent5"/>
            <w:vAlign w:val="center"/>
          </w:tcPr>
          <w:p w14:paraId="20BB247E" w14:textId="77777777" w:rsidR="00375AD7" w:rsidRDefault="00375AD7" w:rsidP="00375AD7">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4673C400" w14:textId="77777777" w:rsidR="00375AD7" w:rsidRPr="00E15B12" w:rsidRDefault="00375AD7" w:rsidP="00375AD7">
            <w:pPr>
              <w:spacing w:line="360" w:lineRule="auto"/>
              <w:rPr>
                <w:b/>
                <w:color w:val="FFFFFF" w:themeColor="background1"/>
                <w:szCs w:val="24"/>
              </w:rPr>
            </w:pPr>
          </w:p>
        </w:tc>
        <w:tc>
          <w:tcPr>
            <w:tcW w:w="7678" w:type="dxa"/>
            <w:vAlign w:val="center"/>
          </w:tcPr>
          <w:p w14:paraId="48E60329" w14:textId="77777777" w:rsidR="00375AD7" w:rsidRDefault="00375AD7" w:rsidP="004706A5">
            <w:pPr>
              <w:pStyle w:val="tvNote"/>
            </w:pPr>
            <w:r w:rsidRPr="00D66D7D">
              <w:t xml:space="preserve">Người dùng </w:t>
            </w:r>
            <w:r>
              <w:t>đăng nhập thành công.</w:t>
            </w:r>
          </w:p>
          <w:p w14:paraId="3B140F4A" w14:textId="77777777" w:rsidR="00375AD7" w:rsidRPr="00B875BD" w:rsidRDefault="00375AD7" w:rsidP="004706A5">
            <w:pPr>
              <w:pStyle w:val="tvNote"/>
            </w:pPr>
            <w:r>
              <w:t>Hiển thị trang thành công.</w:t>
            </w:r>
          </w:p>
          <w:p w14:paraId="598A5B17" w14:textId="0345212A" w:rsidR="00375AD7" w:rsidRPr="00D66D7D" w:rsidRDefault="00375AD7" w:rsidP="004706A5">
            <w:pPr>
              <w:pStyle w:val="tvNote"/>
            </w:pPr>
            <w:r>
              <w:t>Khi được đề nghị Triển khai lại, phiếu sẽ lưu thông tin lần triển khai trước đó.</w:t>
            </w:r>
          </w:p>
        </w:tc>
      </w:tr>
      <w:tr w:rsidR="00375AD7" w:rsidRPr="00E15B12" w14:paraId="5F83F534" w14:textId="77777777" w:rsidTr="00A072C2">
        <w:trPr>
          <w:trHeight w:val="567"/>
        </w:trPr>
        <w:tc>
          <w:tcPr>
            <w:tcW w:w="2116" w:type="dxa"/>
            <w:shd w:val="clear" w:color="auto" w:fill="4472C4" w:themeFill="accent5"/>
            <w:vAlign w:val="center"/>
          </w:tcPr>
          <w:p w14:paraId="342692AE" w14:textId="77777777" w:rsidR="00375AD7" w:rsidRPr="00B53838" w:rsidRDefault="00375AD7" w:rsidP="00375AD7">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4CDD96D5" w14:textId="3A012312" w:rsidR="00375AD7" w:rsidRPr="00B875BD" w:rsidRDefault="00375AD7" w:rsidP="004706A5">
            <w:pPr>
              <w:pStyle w:val="tvNote"/>
            </w:pPr>
            <w:r>
              <w:t>Đề nghị triển khai lại thành công.</w:t>
            </w:r>
          </w:p>
          <w:p w14:paraId="6BF05772" w14:textId="23E37A39" w:rsidR="00375AD7" w:rsidRPr="00B875BD" w:rsidRDefault="00375AD7" w:rsidP="004706A5">
            <w:pPr>
              <w:pStyle w:val="tvNote"/>
            </w:pPr>
            <w:r>
              <w:t>Cập nhật thông tin triển khai thành công.</w:t>
            </w:r>
          </w:p>
          <w:p w14:paraId="18D286A4" w14:textId="7E57AA18" w:rsidR="00375AD7" w:rsidRPr="00D66D7D" w:rsidRDefault="00375AD7" w:rsidP="004706A5">
            <w:pPr>
              <w:pStyle w:val="tvNote"/>
            </w:pPr>
            <w:r>
              <w:t>Gửi mail đến các bộ phận có liên quan.</w:t>
            </w:r>
          </w:p>
        </w:tc>
      </w:tr>
    </w:tbl>
    <w:p w14:paraId="6462AB7F" w14:textId="77777777" w:rsidR="008F248A" w:rsidRDefault="008F248A" w:rsidP="008F248A">
      <w:pPr>
        <w:pStyle w:val="Heading3"/>
        <w:numPr>
          <w:ilvl w:val="0"/>
          <w:numId w:val="0"/>
        </w:numPr>
        <w:ind w:left="1004"/>
      </w:pPr>
      <w:bookmarkStart w:id="253" w:name="_Toc66437699"/>
      <w:r>
        <w:lastRenderedPageBreak/>
        <w:t>2. Activity Diagram:</w:t>
      </w:r>
      <w:bookmarkEnd w:id="253"/>
    </w:p>
    <w:p w14:paraId="385A1EA6" w14:textId="078C5E24" w:rsidR="008F248A" w:rsidRPr="006C0459" w:rsidRDefault="00375AD7" w:rsidP="008F248A">
      <w:r>
        <w:rPr>
          <w:noProof/>
        </w:rPr>
        <w:drawing>
          <wp:inline distT="0" distB="0" distL="0" distR="0" wp14:anchorId="2F042CCC" wp14:editId="7DCF202C">
            <wp:extent cx="6225540" cy="3186430"/>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25540" cy="3186430"/>
                    </a:xfrm>
                    <a:prstGeom prst="rect">
                      <a:avLst/>
                    </a:prstGeom>
                  </pic:spPr>
                </pic:pic>
              </a:graphicData>
            </a:graphic>
          </wp:inline>
        </w:drawing>
      </w:r>
    </w:p>
    <w:p w14:paraId="74569547" w14:textId="77777777" w:rsidR="008F248A" w:rsidRDefault="008F248A" w:rsidP="008F248A">
      <w:pPr>
        <w:pStyle w:val="Heading3"/>
        <w:numPr>
          <w:ilvl w:val="0"/>
          <w:numId w:val="0"/>
        </w:numPr>
      </w:pPr>
      <w:bookmarkStart w:id="254" w:name="_Toc66437700"/>
      <w:r>
        <w:t>3.</w:t>
      </w:r>
      <w:r w:rsidRPr="005F4DB2">
        <w:t xml:space="preserve"> </w:t>
      </w:r>
      <w:r>
        <w:t>Wireframe, Screen description:</w:t>
      </w:r>
      <w:bookmarkEnd w:id="254"/>
    </w:p>
    <w:p w14:paraId="38A9AFDE" w14:textId="6DCA2907" w:rsidR="008F248A" w:rsidRDefault="00C971AC" w:rsidP="008F248A">
      <w:r>
        <w:t>Bước 1: Tại menu, chọn Triển khai -&gt; Triển khai NOT OK</w:t>
      </w:r>
    </w:p>
    <w:p w14:paraId="60CCA0DA" w14:textId="0DE5758D" w:rsidR="008F248A" w:rsidRDefault="00C971AC" w:rsidP="008F248A">
      <w:r>
        <w:rPr>
          <w:noProof/>
        </w:rPr>
        <w:drawing>
          <wp:inline distT="0" distB="0" distL="0" distR="0" wp14:anchorId="492065B3" wp14:editId="00F404CC">
            <wp:extent cx="1513116" cy="32236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9077" cy="3257652"/>
                    </a:xfrm>
                    <a:prstGeom prst="rect">
                      <a:avLst/>
                    </a:prstGeom>
                    <a:noFill/>
                    <a:ln>
                      <a:noFill/>
                    </a:ln>
                  </pic:spPr>
                </pic:pic>
              </a:graphicData>
            </a:graphic>
          </wp:inline>
        </w:drawing>
      </w:r>
      <w:r>
        <w:tab/>
      </w:r>
      <w:r w:rsidR="002F6C1D">
        <w:rPr>
          <w:noProof/>
        </w:rPr>
        <w:drawing>
          <wp:inline distT="0" distB="0" distL="0" distR="0" wp14:anchorId="3FF93E97" wp14:editId="3D1338B7">
            <wp:extent cx="1148809" cy="32466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54843" cy="3263686"/>
                    </a:xfrm>
                    <a:prstGeom prst="rect">
                      <a:avLst/>
                    </a:prstGeom>
                    <a:noFill/>
                    <a:ln>
                      <a:noFill/>
                    </a:ln>
                  </pic:spPr>
                </pic:pic>
              </a:graphicData>
            </a:graphic>
          </wp:inline>
        </w:drawing>
      </w:r>
    </w:p>
    <w:p w14:paraId="3793A729" w14:textId="083EE7A7" w:rsidR="00C971AC" w:rsidRDefault="00C971AC" w:rsidP="008F248A">
      <w:r>
        <w:t>Bước 2: Hiển thị màn hình Triển khai NOT OK:</w:t>
      </w:r>
    </w:p>
    <w:p w14:paraId="2543B6CB" w14:textId="62BCF520" w:rsidR="008F248A" w:rsidRPr="008C4BD2" w:rsidRDefault="003629BE" w:rsidP="008F248A">
      <w:r>
        <w:rPr>
          <w:noProof/>
        </w:rPr>
        <w:lastRenderedPageBreak/>
        <w:drawing>
          <wp:inline distT="0" distB="0" distL="0" distR="0" wp14:anchorId="0614B29C" wp14:editId="10AECF2B">
            <wp:extent cx="6225540" cy="3258185"/>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25540" cy="3258185"/>
                    </a:xfrm>
                    <a:prstGeom prst="rect">
                      <a:avLst/>
                    </a:prstGeom>
                  </pic:spPr>
                </pic:pic>
              </a:graphicData>
            </a:graphic>
          </wp:inline>
        </w:drawing>
      </w:r>
    </w:p>
    <w:p w14:paraId="0FAEC4A0" w14:textId="189246E9" w:rsidR="008F248A" w:rsidRDefault="00F348B2" w:rsidP="008F248A">
      <w:r>
        <w:t>Chọn phiếu cần triển khai lại, sau đó click “Triển khai lại”</w:t>
      </w:r>
    </w:p>
    <w:p w14:paraId="48D00C6A" w14:textId="7079193E" w:rsidR="0067097E" w:rsidRDefault="0067097E" w:rsidP="008F248A">
      <w:r>
        <w:t>Chọn vào PDK chi tiết để xem lại thông tin phiếu.</w:t>
      </w:r>
    </w:p>
    <w:p w14:paraId="3EB9E51F" w14:textId="77777777" w:rsidR="008F248A" w:rsidRDefault="008F248A" w:rsidP="008F248A">
      <w:pPr>
        <w:pStyle w:val="Heading3"/>
        <w:numPr>
          <w:ilvl w:val="0"/>
          <w:numId w:val="0"/>
        </w:numPr>
        <w:ind w:left="720"/>
      </w:pPr>
      <w:bookmarkStart w:id="255" w:name="_Toc66437701"/>
      <w:r>
        <w:t>4. Business rules (BR):</w:t>
      </w:r>
      <w:bookmarkEnd w:id="255"/>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8F248A" w:rsidRPr="009609C0" w14:paraId="0CFFAD24" w14:textId="77777777" w:rsidTr="00A072C2">
        <w:trPr>
          <w:tblHeader/>
        </w:trPr>
        <w:tc>
          <w:tcPr>
            <w:tcW w:w="1506" w:type="dxa"/>
            <w:shd w:val="clear" w:color="auto" w:fill="4472C4" w:themeFill="accent5"/>
          </w:tcPr>
          <w:p w14:paraId="7C97BC89"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6428D1A6"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MÔ TẢ </w:t>
            </w:r>
          </w:p>
        </w:tc>
      </w:tr>
      <w:tr w:rsidR="00494F68" w:rsidRPr="009609C0" w14:paraId="5918778B" w14:textId="77777777" w:rsidTr="00A072C2">
        <w:tc>
          <w:tcPr>
            <w:tcW w:w="1506" w:type="dxa"/>
            <w:shd w:val="clear" w:color="000000" w:fill="FFFFFF"/>
          </w:tcPr>
          <w:p w14:paraId="47A1FDC4" w14:textId="77777777" w:rsidR="00494F68" w:rsidRPr="009609C0" w:rsidRDefault="00494F68" w:rsidP="00494F68">
            <w:pPr>
              <w:pStyle w:val="Bang"/>
              <w:jc w:val="center"/>
              <w:rPr>
                <w:sz w:val="24"/>
                <w:szCs w:val="24"/>
              </w:rPr>
            </w:pPr>
            <w:r>
              <w:rPr>
                <w:sz w:val="24"/>
                <w:szCs w:val="24"/>
              </w:rPr>
              <w:t>01</w:t>
            </w:r>
          </w:p>
        </w:tc>
        <w:tc>
          <w:tcPr>
            <w:tcW w:w="8275" w:type="dxa"/>
            <w:shd w:val="clear" w:color="000000" w:fill="FFFFFF"/>
          </w:tcPr>
          <w:p w14:paraId="2C91312E" w14:textId="31D496A3" w:rsidR="00494F68" w:rsidRPr="0011396F" w:rsidRDefault="00494F68" w:rsidP="00494F68">
            <w:pPr>
              <w:spacing w:before="40" w:after="40" w:line="240" w:lineRule="auto"/>
              <w:jc w:val="both"/>
              <w:rPr>
                <w:szCs w:val="24"/>
              </w:rPr>
            </w:pPr>
            <w:r>
              <w:rPr>
                <w:szCs w:val="24"/>
              </w:rPr>
              <w:t>Tài khoản phải có quyền tương ứng</w:t>
            </w:r>
          </w:p>
        </w:tc>
      </w:tr>
      <w:tr w:rsidR="00494F68" w:rsidRPr="009609C0" w14:paraId="714D7736" w14:textId="77777777" w:rsidTr="00A072C2">
        <w:tc>
          <w:tcPr>
            <w:tcW w:w="1506" w:type="dxa"/>
            <w:shd w:val="clear" w:color="000000" w:fill="FFFFFF"/>
          </w:tcPr>
          <w:p w14:paraId="1AAEF46D" w14:textId="77777777" w:rsidR="00494F68" w:rsidRDefault="00494F68" w:rsidP="00494F68">
            <w:pPr>
              <w:pStyle w:val="Bang"/>
              <w:jc w:val="center"/>
              <w:rPr>
                <w:sz w:val="24"/>
                <w:szCs w:val="24"/>
              </w:rPr>
            </w:pPr>
            <w:r>
              <w:rPr>
                <w:sz w:val="24"/>
                <w:szCs w:val="24"/>
              </w:rPr>
              <w:t>02</w:t>
            </w:r>
          </w:p>
        </w:tc>
        <w:tc>
          <w:tcPr>
            <w:tcW w:w="8275" w:type="dxa"/>
            <w:shd w:val="clear" w:color="000000" w:fill="FFFFFF"/>
          </w:tcPr>
          <w:p w14:paraId="44E3C6C6" w14:textId="785EEEB6" w:rsidR="00494F68" w:rsidRDefault="00494F68" w:rsidP="00494F68">
            <w:pPr>
              <w:spacing w:before="40" w:after="40" w:line="240" w:lineRule="auto"/>
              <w:jc w:val="both"/>
              <w:rPr>
                <w:szCs w:val="24"/>
              </w:rPr>
            </w:pPr>
            <w:r>
              <w:rPr>
                <w:szCs w:val="24"/>
              </w:rPr>
              <w:t>Dữ liệu phải đúng chuẩn, thông tin chính xác.</w:t>
            </w:r>
          </w:p>
        </w:tc>
      </w:tr>
      <w:tr w:rsidR="00494F68" w:rsidRPr="009609C0" w14:paraId="4E37CFC6" w14:textId="77777777" w:rsidTr="00A072C2">
        <w:tc>
          <w:tcPr>
            <w:tcW w:w="1506" w:type="dxa"/>
            <w:shd w:val="clear" w:color="000000" w:fill="FFFFFF"/>
          </w:tcPr>
          <w:p w14:paraId="43E3584A" w14:textId="77777777" w:rsidR="00494F68" w:rsidRDefault="00494F68" w:rsidP="00494F68">
            <w:pPr>
              <w:pStyle w:val="Bang"/>
              <w:jc w:val="center"/>
              <w:rPr>
                <w:sz w:val="24"/>
                <w:szCs w:val="24"/>
              </w:rPr>
            </w:pPr>
            <w:r>
              <w:rPr>
                <w:sz w:val="24"/>
                <w:szCs w:val="24"/>
              </w:rPr>
              <w:t>03</w:t>
            </w:r>
          </w:p>
        </w:tc>
        <w:tc>
          <w:tcPr>
            <w:tcW w:w="8275" w:type="dxa"/>
            <w:shd w:val="clear" w:color="000000" w:fill="FFFFFF"/>
          </w:tcPr>
          <w:p w14:paraId="03BEEA86" w14:textId="19699510" w:rsidR="00494F68" w:rsidRDefault="00494F68" w:rsidP="00494F68">
            <w:pPr>
              <w:spacing w:before="40" w:after="40" w:line="240" w:lineRule="auto"/>
              <w:jc w:val="both"/>
              <w:rPr>
                <w:szCs w:val="24"/>
              </w:rPr>
            </w:pPr>
            <w:r>
              <w:rPr>
                <w:szCs w:val="24"/>
              </w:rPr>
              <w:t>Hệ thống gửi mail tự động khi có cập nhật.</w:t>
            </w:r>
          </w:p>
        </w:tc>
      </w:tr>
    </w:tbl>
    <w:p w14:paraId="06621D01" w14:textId="1DE0902F" w:rsidR="008F248A" w:rsidRDefault="008F248A" w:rsidP="00A67771"/>
    <w:p w14:paraId="3C9EB72D" w14:textId="5ECF9E51" w:rsidR="008F248A" w:rsidRDefault="009C32E1" w:rsidP="009C32E1">
      <w:pPr>
        <w:pStyle w:val="Heading2"/>
        <w:ind w:left="450"/>
      </w:pPr>
      <w:bookmarkStart w:id="256" w:name="_Toc66437702"/>
      <w:r>
        <w:t>UC13</w:t>
      </w:r>
      <w:r w:rsidR="008F248A">
        <w:t xml:space="preserve">: </w:t>
      </w:r>
      <w:r>
        <w:t>Cấu hình dịch vụ</w:t>
      </w:r>
      <w:r w:rsidR="008F248A">
        <w:t>:</w:t>
      </w:r>
      <w:bookmarkEnd w:id="256"/>
    </w:p>
    <w:p w14:paraId="2FE60075" w14:textId="77777777" w:rsidR="008F248A" w:rsidRDefault="008F248A" w:rsidP="008F248A">
      <w:pPr>
        <w:pStyle w:val="Heading3"/>
        <w:numPr>
          <w:ilvl w:val="0"/>
          <w:numId w:val="0"/>
        </w:numPr>
        <w:ind w:left="1004"/>
      </w:pPr>
      <w:bookmarkStart w:id="257" w:name="_Toc66437703"/>
      <w:r>
        <w:t>1. Mô tả:</w:t>
      </w:r>
      <w:bookmarkEnd w:id="257"/>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8F248A" w:rsidRPr="00E15B12" w14:paraId="5CB2C8D8" w14:textId="77777777" w:rsidTr="00A072C2">
        <w:trPr>
          <w:trHeight w:val="567"/>
        </w:trPr>
        <w:tc>
          <w:tcPr>
            <w:tcW w:w="2116" w:type="dxa"/>
            <w:shd w:val="clear" w:color="auto" w:fill="4472C4" w:themeFill="accent5"/>
            <w:vAlign w:val="center"/>
          </w:tcPr>
          <w:p w14:paraId="25AC4A71" w14:textId="77777777" w:rsidR="008F248A" w:rsidRPr="00E15B12" w:rsidRDefault="008F248A" w:rsidP="00A072C2">
            <w:pPr>
              <w:spacing w:line="360" w:lineRule="auto"/>
              <w:rPr>
                <w:b/>
                <w:color w:val="FFFFFF" w:themeColor="background1"/>
                <w:szCs w:val="24"/>
              </w:rPr>
            </w:pPr>
            <w:r>
              <w:rPr>
                <w:b/>
                <w:color w:val="FFFFFF" w:themeColor="background1"/>
                <w:szCs w:val="24"/>
              </w:rPr>
              <w:t>UC09</w:t>
            </w:r>
          </w:p>
        </w:tc>
        <w:tc>
          <w:tcPr>
            <w:tcW w:w="7678" w:type="dxa"/>
            <w:vAlign w:val="center"/>
          </w:tcPr>
          <w:p w14:paraId="5DB0A4E5" w14:textId="4D85F305" w:rsidR="008F248A" w:rsidRPr="00D66D7D" w:rsidRDefault="0093130D" w:rsidP="004706A5">
            <w:pPr>
              <w:pStyle w:val="tvNote"/>
            </w:pPr>
            <w:r>
              <w:t>Cấu hình dịch vụ</w:t>
            </w:r>
          </w:p>
        </w:tc>
      </w:tr>
      <w:tr w:rsidR="008F248A" w:rsidRPr="00E15B12" w14:paraId="5EE4EC27" w14:textId="77777777" w:rsidTr="00A072C2">
        <w:trPr>
          <w:trHeight w:val="567"/>
        </w:trPr>
        <w:tc>
          <w:tcPr>
            <w:tcW w:w="2116" w:type="dxa"/>
            <w:shd w:val="clear" w:color="auto" w:fill="4472C4" w:themeFill="accent5"/>
            <w:vAlign w:val="center"/>
          </w:tcPr>
          <w:p w14:paraId="51CFF6A3" w14:textId="77777777" w:rsidR="008F248A" w:rsidRPr="00E15B12" w:rsidRDefault="008F248A" w:rsidP="00A072C2">
            <w:pPr>
              <w:spacing w:line="360" w:lineRule="auto"/>
              <w:rPr>
                <w:b/>
                <w:color w:val="FFFFFF" w:themeColor="background1"/>
                <w:szCs w:val="24"/>
              </w:rPr>
            </w:pPr>
            <w:r>
              <w:rPr>
                <w:b/>
                <w:color w:val="FFFFFF" w:themeColor="background1"/>
                <w:szCs w:val="24"/>
              </w:rPr>
              <w:t>Description</w:t>
            </w:r>
          </w:p>
        </w:tc>
        <w:tc>
          <w:tcPr>
            <w:tcW w:w="7678" w:type="dxa"/>
            <w:vAlign w:val="center"/>
          </w:tcPr>
          <w:p w14:paraId="3235A1D5" w14:textId="75AECBC4" w:rsidR="008F248A" w:rsidRDefault="001B4E4C" w:rsidP="004706A5">
            <w:pPr>
              <w:pStyle w:val="tvNote"/>
            </w:pPr>
            <w:r>
              <w:t>Sau khi đã triển khai thành công, SDC tiến hành vào cấu hình dịch vụ cho đường truyền.</w:t>
            </w:r>
          </w:p>
          <w:p w14:paraId="266871BC" w14:textId="1D06D40B" w:rsidR="001D3D12" w:rsidRPr="001B4E4C" w:rsidRDefault="001D3D12" w:rsidP="004706A5">
            <w:pPr>
              <w:pStyle w:val="tvNote"/>
            </w:pPr>
            <w:r>
              <w:t>SDC vẫn có thể cấu hình ngay cả khi PTK chưa được hoàn tất.</w:t>
            </w:r>
          </w:p>
          <w:p w14:paraId="4DCC0694" w14:textId="456ED91C" w:rsidR="001B4E4C" w:rsidRPr="004A5DA4" w:rsidRDefault="001B4E4C" w:rsidP="004706A5">
            <w:pPr>
              <w:pStyle w:val="tvNote"/>
            </w:pPr>
            <w:r>
              <w:t>SDC chọn vào PTK cần cấu hình, tiến hành cấu hình các thông số kỹ thuật. Sau đó chọn nút “Cập nhật cấu hình”.</w:t>
            </w:r>
          </w:p>
          <w:p w14:paraId="0931E8FB" w14:textId="77777777" w:rsidR="008F248A" w:rsidRDefault="001B4E4C" w:rsidP="004706A5">
            <w:pPr>
              <w:pStyle w:val="tvNote"/>
            </w:pPr>
            <w:r>
              <w:t>SDC có thể cấu hình lại bằng cách tìm kiếm thông qua bộ lọc.</w:t>
            </w:r>
          </w:p>
          <w:p w14:paraId="426CB191" w14:textId="0FDFEFFF" w:rsidR="00F2328A" w:rsidRPr="00D66D7D" w:rsidRDefault="00F2328A" w:rsidP="004706A5">
            <w:pPr>
              <w:pStyle w:val="tvNote"/>
            </w:pPr>
            <w:r>
              <w:lastRenderedPageBreak/>
              <w:t>Thông tin cấu hình sẽ được hệ thống tạo ra khi PTK đã được sinh ra. Sau khi PTK đã đón</w:t>
            </w:r>
            <w:r w:rsidR="001D3D12">
              <w:t>g</w:t>
            </w:r>
            <w:r>
              <w:t>, SDC vẫn có thể cấu hình được.</w:t>
            </w:r>
          </w:p>
        </w:tc>
      </w:tr>
      <w:tr w:rsidR="008F248A" w:rsidRPr="00E15B12" w14:paraId="64F53FF8" w14:textId="77777777" w:rsidTr="00A072C2">
        <w:trPr>
          <w:trHeight w:val="567"/>
        </w:trPr>
        <w:tc>
          <w:tcPr>
            <w:tcW w:w="2116" w:type="dxa"/>
            <w:shd w:val="clear" w:color="auto" w:fill="4472C4" w:themeFill="accent5"/>
            <w:vAlign w:val="center"/>
          </w:tcPr>
          <w:p w14:paraId="0F448444"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lastRenderedPageBreak/>
              <w:t xml:space="preserve">Actor </w:t>
            </w:r>
          </w:p>
        </w:tc>
        <w:tc>
          <w:tcPr>
            <w:tcW w:w="7678" w:type="dxa"/>
            <w:vAlign w:val="center"/>
          </w:tcPr>
          <w:p w14:paraId="5292CDFD" w14:textId="1D3F4AE2" w:rsidR="008F248A" w:rsidRPr="00D66D7D" w:rsidRDefault="008F248A" w:rsidP="004706A5">
            <w:pPr>
              <w:pStyle w:val="tvNote"/>
            </w:pPr>
            <w:r>
              <w:t>FTI-</w:t>
            </w:r>
            <w:r w:rsidR="001B4E4C">
              <w:t>SDC</w:t>
            </w:r>
          </w:p>
        </w:tc>
      </w:tr>
      <w:tr w:rsidR="008F248A" w:rsidRPr="00E15B12" w14:paraId="067EE413" w14:textId="77777777" w:rsidTr="00A072C2">
        <w:trPr>
          <w:trHeight w:val="567"/>
        </w:trPr>
        <w:tc>
          <w:tcPr>
            <w:tcW w:w="2116" w:type="dxa"/>
            <w:shd w:val="clear" w:color="auto" w:fill="4472C4" w:themeFill="accent5"/>
            <w:vAlign w:val="center"/>
          </w:tcPr>
          <w:p w14:paraId="2FA3FDDD"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414EC8EC" w14:textId="38100260" w:rsidR="008F248A" w:rsidRPr="00D66D7D" w:rsidRDefault="008F248A" w:rsidP="004706A5">
            <w:pPr>
              <w:pStyle w:val="tvNote"/>
            </w:pPr>
            <w:r>
              <w:t>Chọn FTMS –</w:t>
            </w:r>
            <w:r w:rsidR="001B4E4C">
              <w:t xml:space="preserve"> LeasedLine </w:t>
            </w:r>
            <w:r>
              <w:t xml:space="preserve">– </w:t>
            </w:r>
            <w:r w:rsidR="001B4E4C">
              <w:t>Cấu hình dịch vụ</w:t>
            </w:r>
            <w:r>
              <w:t>.</w:t>
            </w:r>
          </w:p>
        </w:tc>
      </w:tr>
      <w:tr w:rsidR="008F248A" w:rsidRPr="00E15B12" w14:paraId="4DE2927B" w14:textId="77777777" w:rsidTr="00A072C2">
        <w:trPr>
          <w:trHeight w:val="682"/>
        </w:trPr>
        <w:tc>
          <w:tcPr>
            <w:tcW w:w="2116" w:type="dxa"/>
            <w:shd w:val="clear" w:color="auto" w:fill="4472C4" w:themeFill="accent5"/>
            <w:vAlign w:val="center"/>
          </w:tcPr>
          <w:p w14:paraId="4D005450" w14:textId="77777777" w:rsidR="008F248A" w:rsidRDefault="008F248A" w:rsidP="00A072C2">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20AF6FBC" w14:textId="77777777" w:rsidR="008F248A" w:rsidRPr="00E15B12" w:rsidRDefault="008F248A" w:rsidP="00A072C2">
            <w:pPr>
              <w:spacing w:line="360" w:lineRule="auto"/>
              <w:rPr>
                <w:b/>
                <w:color w:val="FFFFFF" w:themeColor="background1"/>
                <w:szCs w:val="24"/>
              </w:rPr>
            </w:pPr>
          </w:p>
        </w:tc>
        <w:tc>
          <w:tcPr>
            <w:tcW w:w="7678" w:type="dxa"/>
            <w:vAlign w:val="center"/>
          </w:tcPr>
          <w:p w14:paraId="055E3DA4" w14:textId="77777777" w:rsidR="008F248A" w:rsidRDefault="008F248A" w:rsidP="004706A5">
            <w:pPr>
              <w:pStyle w:val="tvNote"/>
            </w:pPr>
            <w:r w:rsidRPr="00D66D7D">
              <w:t xml:space="preserve">Người dùng </w:t>
            </w:r>
            <w:r>
              <w:t>đăng nhập thành công.</w:t>
            </w:r>
          </w:p>
          <w:p w14:paraId="0B6F74DA" w14:textId="3215F29E" w:rsidR="008F248A" w:rsidRPr="00D66D7D" w:rsidRDefault="008F248A" w:rsidP="004706A5">
            <w:pPr>
              <w:pStyle w:val="tvNote"/>
            </w:pPr>
            <w:r>
              <w:t xml:space="preserve">Hiển thị trang </w:t>
            </w:r>
            <w:r w:rsidR="001B4E4C">
              <w:t>Cấu hình dịch vụ.</w:t>
            </w:r>
          </w:p>
        </w:tc>
      </w:tr>
      <w:tr w:rsidR="008F248A" w:rsidRPr="00E15B12" w14:paraId="1AE5B40E" w14:textId="77777777" w:rsidTr="00A072C2">
        <w:trPr>
          <w:trHeight w:val="567"/>
        </w:trPr>
        <w:tc>
          <w:tcPr>
            <w:tcW w:w="2116" w:type="dxa"/>
            <w:shd w:val="clear" w:color="auto" w:fill="4472C4" w:themeFill="accent5"/>
            <w:vAlign w:val="center"/>
          </w:tcPr>
          <w:p w14:paraId="081A56DF" w14:textId="77777777" w:rsidR="008F248A" w:rsidRPr="00B53838" w:rsidRDefault="008F248A" w:rsidP="00A072C2">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758368D9" w14:textId="2C3FFF82" w:rsidR="008F248A" w:rsidRPr="0068512B" w:rsidRDefault="001B4E4C" w:rsidP="004706A5">
            <w:pPr>
              <w:pStyle w:val="tvNote"/>
            </w:pPr>
            <w:r>
              <w:t>Hiển thị thông báo lưu cấu hình thành công.</w:t>
            </w:r>
          </w:p>
          <w:p w14:paraId="4D5A43BE" w14:textId="0FB0BC73" w:rsidR="008F248A" w:rsidRPr="00D66D7D" w:rsidRDefault="001B4E4C" w:rsidP="004706A5">
            <w:pPr>
              <w:pStyle w:val="tvNote"/>
            </w:pPr>
            <w:r>
              <w:t>Cập nhật cấu hình thành công.</w:t>
            </w:r>
          </w:p>
        </w:tc>
      </w:tr>
    </w:tbl>
    <w:p w14:paraId="7939435E" w14:textId="77777777" w:rsidR="008F248A" w:rsidRDefault="008F248A" w:rsidP="008F248A">
      <w:pPr>
        <w:pStyle w:val="Heading3"/>
        <w:numPr>
          <w:ilvl w:val="0"/>
          <w:numId w:val="0"/>
        </w:numPr>
        <w:ind w:left="1004"/>
      </w:pPr>
      <w:bookmarkStart w:id="258" w:name="_Toc66437704"/>
      <w:r>
        <w:t>2. Activity Diagram:</w:t>
      </w:r>
      <w:bookmarkEnd w:id="258"/>
    </w:p>
    <w:p w14:paraId="24DA5587" w14:textId="059CD4E3" w:rsidR="008F248A" w:rsidRPr="006C0459" w:rsidRDefault="001B4E4C" w:rsidP="008F248A">
      <w:r>
        <w:rPr>
          <w:noProof/>
        </w:rPr>
        <w:drawing>
          <wp:inline distT="0" distB="0" distL="0" distR="0" wp14:anchorId="6C9FBA71" wp14:editId="46C060CF">
            <wp:extent cx="5867400" cy="4476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67400" cy="4476750"/>
                    </a:xfrm>
                    <a:prstGeom prst="rect">
                      <a:avLst/>
                    </a:prstGeom>
                  </pic:spPr>
                </pic:pic>
              </a:graphicData>
            </a:graphic>
          </wp:inline>
        </w:drawing>
      </w:r>
    </w:p>
    <w:p w14:paraId="670FD091" w14:textId="77777777" w:rsidR="008F248A" w:rsidRDefault="008F248A" w:rsidP="008F248A">
      <w:pPr>
        <w:pStyle w:val="Heading3"/>
        <w:numPr>
          <w:ilvl w:val="0"/>
          <w:numId w:val="0"/>
        </w:numPr>
      </w:pPr>
      <w:bookmarkStart w:id="259" w:name="_Toc66437705"/>
      <w:r>
        <w:t>3.</w:t>
      </w:r>
      <w:r w:rsidRPr="005F4DB2">
        <w:t xml:space="preserve"> </w:t>
      </w:r>
      <w:r>
        <w:t>Wireframe, Screen description:</w:t>
      </w:r>
      <w:bookmarkEnd w:id="259"/>
    </w:p>
    <w:p w14:paraId="628877C4" w14:textId="09059E7E" w:rsidR="008F248A" w:rsidRDefault="00843AF6" w:rsidP="008F248A">
      <w:r>
        <w:t>Bước 1: Tại menu, chọn Cấu hình dịch vụ -&gt; Danh sách dịch vụ</w:t>
      </w:r>
    </w:p>
    <w:p w14:paraId="5D6F59BD" w14:textId="2CD1EDF4" w:rsidR="002C5A2F" w:rsidRDefault="00843AF6" w:rsidP="008F248A">
      <w:r>
        <w:rPr>
          <w:noProof/>
        </w:rPr>
        <w:lastRenderedPageBreak/>
        <w:drawing>
          <wp:inline distT="0" distB="0" distL="0" distR="0" wp14:anchorId="291EE96B" wp14:editId="0FFC8041">
            <wp:extent cx="1487054" cy="311026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03831" cy="3145359"/>
                    </a:xfrm>
                    <a:prstGeom prst="rect">
                      <a:avLst/>
                    </a:prstGeom>
                    <a:noFill/>
                    <a:ln>
                      <a:noFill/>
                    </a:ln>
                  </pic:spPr>
                </pic:pic>
              </a:graphicData>
            </a:graphic>
          </wp:inline>
        </w:drawing>
      </w:r>
      <w:r>
        <w:tab/>
      </w:r>
      <w:r>
        <w:rPr>
          <w:noProof/>
        </w:rPr>
        <w:drawing>
          <wp:inline distT="0" distB="0" distL="0" distR="0" wp14:anchorId="5F91CD1B" wp14:editId="2FD20217">
            <wp:extent cx="1306817" cy="3112655"/>
            <wp:effectExtent l="0" t="0" r="825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32503" cy="3173836"/>
                    </a:xfrm>
                    <a:prstGeom prst="rect">
                      <a:avLst/>
                    </a:prstGeom>
                    <a:noFill/>
                    <a:ln>
                      <a:noFill/>
                    </a:ln>
                  </pic:spPr>
                </pic:pic>
              </a:graphicData>
            </a:graphic>
          </wp:inline>
        </w:drawing>
      </w:r>
    </w:p>
    <w:p w14:paraId="2867940A" w14:textId="12541822" w:rsidR="008F248A" w:rsidRDefault="00843AF6" w:rsidP="008F248A">
      <w:bookmarkStart w:id="260" w:name="_Hlk63327180"/>
      <w:r>
        <w:t>Bước 2: Hiển thị m</w:t>
      </w:r>
      <w:r w:rsidR="00501381">
        <w:t xml:space="preserve">àn hình </w:t>
      </w:r>
      <w:r>
        <w:t xml:space="preserve">Danh sách </w:t>
      </w:r>
      <w:r w:rsidR="00501381">
        <w:t>Cấu hình dịch vụ</w:t>
      </w:r>
    </w:p>
    <w:bookmarkEnd w:id="260"/>
    <w:p w14:paraId="6B19B981" w14:textId="178B8806" w:rsidR="00501381" w:rsidRDefault="00146380" w:rsidP="008F248A">
      <w:r>
        <w:rPr>
          <w:noProof/>
        </w:rPr>
        <w:drawing>
          <wp:inline distT="0" distB="0" distL="0" distR="0" wp14:anchorId="5EEE143C" wp14:editId="3C5E920D">
            <wp:extent cx="6225540" cy="2815590"/>
            <wp:effectExtent l="0" t="0" r="381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25540" cy="2815590"/>
                    </a:xfrm>
                    <a:prstGeom prst="rect">
                      <a:avLst/>
                    </a:prstGeom>
                  </pic:spPr>
                </pic:pic>
              </a:graphicData>
            </a:graphic>
          </wp:inline>
        </w:drawing>
      </w:r>
    </w:p>
    <w:p w14:paraId="77F7BBB8" w14:textId="0B771759" w:rsidR="001B0F5E" w:rsidRDefault="001B0F5E" w:rsidP="008F248A">
      <w:r>
        <w:t>SDC chọn vào số PDK chi tiết để có thể xem và thao tác cấu hình dịch vụ cho địa chỉ.</w:t>
      </w:r>
    </w:p>
    <w:p w14:paraId="4104C9E4" w14:textId="7535688E" w:rsidR="00EC632E" w:rsidRDefault="00EC632E" w:rsidP="008F248A">
      <w:r>
        <w:t>Màn hình hiển thị Chi tiết</w:t>
      </w:r>
      <w:r w:rsidR="00843AF6">
        <w:t>:</w:t>
      </w:r>
    </w:p>
    <w:p w14:paraId="6FC20BC3" w14:textId="2424752B" w:rsidR="00EC632E" w:rsidRDefault="00843AF6" w:rsidP="008F248A">
      <w:r>
        <w:rPr>
          <w:noProof/>
        </w:rPr>
        <w:lastRenderedPageBreak/>
        <w:drawing>
          <wp:inline distT="0" distB="0" distL="0" distR="0" wp14:anchorId="25AFBF46" wp14:editId="5327C4BC">
            <wp:extent cx="6225540" cy="2517775"/>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25540" cy="2517775"/>
                    </a:xfrm>
                    <a:prstGeom prst="rect">
                      <a:avLst/>
                    </a:prstGeom>
                  </pic:spPr>
                </pic:pic>
              </a:graphicData>
            </a:graphic>
          </wp:inline>
        </w:drawing>
      </w:r>
    </w:p>
    <w:p w14:paraId="4C347B19" w14:textId="58A72B3F" w:rsidR="00EB7265" w:rsidRPr="00843AF6" w:rsidRDefault="00843AF6" w:rsidP="008F248A">
      <w:pPr>
        <w:rPr>
          <w:b/>
          <w:bCs/>
          <w:i/>
          <w:iCs/>
          <w:color w:val="ED7D31" w:themeColor="accent2"/>
        </w:rPr>
      </w:pPr>
      <w:bookmarkStart w:id="261" w:name="_Hlk63327254"/>
      <w:r w:rsidRPr="00843AF6">
        <w:rPr>
          <w:b/>
          <w:bCs/>
          <w:i/>
          <w:iCs/>
          <w:color w:val="ED7D31" w:themeColor="accent2"/>
        </w:rPr>
        <w:t>Mục Thông tin khách hàng:</w:t>
      </w:r>
    </w:p>
    <w:p w14:paraId="6689F642" w14:textId="4DF73947" w:rsidR="00EB7265" w:rsidRDefault="00843AF6" w:rsidP="008F248A">
      <w:r>
        <w:rPr>
          <w:noProof/>
        </w:rPr>
        <w:drawing>
          <wp:inline distT="0" distB="0" distL="0" distR="0" wp14:anchorId="205D4A16" wp14:editId="70998A7C">
            <wp:extent cx="6225540" cy="2967990"/>
            <wp:effectExtent l="0" t="0" r="381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5540" cy="2967990"/>
                    </a:xfrm>
                    <a:prstGeom prst="rect">
                      <a:avLst/>
                    </a:prstGeom>
                  </pic:spPr>
                </pic:pic>
              </a:graphicData>
            </a:graphic>
          </wp:inline>
        </w:drawing>
      </w:r>
    </w:p>
    <w:p w14:paraId="48C0A892" w14:textId="556BA9BF" w:rsidR="00EB7265" w:rsidRDefault="00843AF6" w:rsidP="008F248A">
      <w:pPr>
        <w:rPr>
          <w:b/>
          <w:bCs/>
          <w:i/>
          <w:iCs/>
          <w:color w:val="ED7D31" w:themeColor="accent2"/>
        </w:rPr>
      </w:pPr>
      <w:r w:rsidRPr="00843AF6">
        <w:rPr>
          <w:b/>
          <w:bCs/>
          <w:i/>
          <w:iCs/>
          <w:color w:val="ED7D31" w:themeColor="accent2"/>
        </w:rPr>
        <w:t>Mục Trung tâm kinh doanh:</w:t>
      </w:r>
    </w:p>
    <w:p w14:paraId="1E5BEABE" w14:textId="21AF0817" w:rsidR="00843AF6" w:rsidRDefault="00843AF6" w:rsidP="008F248A">
      <w:pPr>
        <w:rPr>
          <w:b/>
          <w:bCs/>
          <w:i/>
          <w:iCs/>
          <w:color w:val="ED7D31" w:themeColor="accent2"/>
        </w:rPr>
      </w:pPr>
      <w:r>
        <w:rPr>
          <w:noProof/>
        </w:rPr>
        <w:drawing>
          <wp:inline distT="0" distB="0" distL="0" distR="0" wp14:anchorId="7F318EA6" wp14:editId="09872BFC">
            <wp:extent cx="6225540" cy="637540"/>
            <wp:effectExtent l="0" t="0" r="381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25540" cy="637540"/>
                    </a:xfrm>
                    <a:prstGeom prst="rect">
                      <a:avLst/>
                    </a:prstGeom>
                  </pic:spPr>
                </pic:pic>
              </a:graphicData>
            </a:graphic>
          </wp:inline>
        </w:drawing>
      </w:r>
    </w:p>
    <w:p w14:paraId="52D60DE8" w14:textId="65005242" w:rsidR="00843AF6" w:rsidRDefault="00843AF6" w:rsidP="008F248A">
      <w:pPr>
        <w:rPr>
          <w:b/>
          <w:bCs/>
          <w:i/>
          <w:iCs/>
          <w:color w:val="ED7D31" w:themeColor="accent2"/>
        </w:rPr>
      </w:pPr>
      <w:r>
        <w:rPr>
          <w:b/>
          <w:bCs/>
          <w:i/>
          <w:iCs/>
          <w:color w:val="ED7D31" w:themeColor="accent2"/>
        </w:rPr>
        <w:t>Mục Địa chỉ triển khai, Thông tin dịch vụ triển khai:</w:t>
      </w:r>
    </w:p>
    <w:p w14:paraId="7E3A88FA" w14:textId="210CFC81" w:rsidR="00843AF6" w:rsidRDefault="00843AF6" w:rsidP="008F248A">
      <w:pPr>
        <w:rPr>
          <w:b/>
          <w:bCs/>
          <w:i/>
          <w:iCs/>
          <w:color w:val="ED7D31" w:themeColor="accent2"/>
        </w:rPr>
      </w:pPr>
      <w:r>
        <w:rPr>
          <w:noProof/>
        </w:rPr>
        <w:lastRenderedPageBreak/>
        <w:drawing>
          <wp:inline distT="0" distB="0" distL="0" distR="0" wp14:anchorId="41F66790" wp14:editId="7A54C4C0">
            <wp:extent cx="6225540" cy="1933575"/>
            <wp:effectExtent l="0" t="0" r="381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25540" cy="1933575"/>
                    </a:xfrm>
                    <a:prstGeom prst="rect">
                      <a:avLst/>
                    </a:prstGeom>
                  </pic:spPr>
                </pic:pic>
              </a:graphicData>
            </a:graphic>
          </wp:inline>
        </w:drawing>
      </w:r>
    </w:p>
    <w:p w14:paraId="0A3F92FE" w14:textId="77777777" w:rsidR="00843AF6" w:rsidRPr="00843AF6" w:rsidRDefault="00843AF6" w:rsidP="008F248A">
      <w:pPr>
        <w:rPr>
          <w:b/>
          <w:bCs/>
          <w:i/>
          <w:iCs/>
          <w:color w:val="ED7D31" w:themeColor="accent2"/>
        </w:rPr>
      </w:pPr>
      <w:r>
        <w:rPr>
          <w:b/>
          <w:bCs/>
          <w:i/>
          <w:iCs/>
          <w:color w:val="ED7D31" w:themeColor="accent2"/>
        </w:rPr>
        <w:t>Mục Thông số cấu hình dẫn kênh, Thông tin tài nguyên:</w:t>
      </w:r>
    </w:p>
    <w:p w14:paraId="038E12EC" w14:textId="57CB7C9A" w:rsidR="00F21D82" w:rsidRPr="00F21D82" w:rsidRDefault="00843AF6" w:rsidP="008F248A">
      <w:pPr>
        <w:rPr>
          <w:color w:val="4472C4" w:themeColor="accent5"/>
          <w:sz w:val="24"/>
          <w:szCs w:val="24"/>
        </w:rPr>
      </w:pPr>
      <w:r w:rsidRPr="00F21D82">
        <w:rPr>
          <w:noProof/>
          <w:color w:val="4472C4" w:themeColor="accent5"/>
          <w:sz w:val="24"/>
          <w:szCs w:val="24"/>
        </w:rPr>
        <w:drawing>
          <wp:anchor distT="0" distB="0" distL="114300" distR="114300" simplePos="0" relativeHeight="251661312" behindDoc="0" locked="0" layoutInCell="1" allowOverlap="1" wp14:anchorId="7C3DD4EC" wp14:editId="487825A4">
            <wp:simplePos x="707231" y="3336131"/>
            <wp:positionH relativeFrom="column">
              <wp:align>left</wp:align>
            </wp:positionH>
            <wp:positionV relativeFrom="paragraph">
              <wp:align>top</wp:align>
            </wp:positionV>
            <wp:extent cx="6225540" cy="3153410"/>
            <wp:effectExtent l="0" t="0" r="3810" b="889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225540" cy="3153410"/>
                    </a:xfrm>
                    <a:prstGeom prst="rect">
                      <a:avLst/>
                    </a:prstGeom>
                  </pic:spPr>
                </pic:pic>
              </a:graphicData>
            </a:graphic>
          </wp:anchor>
        </w:drawing>
      </w:r>
      <w:r w:rsidR="00F21D82">
        <w:rPr>
          <w:color w:val="4472C4" w:themeColor="accent5"/>
          <w:sz w:val="24"/>
          <w:szCs w:val="24"/>
        </w:rPr>
        <w:t>Lưu ý k</w:t>
      </w:r>
      <w:r w:rsidR="00F21D82" w:rsidRPr="00F21D82">
        <w:rPr>
          <w:color w:val="4472C4" w:themeColor="accent5"/>
          <w:sz w:val="24"/>
          <w:szCs w:val="24"/>
        </w:rPr>
        <w:t xml:space="preserve">hi nhấn button Reload: Sẽ reload lại các trường </w:t>
      </w:r>
      <w:r w:rsidR="00F21D82" w:rsidRPr="00F21D82">
        <w:rPr>
          <w:color w:val="4472C4" w:themeColor="accent5"/>
          <w:sz w:val="24"/>
          <w:szCs w:val="24"/>
          <w:shd w:val="clear" w:color="auto" w:fill="FFFFFF"/>
        </w:rPr>
        <w:t>Working PE/ uPE, Interface Working PE/ uPE, Protect PE/ uPE, Interface Protect PE/ uPE về ban đầu.</w:t>
      </w:r>
    </w:p>
    <w:p w14:paraId="77A7B9B1" w14:textId="1E84EA3F" w:rsidR="001F3C23" w:rsidRDefault="00F21D82" w:rsidP="00F21D82">
      <w:pPr>
        <w:jc w:val="center"/>
      </w:pPr>
      <w:r>
        <w:rPr>
          <w:noProof/>
        </w:rPr>
        <w:drawing>
          <wp:inline distT="0" distB="0" distL="0" distR="0" wp14:anchorId="493010B4" wp14:editId="7BF725FE">
            <wp:extent cx="4164807" cy="1061709"/>
            <wp:effectExtent l="0" t="0" r="0" b="571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86807" cy="1067317"/>
                    </a:xfrm>
                    <a:prstGeom prst="rect">
                      <a:avLst/>
                    </a:prstGeom>
                    <a:noFill/>
                    <a:ln>
                      <a:noFill/>
                    </a:ln>
                  </pic:spPr>
                </pic:pic>
              </a:graphicData>
            </a:graphic>
          </wp:inline>
        </w:drawing>
      </w:r>
      <w:r>
        <w:br w:type="textWrapping" w:clear="all"/>
      </w:r>
    </w:p>
    <w:p w14:paraId="36EE3772" w14:textId="0C6615C8" w:rsidR="001F3C23" w:rsidRDefault="00690D2E" w:rsidP="008F248A">
      <w:r>
        <w:t xml:space="preserve">Lưu ý: </w:t>
      </w:r>
      <w:r w:rsidR="00CC0CC7">
        <w:t xml:space="preserve"> Loại dịch vụ</w:t>
      </w:r>
      <w:r>
        <w:t xml:space="preserve"> ở mục Thông tin dịch vụ triển khai là:</w:t>
      </w:r>
      <w:r w:rsidR="00CC0CC7">
        <w:t xml:space="preserve"> MPLS, MPLS Layer 2, MPLS Layer 3 sẽ </w:t>
      </w:r>
      <w:r>
        <w:t xml:space="preserve">ứng với </w:t>
      </w:r>
      <w:r w:rsidR="00CC0CC7">
        <w:t>mục Thông tin tài nguyên như sau:</w:t>
      </w:r>
    </w:p>
    <w:p w14:paraId="3E2E6A37" w14:textId="77C17FE4" w:rsidR="00CC0CC7" w:rsidRDefault="00690D2E" w:rsidP="008F248A">
      <w:r>
        <w:rPr>
          <w:noProof/>
        </w:rPr>
        <w:lastRenderedPageBreak/>
        <w:drawing>
          <wp:inline distT="0" distB="0" distL="0" distR="0" wp14:anchorId="3C3C655C" wp14:editId="10DB669A">
            <wp:extent cx="6225540" cy="817880"/>
            <wp:effectExtent l="0" t="0" r="381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25540" cy="817880"/>
                    </a:xfrm>
                    <a:prstGeom prst="rect">
                      <a:avLst/>
                    </a:prstGeom>
                  </pic:spPr>
                </pic:pic>
              </a:graphicData>
            </a:graphic>
          </wp:inline>
        </w:drawing>
      </w:r>
    </w:p>
    <w:p w14:paraId="21AF274A" w14:textId="55543348" w:rsidR="00CC0CC7" w:rsidRDefault="00CC0CC7" w:rsidP="008F248A">
      <w:r>
        <w:t>Định nghĩa tài nguyên dùng lại: Là tài nguyên đã cấp phát trước đó, KH có nhu cầu sử dụng lại tài nguyên này, SDC tiến hành chọn lại tài nguyên tài nguyên trước đó đã ghi nhận.</w:t>
      </w:r>
    </w:p>
    <w:p w14:paraId="1A4028E6" w14:textId="4CD6000A" w:rsidR="00690D2E" w:rsidRPr="00690D2E" w:rsidRDefault="00690D2E" w:rsidP="008F248A">
      <w:pPr>
        <w:rPr>
          <w:b/>
          <w:bCs/>
          <w:i/>
          <w:iCs/>
          <w:color w:val="ED7D31" w:themeColor="accent2"/>
        </w:rPr>
      </w:pPr>
      <w:r w:rsidRPr="00690D2E">
        <w:rPr>
          <w:b/>
          <w:bCs/>
          <w:i/>
          <w:iCs/>
          <w:color w:val="ED7D31" w:themeColor="accent2"/>
        </w:rPr>
        <w:t>Mục Thông tin cấu hình khác:</w:t>
      </w:r>
    </w:p>
    <w:p w14:paraId="0589CF47" w14:textId="5888FB2B" w:rsidR="008F248A" w:rsidRDefault="00690D2E" w:rsidP="008F248A">
      <w:r>
        <w:rPr>
          <w:noProof/>
        </w:rPr>
        <w:drawing>
          <wp:inline distT="0" distB="0" distL="0" distR="0" wp14:anchorId="1A187DE9" wp14:editId="60BF64DF">
            <wp:extent cx="6225540" cy="1000760"/>
            <wp:effectExtent l="0" t="0" r="381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225540" cy="1000760"/>
                    </a:xfrm>
                    <a:prstGeom prst="rect">
                      <a:avLst/>
                    </a:prstGeom>
                  </pic:spPr>
                </pic:pic>
              </a:graphicData>
            </a:graphic>
          </wp:inline>
        </w:drawing>
      </w:r>
    </w:p>
    <w:p w14:paraId="4ED52C55" w14:textId="68358584" w:rsidR="002C3EFE" w:rsidRDefault="001F3C23" w:rsidP="008F248A">
      <w:r>
        <w:t>Tại mục QoS trong Thông số cấu hình khác, tùy thuộc vào loại được chọn sẽ ra các mục nhập liệu về băng thông khác nhau.</w:t>
      </w:r>
    </w:p>
    <w:p w14:paraId="6B5C91C8" w14:textId="3B347513" w:rsidR="009C1B99" w:rsidRPr="00690D2E" w:rsidRDefault="009C1B99" w:rsidP="008F248A">
      <w:pPr>
        <w:rPr>
          <w:b/>
          <w:bCs/>
          <w:i/>
          <w:iCs/>
          <w:color w:val="ED7D31" w:themeColor="accent2"/>
        </w:rPr>
      </w:pPr>
      <w:r w:rsidRPr="00690D2E">
        <w:rPr>
          <w:b/>
          <w:bCs/>
          <w:i/>
          <w:iCs/>
          <w:color w:val="ED7D31" w:themeColor="accent2"/>
        </w:rPr>
        <w:t>Cập nhật bổ sung các thông số ở mục Thông số cấu hình INF</w:t>
      </w:r>
      <w:r w:rsidR="00690D2E">
        <w:rPr>
          <w:b/>
          <w:bCs/>
          <w:i/>
          <w:iCs/>
          <w:color w:val="ED7D31" w:themeColor="accent2"/>
        </w:rPr>
        <w:t>:</w:t>
      </w:r>
    </w:p>
    <w:p w14:paraId="65049725" w14:textId="042A0D98" w:rsidR="009C1B99" w:rsidRDefault="00690D2E" w:rsidP="008F248A">
      <w:r>
        <w:rPr>
          <w:noProof/>
        </w:rPr>
        <w:drawing>
          <wp:inline distT="0" distB="0" distL="0" distR="0" wp14:anchorId="5C583BC9" wp14:editId="7AABC54E">
            <wp:extent cx="6225540" cy="2456180"/>
            <wp:effectExtent l="0" t="0" r="381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25540" cy="2456180"/>
                    </a:xfrm>
                    <a:prstGeom prst="rect">
                      <a:avLst/>
                    </a:prstGeom>
                  </pic:spPr>
                </pic:pic>
              </a:graphicData>
            </a:graphic>
          </wp:inline>
        </w:drawing>
      </w:r>
    </w:p>
    <w:p w14:paraId="39401A96" w14:textId="16ACF9DF" w:rsidR="00FA3063" w:rsidRDefault="00FA3063" w:rsidP="008F248A">
      <w:r>
        <w:t>Sau khi bổ sung các mục thông số kỹ thuật, SDC tiến hành chọn vào nút “Cập nhật”</w:t>
      </w:r>
    </w:p>
    <w:p w14:paraId="6B48BED6" w14:textId="31631FFA" w:rsidR="00FA3063" w:rsidRDefault="00FA3063" w:rsidP="008F248A">
      <w:r>
        <w:t>Thông số sẽ được lưu trong hệ thống.</w:t>
      </w:r>
    </w:p>
    <w:p w14:paraId="2BDFDFDC" w14:textId="12C840E1" w:rsidR="008117F4" w:rsidRDefault="008117F4" w:rsidP="008F248A">
      <w:r>
        <w:t>Sau khi cập nhật các thông tin trên, SDC tiến hành cấu hình dịch vụ đối với hệ thống AOPT</w:t>
      </w:r>
      <w:r w:rsidR="002D3398">
        <w:t>.</w:t>
      </w:r>
    </w:p>
    <w:p w14:paraId="04FA972A" w14:textId="78BDC73C" w:rsidR="00E62AEE" w:rsidRDefault="00E41A40" w:rsidP="008F248A">
      <w:r>
        <w:rPr>
          <w:noProof/>
        </w:rPr>
        <w:lastRenderedPageBreak/>
        <w:drawing>
          <wp:inline distT="0" distB="0" distL="0" distR="0" wp14:anchorId="23914A5A" wp14:editId="0D2EEEF0">
            <wp:extent cx="6225540" cy="2362200"/>
            <wp:effectExtent l="0" t="0" r="381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25540" cy="2362200"/>
                    </a:xfrm>
                    <a:prstGeom prst="rect">
                      <a:avLst/>
                    </a:prstGeom>
                  </pic:spPr>
                </pic:pic>
              </a:graphicData>
            </a:graphic>
          </wp:inline>
        </w:drawing>
      </w:r>
    </w:p>
    <w:p w14:paraId="676DA8D4" w14:textId="6A6F9BC6" w:rsidR="005922CF" w:rsidRDefault="005922CF" w:rsidP="008F248A">
      <w:r>
        <w:t xml:space="preserve">Danh sách Cấu </w:t>
      </w:r>
      <w:r w:rsidR="00A6745E">
        <w:t>hình Core và Danh sách Cấu hình Access sẽ do AOPT cung cấp, LeasedLine nhận dữ liệu và đỗ lên Danh sách này.</w:t>
      </w:r>
    </w:p>
    <w:p w14:paraId="56B7D8D0" w14:textId="053EC484" w:rsidR="001A4D9E" w:rsidRDefault="001A4D9E" w:rsidP="008F248A">
      <w:r>
        <w:t>Riêng các cấu hình phục vụ cho việc Thanh lý, Tạm ngưng, Nâng cấp/ Hạ cấp sẽ không hiển thị ở đây do đặc thù của quy trình nên chỉ được hệ thống hiển thị ở Quy trình yêu cầu Thanh lý, Tạm ngưng, Nâng cấp/ Hạ cấp.</w:t>
      </w:r>
    </w:p>
    <w:p w14:paraId="5405ADEE" w14:textId="44F9EB9B" w:rsidR="001A4D9E" w:rsidRDefault="008A271B" w:rsidP="008F248A">
      <w:r>
        <w:t>Cụ thể: ID2144, ID2146, ID2210.</w:t>
      </w:r>
    </w:p>
    <w:p w14:paraId="3378A848" w14:textId="5A202319" w:rsidR="001A4360" w:rsidRDefault="001A4360" w:rsidP="008F248A">
      <w:r>
        <w:t>Sau mỗi lần cấu hình dịch vụ, hệ thống sẽ ghi nhận lại thông từ AOPT trả về tại mục “Thông tin cấu hình”</w:t>
      </w:r>
      <w:r w:rsidR="00FF3DB2">
        <w:t>:</w:t>
      </w:r>
    </w:p>
    <w:p w14:paraId="1DEF5CE3" w14:textId="5F752195" w:rsidR="00FF3DB2" w:rsidRDefault="00FF3DB2" w:rsidP="008F248A">
      <w:r>
        <w:rPr>
          <w:noProof/>
        </w:rPr>
        <w:drawing>
          <wp:inline distT="0" distB="0" distL="0" distR="0" wp14:anchorId="2B962A5F" wp14:editId="0A9B991A">
            <wp:extent cx="6225540" cy="661670"/>
            <wp:effectExtent l="0" t="0" r="381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25540" cy="661670"/>
                    </a:xfrm>
                    <a:prstGeom prst="rect">
                      <a:avLst/>
                    </a:prstGeom>
                  </pic:spPr>
                </pic:pic>
              </a:graphicData>
            </a:graphic>
          </wp:inline>
        </w:drawing>
      </w:r>
    </w:p>
    <w:p w14:paraId="13882B99" w14:textId="5D5F3FFC" w:rsidR="0068242D" w:rsidRDefault="0068242D" w:rsidP="008F248A">
      <w:r>
        <w:t>Trong đó, các thông tin như JobID, Code sẽ lấy thông tin từ SCC trả về.</w:t>
      </w:r>
    </w:p>
    <w:p w14:paraId="2A2685EF" w14:textId="643E86B3" w:rsidR="0068242D" w:rsidRDefault="0068242D" w:rsidP="008F248A">
      <w:r>
        <w:t>Tình trạng Chưa hoàn tất và Hoàn tất tùy thuộc vào thông tin từ SCC trả về, khi mới cấu hình AOPT, tình trạng sẽ là Chưa hoàn tất.</w:t>
      </w:r>
    </w:p>
    <w:p w14:paraId="7549309B" w14:textId="31BC3446" w:rsidR="0068242D" w:rsidRPr="00FA3119" w:rsidRDefault="0068242D" w:rsidP="008F248A">
      <w:r>
        <w:t>Ngày tạo là ngày tạo cấu hình AOPT.</w:t>
      </w:r>
    </w:p>
    <w:p w14:paraId="12E1857A" w14:textId="77777777" w:rsidR="008F248A" w:rsidRDefault="008F248A" w:rsidP="008F248A">
      <w:pPr>
        <w:pStyle w:val="Heading3"/>
        <w:numPr>
          <w:ilvl w:val="0"/>
          <w:numId w:val="0"/>
        </w:numPr>
        <w:ind w:left="720"/>
      </w:pPr>
      <w:bookmarkStart w:id="262" w:name="_Toc66437706"/>
      <w:bookmarkEnd w:id="261"/>
      <w:r>
        <w:t>4. Business rules (BR):</w:t>
      </w:r>
      <w:bookmarkEnd w:id="262"/>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8F248A" w:rsidRPr="009609C0" w14:paraId="4865CA0C" w14:textId="77777777" w:rsidTr="00A072C2">
        <w:trPr>
          <w:tblHeader/>
        </w:trPr>
        <w:tc>
          <w:tcPr>
            <w:tcW w:w="1506" w:type="dxa"/>
            <w:shd w:val="clear" w:color="auto" w:fill="4472C4" w:themeFill="accent5"/>
          </w:tcPr>
          <w:p w14:paraId="70CA5303"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1CDF950D"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MÔ TẢ </w:t>
            </w:r>
          </w:p>
        </w:tc>
      </w:tr>
      <w:tr w:rsidR="008F248A" w:rsidRPr="009609C0" w14:paraId="5426DF4D" w14:textId="77777777" w:rsidTr="00A072C2">
        <w:tc>
          <w:tcPr>
            <w:tcW w:w="1506" w:type="dxa"/>
            <w:shd w:val="clear" w:color="000000" w:fill="FFFFFF"/>
          </w:tcPr>
          <w:p w14:paraId="0404FC4A" w14:textId="77777777" w:rsidR="008F248A" w:rsidRPr="009609C0" w:rsidRDefault="008F248A" w:rsidP="00A072C2">
            <w:pPr>
              <w:pStyle w:val="Bang"/>
              <w:jc w:val="center"/>
              <w:rPr>
                <w:sz w:val="24"/>
                <w:szCs w:val="24"/>
              </w:rPr>
            </w:pPr>
            <w:r>
              <w:rPr>
                <w:sz w:val="24"/>
                <w:szCs w:val="24"/>
              </w:rPr>
              <w:t>01</w:t>
            </w:r>
          </w:p>
        </w:tc>
        <w:tc>
          <w:tcPr>
            <w:tcW w:w="8275" w:type="dxa"/>
            <w:shd w:val="clear" w:color="000000" w:fill="FFFFFF"/>
          </w:tcPr>
          <w:p w14:paraId="4E4F52C3" w14:textId="77777777" w:rsidR="008F248A" w:rsidRPr="0011396F" w:rsidRDefault="008F248A" w:rsidP="00A072C2">
            <w:pPr>
              <w:spacing w:before="40" w:after="40" w:line="240" w:lineRule="auto"/>
              <w:jc w:val="both"/>
              <w:rPr>
                <w:szCs w:val="24"/>
              </w:rPr>
            </w:pPr>
            <w:r>
              <w:rPr>
                <w:szCs w:val="24"/>
              </w:rPr>
              <w:t>Tài khoản phải có quyền tương ứng.</w:t>
            </w:r>
          </w:p>
        </w:tc>
      </w:tr>
      <w:tr w:rsidR="008F248A" w:rsidRPr="009609C0" w14:paraId="56307218" w14:textId="77777777" w:rsidTr="00A072C2">
        <w:tc>
          <w:tcPr>
            <w:tcW w:w="1506" w:type="dxa"/>
            <w:shd w:val="clear" w:color="000000" w:fill="FFFFFF"/>
          </w:tcPr>
          <w:p w14:paraId="72516C5B" w14:textId="77777777" w:rsidR="008F248A" w:rsidRDefault="008F248A" w:rsidP="00A072C2">
            <w:pPr>
              <w:pStyle w:val="Bang"/>
              <w:jc w:val="center"/>
              <w:rPr>
                <w:sz w:val="24"/>
                <w:szCs w:val="24"/>
              </w:rPr>
            </w:pPr>
            <w:r>
              <w:rPr>
                <w:sz w:val="24"/>
                <w:szCs w:val="24"/>
              </w:rPr>
              <w:t>02</w:t>
            </w:r>
          </w:p>
        </w:tc>
        <w:tc>
          <w:tcPr>
            <w:tcW w:w="8275" w:type="dxa"/>
            <w:shd w:val="clear" w:color="000000" w:fill="FFFFFF"/>
          </w:tcPr>
          <w:p w14:paraId="38B6C1AA" w14:textId="77777777" w:rsidR="008F248A" w:rsidRDefault="008F248A" w:rsidP="00A072C2">
            <w:pPr>
              <w:spacing w:before="40" w:after="40" w:line="240" w:lineRule="auto"/>
              <w:jc w:val="both"/>
              <w:rPr>
                <w:szCs w:val="24"/>
              </w:rPr>
            </w:pPr>
            <w:r>
              <w:rPr>
                <w:szCs w:val="24"/>
              </w:rPr>
              <w:t>Dữ liệu phải đúng chuẩn, thông tin chính xác.</w:t>
            </w:r>
          </w:p>
        </w:tc>
      </w:tr>
      <w:tr w:rsidR="008F248A" w:rsidRPr="009609C0" w14:paraId="19283AA5" w14:textId="77777777" w:rsidTr="00A072C2">
        <w:tc>
          <w:tcPr>
            <w:tcW w:w="1506" w:type="dxa"/>
            <w:shd w:val="clear" w:color="000000" w:fill="FFFFFF"/>
          </w:tcPr>
          <w:p w14:paraId="1B95ECAB" w14:textId="77777777" w:rsidR="008F248A" w:rsidRDefault="008F248A" w:rsidP="00A072C2">
            <w:pPr>
              <w:pStyle w:val="Bang"/>
              <w:jc w:val="center"/>
              <w:rPr>
                <w:sz w:val="24"/>
                <w:szCs w:val="24"/>
              </w:rPr>
            </w:pPr>
            <w:r>
              <w:rPr>
                <w:sz w:val="24"/>
                <w:szCs w:val="24"/>
              </w:rPr>
              <w:t>03</w:t>
            </w:r>
          </w:p>
        </w:tc>
        <w:tc>
          <w:tcPr>
            <w:tcW w:w="8275" w:type="dxa"/>
            <w:shd w:val="clear" w:color="000000" w:fill="FFFFFF"/>
          </w:tcPr>
          <w:p w14:paraId="61A52FD0" w14:textId="327138F5" w:rsidR="008F248A" w:rsidRDefault="00765B6E" w:rsidP="00A072C2">
            <w:pPr>
              <w:spacing w:before="40" w:after="40" w:line="240" w:lineRule="auto"/>
              <w:jc w:val="both"/>
              <w:rPr>
                <w:szCs w:val="24"/>
              </w:rPr>
            </w:pPr>
            <w:r>
              <w:rPr>
                <w:szCs w:val="24"/>
              </w:rPr>
              <w:t>Các trường Thông tin KH, Trung tâm kinh doanh và Địa chỉ triển khai không được thay đổi, chỉnh sửa.</w:t>
            </w:r>
          </w:p>
        </w:tc>
      </w:tr>
    </w:tbl>
    <w:p w14:paraId="4B08221B" w14:textId="646EF97E" w:rsidR="008F248A" w:rsidRDefault="008F248A" w:rsidP="00A67771"/>
    <w:p w14:paraId="7402E8C7" w14:textId="7CDDA228" w:rsidR="008F248A" w:rsidRDefault="0093130D" w:rsidP="0093130D">
      <w:pPr>
        <w:pStyle w:val="Heading2"/>
      </w:pPr>
      <w:bookmarkStart w:id="263" w:name="_Toc66437707"/>
      <w:r>
        <w:lastRenderedPageBreak/>
        <w:t>UC14</w:t>
      </w:r>
      <w:r w:rsidR="008F248A">
        <w:t xml:space="preserve">: </w:t>
      </w:r>
      <w:r>
        <w:t>Profile kỹ thuật</w:t>
      </w:r>
      <w:r w:rsidR="008F248A">
        <w:t>:</w:t>
      </w:r>
      <w:bookmarkEnd w:id="263"/>
    </w:p>
    <w:p w14:paraId="2EA92044" w14:textId="77777777" w:rsidR="008F248A" w:rsidRDefault="008F248A" w:rsidP="008F248A">
      <w:pPr>
        <w:pStyle w:val="Heading3"/>
        <w:numPr>
          <w:ilvl w:val="0"/>
          <w:numId w:val="0"/>
        </w:numPr>
        <w:ind w:left="1004"/>
      </w:pPr>
      <w:bookmarkStart w:id="264" w:name="_Toc66437708"/>
      <w:r>
        <w:t>1. Mô tả:</w:t>
      </w:r>
      <w:bookmarkEnd w:id="264"/>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8F248A" w:rsidRPr="00E15B12" w14:paraId="24CF17B2" w14:textId="77777777" w:rsidTr="00A072C2">
        <w:trPr>
          <w:trHeight w:val="567"/>
        </w:trPr>
        <w:tc>
          <w:tcPr>
            <w:tcW w:w="2116" w:type="dxa"/>
            <w:shd w:val="clear" w:color="auto" w:fill="4472C4" w:themeFill="accent5"/>
            <w:vAlign w:val="center"/>
          </w:tcPr>
          <w:p w14:paraId="2947A1DA" w14:textId="103081C7" w:rsidR="008F248A" w:rsidRPr="00E15B12" w:rsidRDefault="005D5DFF" w:rsidP="00A072C2">
            <w:pPr>
              <w:spacing w:line="360" w:lineRule="auto"/>
              <w:rPr>
                <w:b/>
                <w:color w:val="FFFFFF" w:themeColor="background1"/>
                <w:szCs w:val="24"/>
              </w:rPr>
            </w:pPr>
            <w:r>
              <w:rPr>
                <w:b/>
                <w:color w:val="FFFFFF" w:themeColor="background1"/>
                <w:szCs w:val="24"/>
              </w:rPr>
              <w:t>UC14</w:t>
            </w:r>
          </w:p>
        </w:tc>
        <w:tc>
          <w:tcPr>
            <w:tcW w:w="7678" w:type="dxa"/>
            <w:vAlign w:val="center"/>
          </w:tcPr>
          <w:p w14:paraId="3C18F72C" w14:textId="16CA2ADC" w:rsidR="008F248A" w:rsidRPr="00D66D7D" w:rsidRDefault="0093130D" w:rsidP="004706A5">
            <w:pPr>
              <w:pStyle w:val="tvNote"/>
            </w:pPr>
            <w:r>
              <w:t>Profile kỹ thuật</w:t>
            </w:r>
          </w:p>
        </w:tc>
      </w:tr>
      <w:tr w:rsidR="008F248A" w:rsidRPr="00E15B12" w14:paraId="5FD7B4BA" w14:textId="77777777" w:rsidTr="00A072C2">
        <w:trPr>
          <w:trHeight w:val="567"/>
        </w:trPr>
        <w:tc>
          <w:tcPr>
            <w:tcW w:w="2116" w:type="dxa"/>
            <w:shd w:val="clear" w:color="auto" w:fill="4472C4" w:themeFill="accent5"/>
            <w:vAlign w:val="center"/>
          </w:tcPr>
          <w:p w14:paraId="37CCD0CB" w14:textId="77777777" w:rsidR="008F248A" w:rsidRPr="00E15B12" w:rsidRDefault="008F248A" w:rsidP="00A072C2">
            <w:pPr>
              <w:spacing w:line="360" w:lineRule="auto"/>
              <w:rPr>
                <w:b/>
                <w:color w:val="FFFFFF" w:themeColor="background1"/>
                <w:szCs w:val="24"/>
              </w:rPr>
            </w:pPr>
            <w:r>
              <w:rPr>
                <w:b/>
                <w:color w:val="FFFFFF" w:themeColor="background1"/>
                <w:szCs w:val="24"/>
              </w:rPr>
              <w:t>Description</w:t>
            </w:r>
          </w:p>
        </w:tc>
        <w:tc>
          <w:tcPr>
            <w:tcW w:w="7678" w:type="dxa"/>
            <w:vAlign w:val="center"/>
          </w:tcPr>
          <w:p w14:paraId="4772E060" w14:textId="03FEE685" w:rsidR="008F248A" w:rsidRPr="004A5DA4" w:rsidRDefault="008F248A" w:rsidP="004706A5">
            <w:pPr>
              <w:pStyle w:val="tvNote"/>
            </w:pPr>
            <w:r>
              <w:t xml:space="preserve">Màn hình cho phép xem lại toàn bộ thông tin </w:t>
            </w:r>
            <w:r w:rsidR="009C7F29">
              <w:t>kênh.</w:t>
            </w:r>
          </w:p>
          <w:p w14:paraId="07338DE8" w14:textId="6BA892B4" w:rsidR="007F099B" w:rsidRPr="00D66D7D" w:rsidRDefault="009C7F29" w:rsidP="004706A5">
            <w:pPr>
              <w:pStyle w:val="tvNote"/>
            </w:pPr>
            <w:r>
              <w:t>Khi đã cấu hình dịch vụ</w:t>
            </w:r>
            <w:r w:rsidR="007F099B">
              <w:rPr>
                <w:lang w:val="en-US"/>
              </w:rPr>
              <w:t xml:space="preserve"> và triển khai thành công</w:t>
            </w:r>
            <w:r>
              <w:t>, dữ liệu mới</w:t>
            </w:r>
            <w:r w:rsidR="007F099B">
              <w:rPr>
                <w:lang w:val="en-US"/>
              </w:rPr>
              <w:t xml:space="preserve"> sẽ</w:t>
            </w:r>
            <w:r>
              <w:t xml:space="preserve"> được đẩy sang trang này bao gồm thông tin của PLHD và cấu hình dịch vụ.</w:t>
            </w:r>
          </w:p>
        </w:tc>
      </w:tr>
      <w:tr w:rsidR="008F248A" w:rsidRPr="00E15B12" w14:paraId="2E2DDA49" w14:textId="77777777" w:rsidTr="00A072C2">
        <w:trPr>
          <w:trHeight w:val="567"/>
        </w:trPr>
        <w:tc>
          <w:tcPr>
            <w:tcW w:w="2116" w:type="dxa"/>
            <w:shd w:val="clear" w:color="auto" w:fill="4472C4" w:themeFill="accent5"/>
            <w:vAlign w:val="center"/>
          </w:tcPr>
          <w:p w14:paraId="713D2D4B"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52FF7B66" w14:textId="2396AA07" w:rsidR="008F248A" w:rsidRPr="00D66D7D" w:rsidRDefault="008F248A" w:rsidP="004706A5">
            <w:pPr>
              <w:pStyle w:val="tvNote"/>
            </w:pPr>
            <w:r>
              <w:t>FTI-</w:t>
            </w:r>
            <w:r w:rsidR="009C7F29">
              <w:t>SDC</w:t>
            </w:r>
          </w:p>
        </w:tc>
      </w:tr>
      <w:tr w:rsidR="008F248A" w:rsidRPr="00E15B12" w14:paraId="362F53C9" w14:textId="77777777" w:rsidTr="00A072C2">
        <w:trPr>
          <w:trHeight w:val="567"/>
        </w:trPr>
        <w:tc>
          <w:tcPr>
            <w:tcW w:w="2116" w:type="dxa"/>
            <w:shd w:val="clear" w:color="auto" w:fill="4472C4" w:themeFill="accent5"/>
            <w:vAlign w:val="center"/>
          </w:tcPr>
          <w:p w14:paraId="301C0161"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3D6DBE6E" w14:textId="52A07B87" w:rsidR="008F248A" w:rsidRPr="00D66D7D" w:rsidRDefault="008F248A" w:rsidP="004706A5">
            <w:pPr>
              <w:pStyle w:val="tvNote"/>
            </w:pPr>
            <w:r>
              <w:t xml:space="preserve">Chọn FTMS – </w:t>
            </w:r>
            <w:r w:rsidR="009C7F29">
              <w:t>LeasedLine</w:t>
            </w:r>
            <w:r>
              <w:t xml:space="preserve"> – </w:t>
            </w:r>
            <w:r w:rsidR="009C7F29">
              <w:t>Profile kỹ thuật</w:t>
            </w:r>
            <w:r>
              <w:t>.</w:t>
            </w:r>
          </w:p>
        </w:tc>
      </w:tr>
      <w:tr w:rsidR="008F248A" w:rsidRPr="00E15B12" w14:paraId="7E3686CC" w14:textId="77777777" w:rsidTr="00A072C2">
        <w:trPr>
          <w:trHeight w:val="682"/>
        </w:trPr>
        <w:tc>
          <w:tcPr>
            <w:tcW w:w="2116" w:type="dxa"/>
            <w:shd w:val="clear" w:color="auto" w:fill="4472C4" w:themeFill="accent5"/>
            <w:vAlign w:val="center"/>
          </w:tcPr>
          <w:p w14:paraId="50AE06FB" w14:textId="77777777" w:rsidR="008F248A" w:rsidRDefault="008F248A" w:rsidP="00A072C2">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3F4EB788" w14:textId="77777777" w:rsidR="008F248A" w:rsidRPr="00E15B12" w:rsidRDefault="008F248A" w:rsidP="00A072C2">
            <w:pPr>
              <w:spacing w:line="360" w:lineRule="auto"/>
              <w:rPr>
                <w:b/>
                <w:color w:val="FFFFFF" w:themeColor="background1"/>
                <w:szCs w:val="24"/>
              </w:rPr>
            </w:pPr>
          </w:p>
        </w:tc>
        <w:tc>
          <w:tcPr>
            <w:tcW w:w="7678" w:type="dxa"/>
            <w:vAlign w:val="center"/>
          </w:tcPr>
          <w:p w14:paraId="49E3A8E8" w14:textId="77777777" w:rsidR="008F248A" w:rsidRDefault="008F248A" w:rsidP="004706A5">
            <w:pPr>
              <w:pStyle w:val="tvNote"/>
            </w:pPr>
            <w:r w:rsidRPr="00D66D7D">
              <w:t xml:space="preserve">Người dùng </w:t>
            </w:r>
            <w:r>
              <w:t>đăng nhập thành công.</w:t>
            </w:r>
          </w:p>
          <w:p w14:paraId="3DD3B794" w14:textId="10535081" w:rsidR="008F248A" w:rsidRPr="00D66D7D" w:rsidRDefault="008F248A" w:rsidP="004706A5">
            <w:pPr>
              <w:pStyle w:val="tvNote"/>
            </w:pPr>
            <w:r>
              <w:t xml:space="preserve">Hiển thị trang </w:t>
            </w:r>
            <w:r w:rsidR="009C7F29">
              <w:t>Profile kỹ thuật.</w:t>
            </w:r>
          </w:p>
        </w:tc>
      </w:tr>
      <w:tr w:rsidR="008F248A" w:rsidRPr="00E15B12" w14:paraId="11FD3CB0" w14:textId="77777777" w:rsidTr="00A072C2">
        <w:trPr>
          <w:trHeight w:val="567"/>
        </w:trPr>
        <w:tc>
          <w:tcPr>
            <w:tcW w:w="2116" w:type="dxa"/>
            <w:shd w:val="clear" w:color="auto" w:fill="4472C4" w:themeFill="accent5"/>
            <w:vAlign w:val="center"/>
          </w:tcPr>
          <w:p w14:paraId="0CDE3EBE" w14:textId="77777777" w:rsidR="008F248A" w:rsidRPr="00B53838" w:rsidRDefault="008F248A" w:rsidP="00A072C2">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4519B19A" w14:textId="69E0151A" w:rsidR="008F248A" w:rsidRPr="0068512B" w:rsidRDefault="008F248A" w:rsidP="004706A5">
            <w:pPr>
              <w:pStyle w:val="tvNote"/>
            </w:pPr>
            <w:r>
              <w:t>Hiển thị thông tin theo chức năng tìm kiếm.</w:t>
            </w:r>
          </w:p>
          <w:p w14:paraId="05BF2BBA" w14:textId="4A9DA422" w:rsidR="009C7F29" w:rsidRPr="00D66D7D" w:rsidRDefault="00ED7233" w:rsidP="004706A5">
            <w:pPr>
              <w:pStyle w:val="tvNote"/>
            </w:pPr>
            <w:r>
              <w:t>Người dùng chỉ được view</w:t>
            </w:r>
          </w:p>
        </w:tc>
      </w:tr>
    </w:tbl>
    <w:p w14:paraId="3B0DF5AB" w14:textId="77777777" w:rsidR="008F248A" w:rsidRDefault="008F248A" w:rsidP="008F248A">
      <w:pPr>
        <w:pStyle w:val="Heading3"/>
        <w:numPr>
          <w:ilvl w:val="0"/>
          <w:numId w:val="0"/>
        </w:numPr>
        <w:ind w:left="1004"/>
      </w:pPr>
      <w:bookmarkStart w:id="265" w:name="_Toc66437709"/>
      <w:r>
        <w:lastRenderedPageBreak/>
        <w:t>2. Activity Diagram:</w:t>
      </w:r>
      <w:bookmarkEnd w:id="265"/>
    </w:p>
    <w:p w14:paraId="219670C6" w14:textId="598C5B64" w:rsidR="008F248A" w:rsidRPr="006C0459" w:rsidRDefault="001A1329" w:rsidP="008F248A">
      <w:r>
        <w:rPr>
          <w:noProof/>
        </w:rPr>
        <w:drawing>
          <wp:inline distT="0" distB="0" distL="0" distR="0" wp14:anchorId="789AF8A5" wp14:editId="6C41D2AA">
            <wp:extent cx="5829300" cy="45339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29300" cy="4533900"/>
                    </a:xfrm>
                    <a:prstGeom prst="rect">
                      <a:avLst/>
                    </a:prstGeom>
                  </pic:spPr>
                </pic:pic>
              </a:graphicData>
            </a:graphic>
          </wp:inline>
        </w:drawing>
      </w:r>
    </w:p>
    <w:p w14:paraId="237112A1" w14:textId="77777777" w:rsidR="008F248A" w:rsidRDefault="008F248A" w:rsidP="008F248A">
      <w:pPr>
        <w:pStyle w:val="Heading3"/>
        <w:numPr>
          <w:ilvl w:val="0"/>
          <w:numId w:val="0"/>
        </w:numPr>
      </w:pPr>
      <w:bookmarkStart w:id="266" w:name="_Toc66437710"/>
      <w:r>
        <w:lastRenderedPageBreak/>
        <w:t>3.</w:t>
      </w:r>
      <w:r w:rsidRPr="005F4DB2">
        <w:t xml:space="preserve"> </w:t>
      </w:r>
      <w:r>
        <w:t>Wireframe, Screen description:</w:t>
      </w:r>
      <w:bookmarkEnd w:id="266"/>
    </w:p>
    <w:p w14:paraId="43E474E4" w14:textId="2C5DD092" w:rsidR="008F248A" w:rsidRDefault="00146380" w:rsidP="008F248A">
      <w:r>
        <w:rPr>
          <w:noProof/>
        </w:rPr>
        <w:drawing>
          <wp:inline distT="0" distB="0" distL="0" distR="0" wp14:anchorId="076FF506" wp14:editId="541B0A0F">
            <wp:extent cx="2171700" cy="4582160"/>
            <wp:effectExtent l="0" t="0" r="0" b="889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171700" cy="4582160"/>
                    </a:xfrm>
                    <a:prstGeom prst="rect">
                      <a:avLst/>
                    </a:prstGeom>
                    <a:noFill/>
                    <a:ln>
                      <a:noFill/>
                    </a:ln>
                  </pic:spPr>
                </pic:pic>
              </a:graphicData>
            </a:graphic>
          </wp:inline>
        </w:drawing>
      </w:r>
    </w:p>
    <w:p w14:paraId="294743F5" w14:textId="261732D4" w:rsidR="00501381" w:rsidRDefault="00501381" w:rsidP="008F248A">
      <w:r>
        <w:t>Màn hình Profile kỹ thuật</w:t>
      </w:r>
      <w:r w:rsidR="00146380">
        <w:t>:</w:t>
      </w:r>
    </w:p>
    <w:p w14:paraId="223B2452" w14:textId="4C07427F" w:rsidR="00680F6B" w:rsidRDefault="00CB5C81" w:rsidP="008F248A">
      <w:r>
        <w:rPr>
          <w:noProof/>
        </w:rPr>
        <w:lastRenderedPageBreak/>
        <w:drawing>
          <wp:inline distT="0" distB="0" distL="0" distR="0" wp14:anchorId="4D8EF0F5" wp14:editId="74621F1C">
            <wp:extent cx="6225540" cy="3479800"/>
            <wp:effectExtent l="0" t="0" r="381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25540" cy="3479800"/>
                    </a:xfrm>
                    <a:prstGeom prst="rect">
                      <a:avLst/>
                    </a:prstGeom>
                  </pic:spPr>
                </pic:pic>
              </a:graphicData>
            </a:graphic>
          </wp:inline>
        </w:drawing>
      </w:r>
    </w:p>
    <w:p w14:paraId="6B69BB7D" w14:textId="15B1AD1D" w:rsidR="00146380" w:rsidRDefault="00146380" w:rsidP="008F248A">
      <w:r>
        <w:t>Click vào Số PĐK chi tiết, màn hình hiển thị Chi tiết phiếu:</w:t>
      </w:r>
    </w:p>
    <w:p w14:paraId="5C4AEF20" w14:textId="11C1B9C5" w:rsidR="00146380" w:rsidRDefault="00CB5C81" w:rsidP="008F248A">
      <w:r>
        <w:rPr>
          <w:noProof/>
        </w:rPr>
        <w:drawing>
          <wp:inline distT="0" distB="0" distL="0" distR="0" wp14:anchorId="500067E6" wp14:editId="34E4FE70">
            <wp:extent cx="6225540" cy="191135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25540" cy="1911350"/>
                    </a:xfrm>
                    <a:prstGeom prst="rect">
                      <a:avLst/>
                    </a:prstGeom>
                  </pic:spPr>
                </pic:pic>
              </a:graphicData>
            </a:graphic>
          </wp:inline>
        </w:drawing>
      </w:r>
    </w:p>
    <w:p w14:paraId="2E6536D4" w14:textId="4427D296" w:rsidR="008F248A" w:rsidRDefault="00146380" w:rsidP="008F248A">
      <w:r>
        <w:t>Chi tiết Thông tin:</w:t>
      </w:r>
    </w:p>
    <w:p w14:paraId="0728B7F4" w14:textId="30413D7A" w:rsidR="00146380" w:rsidRDefault="00CB5C81" w:rsidP="008F248A">
      <w:r>
        <w:rPr>
          <w:noProof/>
        </w:rPr>
        <w:lastRenderedPageBreak/>
        <w:drawing>
          <wp:inline distT="0" distB="0" distL="0" distR="0" wp14:anchorId="51E04889" wp14:editId="4C4269D8">
            <wp:extent cx="6225540" cy="3176905"/>
            <wp:effectExtent l="0" t="0" r="381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25540" cy="3176905"/>
                    </a:xfrm>
                    <a:prstGeom prst="rect">
                      <a:avLst/>
                    </a:prstGeom>
                  </pic:spPr>
                </pic:pic>
              </a:graphicData>
            </a:graphic>
          </wp:inline>
        </w:drawing>
      </w:r>
    </w:p>
    <w:p w14:paraId="4D2890F0" w14:textId="77777777" w:rsidR="00146380" w:rsidRDefault="00146380" w:rsidP="008F248A"/>
    <w:p w14:paraId="4B2DCDF7" w14:textId="235ACB4B" w:rsidR="0081281B" w:rsidRDefault="00CB5C81" w:rsidP="008F248A">
      <w:r>
        <w:rPr>
          <w:noProof/>
        </w:rPr>
        <w:drawing>
          <wp:inline distT="0" distB="0" distL="0" distR="0" wp14:anchorId="6D35B5F0" wp14:editId="1A528560">
            <wp:extent cx="6225540" cy="2799715"/>
            <wp:effectExtent l="0" t="0" r="381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25540" cy="2799715"/>
                    </a:xfrm>
                    <a:prstGeom prst="rect">
                      <a:avLst/>
                    </a:prstGeom>
                  </pic:spPr>
                </pic:pic>
              </a:graphicData>
            </a:graphic>
          </wp:inline>
        </w:drawing>
      </w:r>
    </w:p>
    <w:p w14:paraId="383D1EA0" w14:textId="42116895" w:rsidR="00763430" w:rsidRDefault="00CB5C81" w:rsidP="008F248A">
      <w:pPr>
        <w:rPr>
          <w:noProof/>
        </w:rPr>
      </w:pPr>
      <w:r>
        <w:rPr>
          <w:noProof/>
        </w:rPr>
        <w:lastRenderedPageBreak/>
        <w:drawing>
          <wp:inline distT="0" distB="0" distL="0" distR="0" wp14:anchorId="0A52AB23" wp14:editId="39A67634">
            <wp:extent cx="6225540" cy="278892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25540" cy="2788920"/>
                    </a:xfrm>
                    <a:prstGeom prst="rect">
                      <a:avLst/>
                    </a:prstGeom>
                  </pic:spPr>
                </pic:pic>
              </a:graphicData>
            </a:graphic>
          </wp:inline>
        </w:drawing>
      </w:r>
      <w:r w:rsidR="00763430" w:rsidRPr="00763430">
        <w:rPr>
          <w:noProof/>
        </w:rPr>
        <w:t xml:space="preserve"> </w:t>
      </w:r>
    </w:p>
    <w:p w14:paraId="0784DB1A" w14:textId="5D209C34" w:rsidR="00763430" w:rsidRDefault="00CB5C81" w:rsidP="008F248A">
      <w:pPr>
        <w:rPr>
          <w:noProof/>
        </w:rPr>
      </w:pPr>
      <w:r>
        <w:rPr>
          <w:noProof/>
        </w:rPr>
        <w:drawing>
          <wp:inline distT="0" distB="0" distL="0" distR="0" wp14:anchorId="47154F88" wp14:editId="325DB7E8">
            <wp:extent cx="6225540" cy="2600325"/>
            <wp:effectExtent l="0" t="0" r="381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25540" cy="2600325"/>
                    </a:xfrm>
                    <a:prstGeom prst="rect">
                      <a:avLst/>
                    </a:prstGeom>
                  </pic:spPr>
                </pic:pic>
              </a:graphicData>
            </a:graphic>
          </wp:inline>
        </w:drawing>
      </w:r>
    </w:p>
    <w:p w14:paraId="307A10B1" w14:textId="0B80D1C2" w:rsidR="0081281B" w:rsidRDefault="00CB5C81" w:rsidP="008F248A">
      <w:pPr>
        <w:rPr>
          <w:noProof/>
        </w:rPr>
      </w:pPr>
      <w:r>
        <w:rPr>
          <w:noProof/>
        </w:rPr>
        <w:lastRenderedPageBreak/>
        <w:drawing>
          <wp:inline distT="0" distB="0" distL="0" distR="0" wp14:anchorId="67FBC528" wp14:editId="1244279C">
            <wp:extent cx="6225540" cy="3052445"/>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25540" cy="3052445"/>
                    </a:xfrm>
                    <a:prstGeom prst="rect">
                      <a:avLst/>
                    </a:prstGeom>
                  </pic:spPr>
                </pic:pic>
              </a:graphicData>
            </a:graphic>
          </wp:inline>
        </w:drawing>
      </w:r>
    </w:p>
    <w:p w14:paraId="4881C17C" w14:textId="77777777" w:rsidR="007B6484" w:rsidRPr="00FA3119" w:rsidRDefault="007B6484" w:rsidP="008F248A">
      <w:pPr>
        <w:rPr>
          <w:noProof/>
        </w:rPr>
      </w:pPr>
    </w:p>
    <w:p w14:paraId="5BCECD92" w14:textId="77777777" w:rsidR="008F248A" w:rsidRDefault="008F248A" w:rsidP="008F248A">
      <w:pPr>
        <w:pStyle w:val="Heading3"/>
        <w:numPr>
          <w:ilvl w:val="0"/>
          <w:numId w:val="0"/>
        </w:numPr>
        <w:ind w:left="720"/>
      </w:pPr>
      <w:bookmarkStart w:id="267" w:name="_Toc66437711"/>
      <w:r>
        <w:t>4. Business rules (BR):</w:t>
      </w:r>
      <w:bookmarkEnd w:id="267"/>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8F248A" w:rsidRPr="009609C0" w14:paraId="0CC7C9A1" w14:textId="77777777" w:rsidTr="00A072C2">
        <w:trPr>
          <w:tblHeader/>
        </w:trPr>
        <w:tc>
          <w:tcPr>
            <w:tcW w:w="1506" w:type="dxa"/>
            <w:shd w:val="clear" w:color="auto" w:fill="4472C4" w:themeFill="accent5"/>
          </w:tcPr>
          <w:p w14:paraId="27B12E56"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534B59FB"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MÔ TẢ </w:t>
            </w:r>
          </w:p>
        </w:tc>
      </w:tr>
      <w:tr w:rsidR="008F248A" w:rsidRPr="009609C0" w14:paraId="34E0E13B" w14:textId="77777777" w:rsidTr="00A072C2">
        <w:tc>
          <w:tcPr>
            <w:tcW w:w="1506" w:type="dxa"/>
            <w:shd w:val="clear" w:color="000000" w:fill="FFFFFF"/>
          </w:tcPr>
          <w:p w14:paraId="678ED7FD" w14:textId="77777777" w:rsidR="008F248A" w:rsidRPr="009609C0" w:rsidRDefault="008F248A" w:rsidP="00A072C2">
            <w:pPr>
              <w:pStyle w:val="Bang"/>
              <w:jc w:val="center"/>
              <w:rPr>
                <w:sz w:val="24"/>
                <w:szCs w:val="24"/>
              </w:rPr>
            </w:pPr>
            <w:r>
              <w:rPr>
                <w:sz w:val="24"/>
                <w:szCs w:val="24"/>
              </w:rPr>
              <w:t>01</w:t>
            </w:r>
          </w:p>
        </w:tc>
        <w:tc>
          <w:tcPr>
            <w:tcW w:w="8275" w:type="dxa"/>
            <w:shd w:val="clear" w:color="000000" w:fill="FFFFFF"/>
          </w:tcPr>
          <w:p w14:paraId="6E00EF15" w14:textId="77777777" w:rsidR="008F248A" w:rsidRPr="0011396F" w:rsidRDefault="008F248A" w:rsidP="00A072C2">
            <w:pPr>
              <w:spacing w:before="40" w:after="40" w:line="240" w:lineRule="auto"/>
              <w:jc w:val="both"/>
              <w:rPr>
                <w:szCs w:val="24"/>
              </w:rPr>
            </w:pPr>
            <w:r>
              <w:rPr>
                <w:szCs w:val="24"/>
              </w:rPr>
              <w:t>Tài khoản phải có quyền tương ứng.</w:t>
            </w:r>
          </w:p>
        </w:tc>
      </w:tr>
      <w:tr w:rsidR="008F248A" w:rsidRPr="009609C0" w14:paraId="25A0CFE4" w14:textId="77777777" w:rsidTr="00A072C2">
        <w:tc>
          <w:tcPr>
            <w:tcW w:w="1506" w:type="dxa"/>
            <w:shd w:val="clear" w:color="000000" w:fill="FFFFFF"/>
          </w:tcPr>
          <w:p w14:paraId="322D5DCA" w14:textId="77777777" w:rsidR="008F248A" w:rsidRDefault="008F248A" w:rsidP="00A072C2">
            <w:pPr>
              <w:pStyle w:val="Bang"/>
              <w:jc w:val="center"/>
              <w:rPr>
                <w:sz w:val="24"/>
                <w:szCs w:val="24"/>
              </w:rPr>
            </w:pPr>
            <w:r>
              <w:rPr>
                <w:sz w:val="24"/>
                <w:szCs w:val="24"/>
              </w:rPr>
              <w:t>02</w:t>
            </w:r>
          </w:p>
        </w:tc>
        <w:tc>
          <w:tcPr>
            <w:tcW w:w="8275" w:type="dxa"/>
            <w:shd w:val="clear" w:color="000000" w:fill="FFFFFF"/>
          </w:tcPr>
          <w:p w14:paraId="1173E18E" w14:textId="77777777" w:rsidR="008F248A" w:rsidRDefault="008F248A" w:rsidP="00A072C2">
            <w:pPr>
              <w:spacing w:before="40" w:after="40" w:line="240" w:lineRule="auto"/>
              <w:jc w:val="both"/>
              <w:rPr>
                <w:szCs w:val="24"/>
              </w:rPr>
            </w:pPr>
            <w:r>
              <w:rPr>
                <w:szCs w:val="24"/>
              </w:rPr>
              <w:t>Dữ liệu phải đúng chuẩn, thông tin chính xác.</w:t>
            </w:r>
          </w:p>
        </w:tc>
      </w:tr>
      <w:tr w:rsidR="008F248A" w:rsidRPr="009609C0" w14:paraId="3018F465" w14:textId="77777777" w:rsidTr="00A072C2">
        <w:tc>
          <w:tcPr>
            <w:tcW w:w="1506" w:type="dxa"/>
            <w:shd w:val="clear" w:color="000000" w:fill="FFFFFF"/>
          </w:tcPr>
          <w:p w14:paraId="2554265C" w14:textId="77777777" w:rsidR="008F248A" w:rsidRDefault="008F248A" w:rsidP="00A072C2">
            <w:pPr>
              <w:pStyle w:val="Bang"/>
              <w:jc w:val="center"/>
              <w:rPr>
                <w:sz w:val="24"/>
                <w:szCs w:val="24"/>
              </w:rPr>
            </w:pPr>
            <w:r>
              <w:rPr>
                <w:sz w:val="24"/>
                <w:szCs w:val="24"/>
              </w:rPr>
              <w:t>03</w:t>
            </w:r>
          </w:p>
        </w:tc>
        <w:tc>
          <w:tcPr>
            <w:tcW w:w="8275" w:type="dxa"/>
            <w:shd w:val="clear" w:color="000000" w:fill="FFFFFF"/>
          </w:tcPr>
          <w:p w14:paraId="28506AAB" w14:textId="7B0FD0F4" w:rsidR="008F248A" w:rsidRDefault="0026673C" w:rsidP="00A072C2">
            <w:pPr>
              <w:spacing w:before="40" w:after="40" w:line="240" w:lineRule="auto"/>
              <w:jc w:val="both"/>
              <w:rPr>
                <w:szCs w:val="24"/>
              </w:rPr>
            </w:pPr>
            <w:r>
              <w:rPr>
                <w:szCs w:val="24"/>
              </w:rPr>
              <w:t>Dữ liệu trên trang này chỉ có thể xem, không được chỉnh sửa</w:t>
            </w:r>
          </w:p>
        </w:tc>
      </w:tr>
    </w:tbl>
    <w:p w14:paraId="106645D2" w14:textId="3A6E4D40" w:rsidR="008F248A" w:rsidRDefault="008F248A" w:rsidP="00A67771"/>
    <w:p w14:paraId="322044F5" w14:textId="62D6B9DD" w:rsidR="008F248A" w:rsidRPr="00E4423E" w:rsidRDefault="0093130D" w:rsidP="008F248A">
      <w:pPr>
        <w:pStyle w:val="Heading2"/>
        <w:tabs>
          <w:tab w:val="left" w:pos="720"/>
        </w:tabs>
      </w:pPr>
      <w:bookmarkStart w:id="268" w:name="_Toc66437712"/>
      <w:r w:rsidRPr="00E4423E">
        <w:t>UC15</w:t>
      </w:r>
      <w:r w:rsidR="008F248A" w:rsidRPr="00E4423E">
        <w:t xml:space="preserve">: </w:t>
      </w:r>
      <w:r w:rsidRPr="00E4423E">
        <w:t>Tạo checklist</w:t>
      </w:r>
      <w:r w:rsidR="008F248A" w:rsidRPr="00E4423E">
        <w:t>:</w:t>
      </w:r>
      <w:bookmarkEnd w:id="268"/>
    </w:p>
    <w:p w14:paraId="1B023F4D" w14:textId="77777777" w:rsidR="008F248A" w:rsidRDefault="008F248A" w:rsidP="008F248A">
      <w:pPr>
        <w:pStyle w:val="Heading3"/>
        <w:numPr>
          <w:ilvl w:val="0"/>
          <w:numId w:val="0"/>
        </w:numPr>
        <w:ind w:left="1004"/>
      </w:pPr>
      <w:bookmarkStart w:id="269" w:name="_Toc66437713"/>
      <w:r>
        <w:t>1. Mô tả:</w:t>
      </w:r>
      <w:bookmarkEnd w:id="269"/>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8F248A" w:rsidRPr="00E15B12" w14:paraId="0CFA24D1" w14:textId="77777777" w:rsidTr="00A072C2">
        <w:trPr>
          <w:trHeight w:val="567"/>
        </w:trPr>
        <w:tc>
          <w:tcPr>
            <w:tcW w:w="2116" w:type="dxa"/>
            <w:shd w:val="clear" w:color="auto" w:fill="4472C4" w:themeFill="accent5"/>
            <w:vAlign w:val="center"/>
          </w:tcPr>
          <w:p w14:paraId="40432DB6" w14:textId="115EA6B1" w:rsidR="008F248A" w:rsidRPr="00E15B12" w:rsidRDefault="005D5DFF" w:rsidP="00A072C2">
            <w:pPr>
              <w:spacing w:line="360" w:lineRule="auto"/>
              <w:rPr>
                <w:b/>
                <w:color w:val="FFFFFF" w:themeColor="background1"/>
                <w:szCs w:val="24"/>
              </w:rPr>
            </w:pPr>
            <w:r>
              <w:rPr>
                <w:b/>
                <w:color w:val="FFFFFF" w:themeColor="background1"/>
                <w:szCs w:val="24"/>
              </w:rPr>
              <w:t>UC15</w:t>
            </w:r>
          </w:p>
        </w:tc>
        <w:tc>
          <w:tcPr>
            <w:tcW w:w="7678" w:type="dxa"/>
            <w:vAlign w:val="center"/>
          </w:tcPr>
          <w:p w14:paraId="6C3D768E" w14:textId="56050A54" w:rsidR="008F248A" w:rsidRPr="00D66D7D" w:rsidRDefault="0093130D" w:rsidP="004706A5">
            <w:pPr>
              <w:pStyle w:val="tvNote"/>
            </w:pPr>
            <w:r>
              <w:t>Tạo checklist</w:t>
            </w:r>
          </w:p>
        </w:tc>
      </w:tr>
      <w:tr w:rsidR="008F248A" w:rsidRPr="00E15B12" w14:paraId="4A9A65BF" w14:textId="77777777" w:rsidTr="00A072C2">
        <w:trPr>
          <w:trHeight w:val="567"/>
        </w:trPr>
        <w:tc>
          <w:tcPr>
            <w:tcW w:w="2116" w:type="dxa"/>
            <w:shd w:val="clear" w:color="auto" w:fill="4472C4" w:themeFill="accent5"/>
            <w:vAlign w:val="center"/>
          </w:tcPr>
          <w:p w14:paraId="736329E2" w14:textId="77777777" w:rsidR="008F248A" w:rsidRPr="00E15B12" w:rsidRDefault="008F248A" w:rsidP="00A072C2">
            <w:pPr>
              <w:spacing w:line="360" w:lineRule="auto"/>
              <w:rPr>
                <w:b/>
                <w:color w:val="FFFFFF" w:themeColor="background1"/>
                <w:szCs w:val="24"/>
              </w:rPr>
            </w:pPr>
            <w:r>
              <w:rPr>
                <w:b/>
                <w:color w:val="FFFFFF" w:themeColor="background1"/>
                <w:szCs w:val="24"/>
              </w:rPr>
              <w:t>Description</w:t>
            </w:r>
          </w:p>
        </w:tc>
        <w:tc>
          <w:tcPr>
            <w:tcW w:w="7678" w:type="dxa"/>
            <w:vAlign w:val="center"/>
          </w:tcPr>
          <w:p w14:paraId="3E4AB9A3" w14:textId="63CBAAE0" w:rsidR="008F248A" w:rsidRPr="004A5DA4" w:rsidRDefault="008F248A" w:rsidP="004706A5">
            <w:pPr>
              <w:pStyle w:val="tvNote"/>
            </w:pPr>
            <w:r>
              <w:t xml:space="preserve">Màn hình cho phép </w:t>
            </w:r>
            <w:r w:rsidR="000D7517">
              <w:t xml:space="preserve">người dùng vào tạo checklist </w:t>
            </w:r>
            <w:r w:rsidR="00BE08B6">
              <w:t>hỗ trợ kỹ thuật</w:t>
            </w:r>
            <w:r w:rsidR="000D7517">
              <w:t xml:space="preserve"> sau khi tiếp nhận thông tin từ khách hàng</w:t>
            </w:r>
            <w:r w:rsidR="00786593">
              <w:t xml:space="preserve">, </w:t>
            </w:r>
            <w:r w:rsidR="00786593" w:rsidRPr="00786593">
              <w:t>tạo phiếu bảo trì cho k</w:t>
            </w:r>
            <w:r w:rsidR="00786593">
              <w:t>ỹ</w:t>
            </w:r>
            <w:r w:rsidR="00786593" w:rsidRPr="00786593">
              <w:t xml:space="preserve"> thuật trên địa chỉ triển khai khách hàng báo có sự cố</w:t>
            </w:r>
            <w:r w:rsidR="00786593">
              <w:t>.</w:t>
            </w:r>
          </w:p>
          <w:p w14:paraId="53C089D7" w14:textId="6A076F6C" w:rsidR="008F248A" w:rsidRPr="0068512B" w:rsidRDefault="000D7517" w:rsidP="004706A5">
            <w:pPr>
              <w:pStyle w:val="tvNote"/>
            </w:pPr>
            <w:r>
              <w:t>Người dùng tiến hành nhập thông tin cơ bản vào checklist.</w:t>
            </w:r>
          </w:p>
          <w:p w14:paraId="16E4A9E8" w14:textId="77777777" w:rsidR="008F248A" w:rsidRPr="000D7517" w:rsidRDefault="000D7517" w:rsidP="004706A5">
            <w:pPr>
              <w:pStyle w:val="tvNote"/>
            </w:pPr>
            <w:r>
              <w:t>Chọn “Tạo checklist”, hệ thống ghi nhận thông tin checklist, gửi mail thông báo cho các phòng ban.</w:t>
            </w:r>
          </w:p>
          <w:p w14:paraId="1C74DEF7" w14:textId="28AD6C79" w:rsidR="000D7517" w:rsidRPr="001A548A" w:rsidRDefault="000D7517" w:rsidP="004706A5">
            <w:pPr>
              <w:pStyle w:val="tvNote"/>
            </w:pPr>
            <w:r>
              <w:t>Checklist sẽ được chuyển sang Tab Danh sách checklist.</w:t>
            </w:r>
            <w:r w:rsidR="001A548A">
              <w:t xml:space="preserve"> S</w:t>
            </w:r>
            <w:r w:rsidR="001A548A" w:rsidRPr="001A548A">
              <w:t xml:space="preserve">au đó phía FTI sẽ phân công từng đơn vị phụ trách lỗi để giải quyết -&gt; sau đó </w:t>
            </w:r>
            <w:r w:rsidR="001A548A" w:rsidRPr="001A548A">
              <w:lastRenderedPageBreak/>
              <w:t>cập nhật lại trạng thái</w:t>
            </w:r>
            <w:r w:rsidR="001A548A">
              <w:t xml:space="preserve">. </w:t>
            </w:r>
            <w:r w:rsidR="001A548A" w:rsidRPr="001A548A">
              <w:t>1 sự cố của khách hàng có thể có nhiều đơn vị tham gia xử lý (TIN/PNC, INF, FTI,</w:t>
            </w:r>
            <w:r w:rsidR="00D4551B">
              <w:t xml:space="preserve"> </w:t>
            </w:r>
            <w:r w:rsidR="001A548A" w:rsidRPr="001A548A">
              <w:t>.</w:t>
            </w:r>
            <w:r w:rsidR="00D4551B">
              <w:t>.</w:t>
            </w:r>
            <w:r w:rsidR="001A548A" w:rsidRPr="001A548A">
              <w:t>.)</w:t>
            </w:r>
          </w:p>
        </w:tc>
      </w:tr>
      <w:tr w:rsidR="008F248A" w:rsidRPr="00E15B12" w14:paraId="2AAD2CC1" w14:textId="77777777" w:rsidTr="00A072C2">
        <w:trPr>
          <w:trHeight w:val="567"/>
        </w:trPr>
        <w:tc>
          <w:tcPr>
            <w:tcW w:w="2116" w:type="dxa"/>
            <w:shd w:val="clear" w:color="auto" w:fill="4472C4" w:themeFill="accent5"/>
            <w:vAlign w:val="center"/>
          </w:tcPr>
          <w:p w14:paraId="203E3D2F"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lastRenderedPageBreak/>
              <w:t xml:space="preserve">Actor </w:t>
            </w:r>
          </w:p>
        </w:tc>
        <w:tc>
          <w:tcPr>
            <w:tcW w:w="7678" w:type="dxa"/>
            <w:vAlign w:val="center"/>
          </w:tcPr>
          <w:p w14:paraId="0EBE0407" w14:textId="6FAD49A7" w:rsidR="008F248A" w:rsidRPr="00D66D7D" w:rsidRDefault="000D7517" w:rsidP="004706A5">
            <w:pPr>
              <w:pStyle w:val="tvNote"/>
            </w:pPr>
            <w:r>
              <w:t>FTI-SDC</w:t>
            </w:r>
          </w:p>
        </w:tc>
      </w:tr>
      <w:tr w:rsidR="008F248A" w:rsidRPr="00E15B12" w14:paraId="5867C407" w14:textId="77777777" w:rsidTr="00A072C2">
        <w:trPr>
          <w:trHeight w:val="567"/>
        </w:trPr>
        <w:tc>
          <w:tcPr>
            <w:tcW w:w="2116" w:type="dxa"/>
            <w:shd w:val="clear" w:color="auto" w:fill="4472C4" w:themeFill="accent5"/>
            <w:vAlign w:val="center"/>
          </w:tcPr>
          <w:p w14:paraId="509AA208"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5746F667" w14:textId="6BA00CBB" w:rsidR="008F248A" w:rsidRPr="00D66D7D" w:rsidRDefault="008F248A" w:rsidP="004706A5">
            <w:pPr>
              <w:pStyle w:val="tvNote"/>
            </w:pPr>
            <w:r>
              <w:t xml:space="preserve">Chọn FTMS – </w:t>
            </w:r>
            <w:r w:rsidR="000D7517">
              <w:t>LeasedLine</w:t>
            </w:r>
            <w:r>
              <w:t xml:space="preserve"> – </w:t>
            </w:r>
            <w:r w:rsidR="000D7517">
              <w:t>Tạo checklist</w:t>
            </w:r>
            <w:r>
              <w:t>.</w:t>
            </w:r>
          </w:p>
        </w:tc>
      </w:tr>
      <w:tr w:rsidR="008F248A" w:rsidRPr="00E15B12" w14:paraId="5E66A141" w14:textId="77777777" w:rsidTr="00A072C2">
        <w:trPr>
          <w:trHeight w:val="682"/>
        </w:trPr>
        <w:tc>
          <w:tcPr>
            <w:tcW w:w="2116" w:type="dxa"/>
            <w:shd w:val="clear" w:color="auto" w:fill="4472C4" w:themeFill="accent5"/>
            <w:vAlign w:val="center"/>
          </w:tcPr>
          <w:p w14:paraId="1FD82EFD" w14:textId="77777777" w:rsidR="008F248A" w:rsidRDefault="008F248A" w:rsidP="00A072C2">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438F6FB5" w14:textId="77777777" w:rsidR="008F248A" w:rsidRPr="00E15B12" w:rsidRDefault="008F248A" w:rsidP="00A072C2">
            <w:pPr>
              <w:spacing w:line="360" w:lineRule="auto"/>
              <w:rPr>
                <w:b/>
                <w:color w:val="FFFFFF" w:themeColor="background1"/>
                <w:szCs w:val="24"/>
              </w:rPr>
            </w:pPr>
          </w:p>
        </w:tc>
        <w:tc>
          <w:tcPr>
            <w:tcW w:w="7678" w:type="dxa"/>
            <w:vAlign w:val="center"/>
          </w:tcPr>
          <w:p w14:paraId="70BD5DC0" w14:textId="374A8FD0" w:rsidR="008F248A" w:rsidRDefault="008F248A" w:rsidP="004706A5">
            <w:pPr>
              <w:pStyle w:val="tvNote"/>
            </w:pPr>
            <w:r w:rsidRPr="00D66D7D">
              <w:t xml:space="preserve">Người dùng </w:t>
            </w:r>
            <w:r>
              <w:t>đăng nhập thành công.</w:t>
            </w:r>
          </w:p>
          <w:p w14:paraId="427BDF87" w14:textId="699BA987" w:rsidR="00B85B07" w:rsidRPr="00B85B07" w:rsidRDefault="00B85B07" w:rsidP="004706A5">
            <w:pPr>
              <w:pStyle w:val="tvNote"/>
            </w:pPr>
            <w:r>
              <w:t>Tạo checklist khi: Triển khai hoàn tất + Nghiệm thu OK + Không có phiếu checklist nào còn tồn đọng.</w:t>
            </w:r>
          </w:p>
          <w:p w14:paraId="2BC27747" w14:textId="7B0B774C" w:rsidR="000D7517" w:rsidRPr="00D66D7D" w:rsidRDefault="008F248A" w:rsidP="004706A5">
            <w:pPr>
              <w:pStyle w:val="tvNote"/>
            </w:pPr>
            <w:r>
              <w:t xml:space="preserve">Hiển thị trang </w:t>
            </w:r>
            <w:r w:rsidR="000D7517">
              <w:t>tạo.</w:t>
            </w:r>
          </w:p>
        </w:tc>
      </w:tr>
      <w:tr w:rsidR="008F248A" w:rsidRPr="00E15B12" w14:paraId="07B3BDD5" w14:textId="77777777" w:rsidTr="00A072C2">
        <w:trPr>
          <w:trHeight w:val="567"/>
        </w:trPr>
        <w:tc>
          <w:tcPr>
            <w:tcW w:w="2116" w:type="dxa"/>
            <w:shd w:val="clear" w:color="auto" w:fill="4472C4" w:themeFill="accent5"/>
            <w:vAlign w:val="center"/>
          </w:tcPr>
          <w:p w14:paraId="224518E0" w14:textId="77777777" w:rsidR="008F248A" w:rsidRPr="00B53838" w:rsidRDefault="008F248A" w:rsidP="00A072C2">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4FD8102E" w14:textId="183F98E4" w:rsidR="008F248A" w:rsidRPr="0068512B" w:rsidRDefault="000D7517" w:rsidP="004706A5">
            <w:pPr>
              <w:pStyle w:val="tvNote"/>
            </w:pPr>
            <w:r>
              <w:t>Gửi checklist thành công</w:t>
            </w:r>
            <w:r w:rsidR="008F248A">
              <w:t>.</w:t>
            </w:r>
          </w:p>
          <w:p w14:paraId="2EF1A781" w14:textId="7C019655" w:rsidR="008F248A" w:rsidRPr="00D66D7D" w:rsidRDefault="000D7517" w:rsidP="004706A5">
            <w:pPr>
              <w:pStyle w:val="tvNote"/>
            </w:pPr>
            <w:r>
              <w:t>Email thông báo đến các bộ phận có liên quan.</w:t>
            </w:r>
          </w:p>
        </w:tc>
      </w:tr>
    </w:tbl>
    <w:p w14:paraId="1586502D" w14:textId="77777777" w:rsidR="008F248A" w:rsidRDefault="008F248A" w:rsidP="008F248A">
      <w:pPr>
        <w:pStyle w:val="Heading3"/>
        <w:numPr>
          <w:ilvl w:val="0"/>
          <w:numId w:val="0"/>
        </w:numPr>
        <w:ind w:left="1004"/>
      </w:pPr>
      <w:bookmarkStart w:id="270" w:name="_Toc66437714"/>
      <w:r>
        <w:t>2. Activity Diagram:</w:t>
      </w:r>
      <w:bookmarkEnd w:id="270"/>
    </w:p>
    <w:p w14:paraId="5CBE7FE0" w14:textId="2AEEDC9A" w:rsidR="008F248A" w:rsidRPr="006C0459" w:rsidRDefault="001348D0" w:rsidP="008F248A">
      <w:r>
        <w:rPr>
          <w:noProof/>
        </w:rPr>
        <w:drawing>
          <wp:inline distT="0" distB="0" distL="0" distR="0" wp14:anchorId="509B05C4" wp14:editId="2BC475FB">
            <wp:extent cx="6223635" cy="3514090"/>
            <wp:effectExtent l="0" t="0" r="571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23635" cy="3514090"/>
                    </a:xfrm>
                    <a:prstGeom prst="rect">
                      <a:avLst/>
                    </a:prstGeom>
                    <a:noFill/>
                    <a:ln>
                      <a:noFill/>
                    </a:ln>
                  </pic:spPr>
                </pic:pic>
              </a:graphicData>
            </a:graphic>
          </wp:inline>
        </w:drawing>
      </w:r>
    </w:p>
    <w:p w14:paraId="133C90B1" w14:textId="390E8EC2" w:rsidR="008F248A" w:rsidRDefault="008F248A" w:rsidP="008F248A">
      <w:pPr>
        <w:pStyle w:val="Heading3"/>
        <w:numPr>
          <w:ilvl w:val="0"/>
          <w:numId w:val="0"/>
        </w:numPr>
      </w:pPr>
      <w:bookmarkStart w:id="271" w:name="_Toc66437715"/>
      <w:r>
        <w:t>3.</w:t>
      </w:r>
      <w:r w:rsidRPr="005F4DB2">
        <w:t xml:space="preserve"> </w:t>
      </w:r>
      <w:r>
        <w:t>Wireframe, Screen description:</w:t>
      </w:r>
      <w:bookmarkEnd w:id="271"/>
    </w:p>
    <w:p w14:paraId="7E8778B9" w14:textId="3209A222" w:rsidR="009A483E" w:rsidRPr="009A483E" w:rsidRDefault="009A483E" w:rsidP="009A483E">
      <w:bookmarkStart w:id="272" w:name="_Hlk63326735"/>
      <w:r>
        <w:t>Bước 1: Tại menu, chọn Bảo trì -&gt; Tạo checklist</w:t>
      </w:r>
    </w:p>
    <w:p w14:paraId="302FF8F1" w14:textId="361A4396" w:rsidR="0051452F" w:rsidRDefault="009A483E" w:rsidP="008F248A">
      <w:r>
        <w:rPr>
          <w:noProof/>
        </w:rPr>
        <w:lastRenderedPageBreak/>
        <w:drawing>
          <wp:inline distT="0" distB="0" distL="0" distR="0" wp14:anchorId="69579425" wp14:editId="07A95D74">
            <wp:extent cx="1481667" cy="3073587"/>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84218" cy="3078880"/>
                    </a:xfrm>
                    <a:prstGeom prst="rect">
                      <a:avLst/>
                    </a:prstGeom>
                    <a:noFill/>
                    <a:ln>
                      <a:noFill/>
                    </a:ln>
                  </pic:spPr>
                </pic:pic>
              </a:graphicData>
            </a:graphic>
          </wp:inline>
        </w:drawing>
      </w:r>
      <w:r>
        <w:tab/>
      </w:r>
      <w:r>
        <w:rPr>
          <w:noProof/>
        </w:rPr>
        <w:drawing>
          <wp:inline distT="0" distB="0" distL="0" distR="0" wp14:anchorId="63AA3894" wp14:editId="078D6D39">
            <wp:extent cx="1178477" cy="3073400"/>
            <wp:effectExtent l="0" t="0" r="317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92420" cy="3109761"/>
                    </a:xfrm>
                    <a:prstGeom prst="rect">
                      <a:avLst/>
                    </a:prstGeom>
                    <a:noFill/>
                    <a:ln>
                      <a:noFill/>
                    </a:ln>
                  </pic:spPr>
                </pic:pic>
              </a:graphicData>
            </a:graphic>
          </wp:inline>
        </w:drawing>
      </w:r>
    </w:p>
    <w:p w14:paraId="389DA4CC" w14:textId="216165A0" w:rsidR="00501381" w:rsidRDefault="009A483E" w:rsidP="008F248A">
      <w:r>
        <w:t>Bước 2: Hiển thị m</w:t>
      </w:r>
      <w:r w:rsidR="00501381">
        <w:t>àn hình tạo Checklist</w:t>
      </w:r>
    </w:p>
    <w:p w14:paraId="308473A8" w14:textId="5541E71C" w:rsidR="00297DAB" w:rsidRDefault="00297DAB" w:rsidP="008F248A">
      <w:r>
        <w:t>SDC tiến hành tìm kiếm thông tin về phiếu chi tiết.</w:t>
      </w:r>
    </w:p>
    <w:p w14:paraId="3B59F252" w14:textId="6A4754B5" w:rsidR="00297DAB" w:rsidRDefault="00297DAB" w:rsidP="008F248A">
      <w:r>
        <w:rPr>
          <w:noProof/>
        </w:rPr>
        <w:drawing>
          <wp:inline distT="0" distB="0" distL="0" distR="0" wp14:anchorId="4D8985AF" wp14:editId="4104DCC5">
            <wp:extent cx="6225540" cy="2352675"/>
            <wp:effectExtent l="0" t="0" r="381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25540" cy="2352675"/>
                    </a:xfrm>
                    <a:prstGeom prst="rect">
                      <a:avLst/>
                    </a:prstGeom>
                  </pic:spPr>
                </pic:pic>
              </a:graphicData>
            </a:graphic>
          </wp:inline>
        </w:drawing>
      </w:r>
    </w:p>
    <w:p w14:paraId="3DA2515E" w14:textId="11C00AAA" w:rsidR="008F248A" w:rsidRDefault="007400E4" w:rsidP="008F248A">
      <w:r>
        <w:t xml:space="preserve">Chọn </w:t>
      </w:r>
      <w:r w:rsidR="00297DAB">
        <w:t>số PĐK</w:t>
      </w:r>
      <w:r>
        <w:t>, hệ thống hiển thị ra thông tin</w:t>
      </w:r>
      <w:r w:rsidR="00297DAB">
        <w:t xml:space="preserve"> chi tiết Checklist.</w:t>
      </w:r>
    </w:p>
    <w:p w14:paraId="778C0A54" w14:textId="5F418674" w:rsidR="007400E4" w:rsidRDefault="00297DAB" w:rsidP="008F248A">
      <w:r>
        <w:rPr>
          <w:noProof/>
        </w:rPr>
        <w:drawing>
          <wp:inline distT="0" distB="0" distL="0" distR="0" wp14:anchorId="38C7E313" wp14:editId="4B6AE78A">
            <wp:extent cx="6223000" cy="1007745"/>
            <wp:effectExtent l="0" t="0" r="635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223000" cy="1007745"/>
                    </a:xfrm>
                    <a:prstGeom prst="rect">
                      <a:avLst/>
                    </a:prstGeom>
                    <a:noFill/>
                    <a:ln>
                      <a:noFill/>
                    </a:ln>
                  </pic:spPr>
                </pic:pic>
              </a:graphicData>
            </a:graphic>
          </wp:inline>
        </w:drawing>
      </w:r>
    </w:p>
    <w:p w14:paraId="4B6C6258" w14:textId="65AC817E" w:rsidR="000B5A2D" w:rsidRDefault="000B5A2D" w:rsidP="008F248A">
      <w:r>
        <w:t xml:space="preserve">Màn hình </w:t>
      </w:r>
      <w:r w:rsidR="00297DAB">
        <w:t>chi tiết Checklist:</w:t>
      </w:r>
    </w:p>
    <w:p w14:paraId="1805B2F2" w14:textId="09CAB7AB" w:rsidR="000B5A2D" w:rsidRDefault="00297DAB" w:rsidP="008F248A">
      <w:r>
        <w:rPr>
          <w:noProof/>
        </w:rPr>
        <w:lastRenderedPageBreak/>
        <w:drawing>
          <wp:inline distT="0" distB="0" distL="0" distR="0" wp14:anchorId="44649B40" wp14:editId="17E3794D">
            <wp:extent cx="6225540" cy="2212340"/>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25540" cy="2212340"/>
                    </a:xfrm>
                    <a:prstGeom prst="rect">
                      <a:avLst/>
                    </a:prstGeom>
                  </pic:spPr>
                </pic:pic>
              </a:graphicData>
            </a:graphic>
          </wp:inline>
        </w:drawing>
      </w:r>
    </w:p>
    <w:p w14:paraId="40F4CDD9" w14:textId="77777777" w:rsidR="00176B54" w:rsidRDefault="00176B54" w:rsidP="008F248A"/>
    <w:p w14:paraId="1D2282FF" w14:textId="3F3D6C35" w:rsidR="00DB2AEE" w:rsidRDefault="00297DAB" w:rsidP="008F248A">
      <w:pPr>
        <w:rPr>
          <w:b/>
          <w:bCs/>
          <w:i/>
          <w:iCs/>
          <w:color w:val="ED7D31" w:themeColor="accent2"/>
        </w:rPr>
      </w:pPr>
      <w:r w:rsidRPr="00297DAB">
        <w:rPr>
          <w:b/>
          <w:bCs/>
          <w:i/>
          <w:iCs/>
          <w:color w:val="ED7D31" w:themeColor="accent2"/>
        </w:rPr>
        <w:t>Thông tin khách hàng</w:t>
      </w:r>
      <w:r w:rsidR="00A65CE6">
        <w:rPr>
          <w:b/>
          <w:bCs/>
          <w:i/>
          <w:iCs/>
          <w:color w:val="ED7D31" w:themeColor="accent2"/>
        </w:rPr>
        <w:t xml:space="preserve"> chỉ được xem</w:t>
      </w:r>
      <w:r w:rsidRPr="00297DAB">
        <w:rPr>
          <w:b/>
          <w:bCs/>
          <w:i/>
          <w:iCs/>
          <w:color w:val="ED7D31" w:themeColor="accent2"/>
        </w:rPr>
        <w:t>:</w:t>
      </w:r>
    </w:p>
    <w:p w14:paraId="64F89518" w14:textId="1DC5D13D" w:rsidR="00176B54" w:rsidRDefault="00297DAB" w:rsidP="008F248A">
      <w:r>
        <w:rPr>
          <w:noProof/>
        </w:rPr>
        <w:drawing>
          <wp:inline distT="0" distB="0" distL="0" distR="0" wp14:anchorId="3517506A" wp14:editId="383F4845">
            <wp:extent cx="6225540" cy="2299970"/>
            <wp:effectExtent l="0" t="0" r="381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25540" cy="2299970"/>
                    </a:xfrm>
                    <a:prstGeom prst="rect">
                      <a:avLst/>
                    </a:prstGeom>
                  </pic:spPr>
                </pic:pic>
              </a:graphicData>
            </a:graphic>
          </wp:inline>
        </w:drawing>
      </w:r>
    </w:p>
    <w:p w14:paraId="48F8D3EC" w14:textId="77777777" w:rsidR="00A65CE6" w:rsidRDefault="00A65CE6" w:rsidP="008F248A"/>
    <w:p w14:paraId="7BD04241" w14:textId="01E56904" w:rsidR="00297DAB" w:rsidRPr="00297DAB" w:rsidRDefault="00297DAB" w:rsidP="008F248A">
      <w:pPr>
        <w:rPr>
          <w:b/>
          <w:bCs/>
          <w:i/>
          <w:iCs/>
          <w:color w:val="ED7D31" w:themeColor="accent2"/>
        </w:rPr>
      </w:pPr>
      <w:r w:rsidRPr="00297DAB">
        <w:rPr>
          <w:b/>
          <w:bCs/>
          <w:i/>
          <w:iCs/>
          <w:color w:val="ED7D31" w:themeColor="accent2"/>
        </w:rPr>
        <w:t>Địa chỉ triển khai, Thông tin dịch vụ triển khai</w:t>
      </w:r>
      <w:r w:rsidR="00A65CE6">
        <w:rPr>
          <w:b/>
          <w:bCs/>
          <w:i/>
          <w:iCs/>
          <w:color w:val="ED7D31" w:themeColor="accent2"/>
        </w:rPr>
        <w:t xml:space="preserve"> chỉ được xem</w:t>
      </w:r>
      <w:r w:rsidRPr="00297DAB">
        <w:rPr>
          <w:b/>
          <w:bCs/>
          <w:i/>
          <w:iCs/>
          <w:color w:val="ED7D31" w:themeColor="accent2"/>
        </w:rPr>
        <w:t>:</w:t>
      </w:r>
    </w:p>
    <w:p w14:paraId="20ED0A40" w14:textId="7C06B607" w:rsidR="00DB2AEE" w:rsidRDefault="00297DAB" w:rsidP="008F248A">
      <w:r>
        <w:rPr>
          <w:noProof/>
        </w:rPr>
        <w:drawing>
          <wp:inline distT="0" distB="0" distL="0" distR="0" wp14:anchorId="0FA36F5E" wp14:editId="05A9C078">
            <wp:extent cx="6225540" cy="1760855"/>
            <wp:effectExtent l="0" t="0" r="381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25540" cy="1760855"/>
                    </a:xfrm>
                    <a:prstGeom prst="rect">
                      <a:avLst/>
                    </a:prstGeom>
                  </pic:spPr>
                </pic:pic>
              </a:graphicData>
            </a:graphic>
          </wp:inline>
        </w:drawing>
      </w:r>
    </w:p>
    <w:p w14:paraId="28821385" w14:textId="77777777" w:rsidR="00176B54" w:rsidRDefault="00176B54" w:rsidP="008F248A"/>
    <w:p w14:paraId="64D87134" w14:textId="21339B3A" w:rsidR="00297DAB" w:rsidRDefault="00297DAB" w:rsidP="008F248A">
      <w:r w:rsidRPr="00297DAB">
        <w:rPr>
          <w:b/>
          <w:bCs/>
          <w:i/>
          <w:iCs/>
          <w:color w:val="ED7D31" w:themeColor="accent2"/>
        </w:rPr>
        <w:t>Thông tin chung:</w:t>
      </w:r>
      <w:r w:rsidR="00C036B5">
        <w:rPr>
          <w:b/>
          <w:bCs/>
          <w:i/>
          <w:iCs/>
          <w:color w:val="ED7D31" w:themeColor="accent2"/>
        </w:rPr>
        <w:t xml:space="preserve"> </w:t>
      </w:r>
      <w:r w:rsidR="00C036B5">
        <w:t>SDC tiến hành nhập thông tin chung về sự cố.</w:t>
      </w:r>
    </w:p>
    <w:p w14:paraId="4737345C" w14:textId="77777777" w:rsidR="00FD1D1F" w:rsidRDefault="00FD1D1F" w:rsidP="00FD1D1F">
      <w:r>
        <w:lastRenderedPageBreak/>
        <w:t>Chọn Loại checklist:</w:t>
      </w:r>
    </w:p>
    <w:p w14:paraId="665E357F" w14:textId="27F26868" w:rsidR="00FD1D1F" w:rsidRDefault="00FD1D1F" w:rsidP="008F248A">
      <w:r>
        <w:rPr>
          <w:noProof/>
        </w:rPr>
        <w:drawing>
          <wp:inline distT="0" distB="0" distL="0" distR="0" wp14:anchorId="5F478BCC" wp14:editId="56CAE986">
            <wp:extent cx="6213475" cy="164719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13475" cy="1647190"/>
                    </a:xfrm>
                    <a:prstGeom prst="rect">
                      <a:avLst/>
                    </a:prstGeom>
                    <a:noFill/>
                    <a:ln>
                      <a:noFill/>
                    </a:ln>
                  </pic:spPr>
                </pic:pic>
              </a:graphicData>
            </a:graphic>
          </wp:inline>
        </w:drawing>
      </w:r>
    </w:p>
    <w:p w14:paraId="199C37C6" w14:textId="61419074" w:rsidR="00FD1D1F" w:rsidRDefault="00FD1D1F" w:rsidP="008F248A">
      <w:r>
        <w:t>Chọn ghi nhận sự cố ban đầu:</w:t>
      </w:r>
    </w:p>
    <w:p w14:paraId="2B4F9246" w14:textId="25A40663" w:rsidR="00FD1D1F" w:rsidRDefault="00FD1D1F" w:rsidP="008F248A">
      <w:r>
        <w:rPr>
          <w:noProof/>
        </w:rPr>
        <w:drawing>
          <wp:inline distT="0" distB="0" distL="0" distR="0" wp14:anchorId="745BDC86" wp14:editId="641CEC22">
            <wp:extent cx="6224905" cy="1617980"/>
            <wp:effectExtent l="0" t="0" r="4445" b="127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224905" cy="1617980"/>
                    </a:xfrm>
                    <a:prstGeom prst="rect">
                      <a:avLst/>
                    </a:prstGeom>
                    <a:noFill/>
                    <a:ln>
                      <a:noFill/>
                    </a:ln>
                  </pic:spPr>
                </pic:pic>
              </a:graphicData>
            </a:graphic>
          </wp:inline>
        </w:drawing>
      </w:r>
    </w:p>
    <w:p w14:paraId="2095BD23" w14:textId="6B5C6C8C" w:rsidR="00FD1D1F" w:rsidRDefault="00FD1D1F" w:rsidP="008F248A">
      <w:r>
        <w:t>Chọn vị trí xảy ra sự cố:</w:t>
      </w:r>
    </w:p>
    <w:p w14:paraId="53BD394F" w14:textId="742D41B0" w:rsidR="00FD1D1F" w:rsidRDefault="00FD1D1F" w:rsidP="008F248A">
      <w:r>
        <w:rPr>
          <w:noProof/>
        </w:rPr>
        <w:drawing>
          <wp:inline distT="0" distB="0" distL="0" distR="0" wp14:anchorId="6D23492B" wp14:editId="2A02AFCC">
            <wp:extent cx="6219190" cy="1764030"/>
            <wp:effectExtent l="0" t="0" r="0" b="762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19190" cy="1764030"/>
                    </a:xfrm>
                    <a:prstGeom prst="rect">
                      <a:avLst/>
                    </a:prstGeom>
                    <a:noFill/>
                    <a:ln>
                      <a:noFill/>
                    </a:ln>
                  </pic:spPr>
                </pic:pic>
              </a:graphicData>
            </a:graphic>
          </wp:inline>
        </w:drawing>
      </w:r>
    </w:p>
    <w:p w14:paraId="073DF474" w14:textId="0CF4A28D" w:rsidR="00FD1D1F" w:rsidRDefault="00FD1D1F" w:rsidP="008F248A">
      <w:r>
        <w:t>Nhập thông tin khách hàng:</w:t>
      </w:r>
    </w:p>
    <w:p w14:paraId="200CAEB3" w14:textId="347FAEB2" w:rsidR="00FD1D1F" w:rsidRPr="00C036B5" w:rsidRDefault="00FD1D1F" w:rsidP="008F248A">
      <w:r>
        <w:rPr>
          <w:noProof/>
        </w:rPr>
        <w:drawing>
          <wp:inline distT="0" distB="0" distL="0" distR="0" wp14:anchorId="3B7B861B" wp14:editId="0C5859F4">
            <wp:extent cx="6219190" cy="164147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219190" cy="1641475"/>
                    </a:xfrm>
                    <a:prstGeom prst="rect">
                      <a:avLst/>
                    </a:prstGeom>
                    <a:noFill/>
                    <a:ln>
                      <a:noFill/>
                    </a:ln>
                  </pic:spPr>
                </pic:pic>
              </a:graphicData>
            </a:graphic>
          </wp:inline>
        </w:drawing>
      </w:r>
    </w:p>
    <w:p w14:paraId="6D7CFFA4" w14:textId="6CEFF6DE" w:rsidR="00E91977" w:rsidRPr="00E91977" w:rsidRDefault="00E91977" w:rsidP="008F248A">
      <w:r>
        <w:t>Chọn đơn vị phân công:</w:t>
      </w:r>
    </w:p>
    <w:p w14:paraId="7FF1DB50" w14:textId="140038A8" w:rsidR="00E91977" w:rsidRPr="00297DAB" w:rsidRDefault="00E91977" w:rsidP="008F248A">
      <w:pPr>
        <w:rPr>
          <w:b/>
          <w:bCs/>
          <w:i/>
          <w:iCs/>
          <w:color w:val="ED7D31" w:themeColor="accent2"/>
        </w:rPr>
      </w:pPr>
      <w:r>
        <w:rPr>
          <w:b/>
          <w:bCs/>
          <w:i/>
          <w:iCs/>
          <w:noProof/>
          <w:color w:val="ED7D31" w:themeColor="accent2"/>
        </w:rPr>
        <w:lastRenderedPageBreak/>
        <w:drawing>
          <wp:inline distT="0" distB="0" distL="0" distR="0" wp14:anchorId="2DE4BC7D" wp14:editId="72E9F245">
            <wp:extent cx="6213475" cy="30245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213475" cy="3024505"/>
                    </a:xfrm>
                    <a:prstGeom prst="rect">
                      <a:avLst/>
                    </a:prstGeom>
                    <a:noFill/>
                    <a:ln>
                      <a:noFill/>
                    </a:ln>
                  </pic:spPr>
                </pic:pic>
              </a:graphicData>
            </a:graphic>
          </wp:inline>
        </w:drawing>
      </w:r>
    </w:p>
    <w:p w14:paraId="475C1CBB" w14:textId="164BAB10" w:rsidR="00E91977" w:rsidRDefault="00E91977" w:rsidP="008F248A">
      <w:r>
        <w:t>Hệ thống tự động hiển thị đối tác ở Mục đối tác triển khai tương ứng với đơn vị được chọn:</w:t>
      </w:r>
    </w:p>
    <w:p w14:paraId="65AF8143" w14:textId="4B14284C" w:rsidR="003D63AE" w:rsidRPr="00FD1D1F" w:rsidRDefault="00E91977" w:rsidP="003D63AE">
      <w:r>
        <w:rPr>
          <w:noProof/>
        </w:rPr>
        <w:drawing>
          <wp:inline distT="0" distB="0" distL="0" distR="0" wp14:anchorId="44D4ECA2" wp14:editId="3545A909">
            <wp:extent cx="6219190" cy="303022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219190" cy="3030220"/>
                    </a:xfrm>
                    <a:prstGeom prst="rect">
                      <a:avLst/>
                    </a:prstGeom>
                    <a:noFill/>
                    <a:ln>
                      <a:noFill/>
                    </a:ln>
                  </pic:spPr>
                </pic:pic>
              </a:graphicData>
            </a:graphic>
          </wp:inline>
        </w:drawing>
      </w:r>
    </w:p>
    <w:p w14:paraId="66A09883" w14:textId="77777777" w:rsidR="00994AB8" w:rsidRDefault="00994AB8" w:rsidP="00994AB8"/>
    <w:p w14:paraId="399C0EC3" w14:textId="08DA8800" w:rsidR="002A614C" w:rsidRPr="002A614C" w:rsidRDefault="002A614C" w:rsidP="008F248A">
      <w:pPr>
        <w:rPr>
          <w:b/>
          <w:bCs/>
          <w:i/>
          <w:iCs/>
          <w:color w:val="ED7D31" w:themeColor="accent2"/>
        </w:rPr>
      </w:pPr>
      <w:r w:rsidRPr="002A614C">
        <w:rPr>
          <w:b/>
          <w:bCs/>
          <w:i/>
          <w:iCs/>
          <w:color w:val="ED7D31" w:themeColor="accent2"/>
        </w:rPr>
        <w:t>Nội dung Đầu nối hạ tầng INF</w:t>
      </w:r>
      <w:r w:rsidR="00A65CE6">
        <w:rPr>
          <w:b/>
          <w:bCs/>
          <w:i/>
          <w:iCs/>
          <w:color w:val="ED7D31" w:themeColor="accent2"/>
        </w:rPr>
        <w:t xml:space="preserve"> chỉ được xem</w:t>
      </w:r>
      <w:r w:rsidRPr="002A614C">
        <w:rPr>
          <w:b/>
          <w:bCs/>
          <w:i/>
          <w:iCs/>
          <w:color w:val="ED7D31" w:themeColor="accent2"/>
        </w:rPr>
        <w:t>:</w:t>
      </w:r>
    </w:p>
    <w:p w14:paraId="72F91FF1" w14:textId="233F76EB" w:rsidR="00365AB5" w:rsidRDefault="003D63AE" w:rsidP="008F248A">
      <w:r>
        <w:rPr>
          <w:noProof/>
        </w:rPr>
        <w:lastRenderedPageBreak/>
        <w:drawing>
          <wp:inline distT="0" distB="0" distL="0" distR="0" wp14:anchorId="147AB481" wp14:editId="165DCAB1">
            <wp:extent cx="6225540" cy="2782570"/>
            <wp:effectExtent l="0" t="0" r="381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225540" cy="2782570"/>
                    </a:xfrm>
                    <a:prstGeom prst="rect">
                      <a:avLst/>
                    </a:prstGeom>
                  </pic:spPr>
                </pic:pic>
              </a:graphicData>
            </a:graphic>
          </wp:inline>
        </w:drawing>
      </w:r>
    </w:p>
    <w:p w14:paraId="2C372D3B" w14:textId="475589F2" w:rsidR="000B5A2D" w:rsidRDefault="002A614C" w:rsidP="008F248A">
      <w:pPr>
        <w:rPr>
          <w:b/>
          <w:bCs/>
          <w:i/>
          <w:iCs/>
          <w:noProof/>
          <w:color w:val="ED7D31" w:themeColor="accent2"/>
        </w:rPr>
      </w:pPr>
      <w:r w:rsidRPr="002A614C">
        <w:rPr>
          <w:b/>
          <w:bCs/>
          <w:i/>
          <w:iCs/>
          <w:noProof/>
          <w:color w:val="ED7D31" w:themeColor="accent2"/>
        </w:rPr>
        <w:t>Thông số cấu hình/ Dẫn kênh NOC</w:t>
      </w:r>
      <w:r w:rsidR="00A65CE6">
        <w:rPr>
          <w:b/>
          <w:bCs/>
          <w:i/>
          <w:iCs/>
          <w:noProof/>
          <w:color w:val="ED7D31" w:themeColor="accent2"/>
        </w:rPr>
        <w:t xml:space="preserve"> chỉ được xem</w:t>
      </w:r>
      <w:r w:rsidRPr="002A614C">
        <w:rPr>
          <w:b/>
          <w:bCs/>
          <w:i/>
          <w:iCs/>
          <w:noProof/>
          <w:color w:val="ED7D31" w:themeColor="accent2"/>
        </w:rPr>
        <w:t>:</w:t>
      </w:r>
    </w:p>
    <w:p w14:paraId="28D96171" w14:textId="03A1235B" w:rsidR="002A614C" w:rsidRDefault="003D63AE" w:rsidP="008F248A">
      <w:pPr>
        <w:rPr>
          <w:b/>
          <w:bCs/>
          <w:i/>
          <w:iCs/>
          <w:color w:val="ED7D31" w:themeColor="accent2"/>
        </w:rPr>
      </w:pPr>
      <w:r>
        <w:rPr>
          <w:noProof/>
        </w:rPr>
        <w:drawing>
          <wp:inline distT="0" distB="0" distL="0" distR="0" wp14:anchorId="57D61374" wp14:editId="612AF416">
            <wp:extent cx="6225540" cy="2697480"/>
            <wp:effectExtent l="0" t="0" r="381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25540" cy="2697480"/>
                    </a:xfrm>
                    <a:prstGeom prst="rect">
                      <a:avLst/>
                    </a:prstGeom>
                  </pic:spPr>
                </pic:pic>
              </a:graphicData>
            </a:graphic>
          </wp:inline>
        </w:drawing>
      </w:r>
    </w:p>
    <w:p w14:paraId="4EED8218" w14:textId="5FC64493" w:rsidR="002A614C" w:rsidRDefault="002A614C" w:rsidP="008F248A">
      <w:pPr>
        <w:rPr>
          <w:b/>
          <w:bCs/>
          <w:i/>
          <w:iCs/>
          <w:color w:val="ED7D31" w:themeColor="accent2"/>
        </w:rPr>
      </w:pPr>
      <w:r>
        <w:rPr>
          <w:b/>
          <w:bCs/>
          <w:i/>
          <w:iCs/>
          <w:color w:val="ED7D31" w:themeColor="accent2"/>
        </w:rPr>
        <w:t>Thông số FTI</w:t>
      </w:r>
      <w:r w:rsidR="00A65CE6">
        <w:rPr>
          <w:b/>
          <w:bCs/>
          <w:i/>
          <w:iCs/>
          <w:color w:val="ED7D31" w:themeColor="accent2"/>
        </w:rPr>
        <w:t xml:space="preserve"> chỉ xem không chỉnh sửa</w:t>
      </w:r>
      <w:r>
        <w:rPr>
          <w:b/>
          <w:bCs/>
          <w:i/>
          <w:iCs/>
          <w:color w:val="ED7D31" w:themeColor="accent2"/>
        </w:rPr>
        <w:t>:</w:t>
      </w:r>
    </w:p>
    <w:p w14:paraId="4E630EEF" w14:textId="7E436A83" w:rsidR="002A614C" w:rsidRDefault="003D63AE" w:rsidP="008F248A">
      <w:pPr>
        <w:rPr>
          <w:b/>
          <w:bCs/>
          <w:i/>
          <w:iCs/>
          <w:color w:val="ED7D31" w:themeColor="accent2"/>
        </w:rPr>
      </w:pPr>
      <w:r>
        <w:rPr>
          <w:noProof/>
        </w:rPr>
        <w:drawing>
          <wp:inline distT="0" distB="0" distL="0" distR="0" wp14:anchorId="7B5A261D" wp14:editId="501FF8E9">
            <wp:extent cx="6225540" cy="1271905"/>
            <wp:effectExtent l="0" t="0" r="381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225540" cy="1271905"/>
                    </a:xfrm>
                    <a:prstGeom prst="rect">
                      <a:avLst/>
                    </a:prstGeom>
                  </pic:spPr>
                </pic:pic>
              </a:graphicData>
            </a:graphic>
          </wp:inline>
        </w:drawing>
      </w:r>
    </w:p>
    <w:p w14:paraId="520D6BCD" w14:textId="42AC724F" w:rsidR="002A614C" w:rsidRDefault="002A614C" w:rsidP="004706A5">
      <w:pPr>
        <w:rPr>
          <w:noProof/>
        </w:rPr>
      </w:pPr>
      <w:r>
        <w:rPr>
          <w:b/>
          <w:bCs/>
          <w:i/>
          <w:iCs/>
          <w:color w:val="ED7D31" w:themeColor="accent2"/>
        </w:rPr>
        <w:t xml:space="preserve">Nhấn Cập nhật </w:t>
      </w:r>
      <w:r w:rsidR="00A65CE6">
        <w:rPr>
          <w:b/>
          <w:bCs/>
          <w:i/>
          <w:iCs/>
          <w:color w:val="ED7D31" w:themeColor="accent2"/>
        </w:rPr>
        <w:t>để Tạo checklist</w:t>
      </w:r>
      <w:r>
        <w:rPr>
          <w:b/>
          <w:bCs/>
          <w:i/>
          <w:iCs/>
          <w:color w:val="ED7D31" w:themeColor="accent2"/>
        </w:rPr>
        <w:t>:</w:t>
      </w:r>
      <w:r w:rsidR="004706A5">
        <w:rPr>
          <w:noProof/>
        </w:rPr>
        <w:tab/>
      </w:r>
      <w:r w:rsidR="004706A5">
        <w:rPr>
          <w:noProof/>
        </w:rPr>
        <w:drawing>
          <wp:inline distT="0" distB="0" distL="0" distR="0" wp14:anchorId="34BABD4A" wp14:editId="3E003887">
            <wp:extent cx="720969" cy="275492"/>
            <wp:effectExtent l="0" t="0" r="317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51947" cy="287329"/>
                    </a:xfrm>
                    <a:prstGeom prst="rect">
                      <a:avLst/>
                    </a:prstGeom>
                  </pic:spPr>
                </pic:pic>
              </a:graphicData>
            </a:graphic>
          </wp:inline>
        </w:drawing>
      </w:r>
    </w:p>
    <w:p w14:paraId="77102E76" w14:textId="5C5EFA12" w:rsidR="00A65CE6" w:rsidRDefault="00A65CE6" w:rsidP="004706A5">
      <w:pPr>
        <w:rPr>
          <w:noProof/>
        </w:rPr>
      </w:pPr>
      <w:r>
        <w:rPr>
          <w:noProof/>
        </w:rPr>
        <w:t>Phiếu sẽ được hiển thị ở Danh sách checklist</w:t>
      </w:r>
    </w:p>
    <w:p w14:paraId="0ABE4D9A" w14:textId="29DFF9FB" w:rsidR="008F248A" w:rsidRDefault="008F248A" w:rsidP="008F248A">
      <w:pPr>
        <w:pStyle w:val="Heading3"/>
        <w:numPr>
          <w:ilvl w:val="0"/>
          <w:numId w:val="0"/>
        </w:numPr>
        <w:ind w:left="720"/>
      </w:pPr>
      <w:bookmarkStart w:id="273" w:name="_Toc66437716"/>
      <w:bookmarkEnd w:id="272"/>
      <w:r>
        <w:lastRenderedPageBreak/>
        <w:t>4. Business rules (BR):</w:t>
      </w:r>
      <w:bookmarkEnd w:id="273"/>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8F248A" w:rsidRPr="009609C0" w14:paraId="0E8DCFB5" w14:textId="77777777" w:rsidTr="00A072C2">
        <w:trPr>
          <w:tblHeader/>
        </w:trPr>
        <w:tc>
          <w:tcPr>
            <w:tcW w:w="1506" w:type="dxa"/>
            <w:shd w:val="clear" w:color="auto" w:fill="4472C4" w:themeFill="accent5"/>
          </w:tcPr>
          <w:p w14:paraId="41B3C1C5"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281D7E95"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MÔ TẢ </w:t>
            </w:r>
          </w:p>
        </w:tc>
      </w:tr>
      <w:tr w:rsidR="008F248A" w:rsidRPr="009609C0" w14:paraId="7EAD1D60" w14:textId="77777777" w:rsidTr="00A072C2">
        <w:tc>
          <w:tcPr>
            <w:tcW w:w="1506" w:type="dxa"/>
            <w:shd w:val="clear" w:color="000000" w:fill="FFFFFF"/>
          </w:tcPr>
          <w:p w14:paraId="7166015B" w14:textId="77777777" w:rsidR="008F248A" w:rsidRPr="009609C0" w:rsidRDefault="008F248A" w:rsidP="00A072C2">
            <w:pPr>
              <w:pStyle w:val="Bang"/>
              <w:jc w:val="center"/>
              <w:rPr>
                <w:sz w:val="24"/>
                <w:szCs w:val="24"/>
              </w:rPr>
            </w:pPr>
            <w:r>
              <w:rPr>
                <w:sz w:val="24"/>
                <w:szCs w:val="24"/>
              </w:rPr>
              <w:t>01</w:t>
            </w:r>
          </w:p>
        </w:tc>
        <w:tc>
          <w:tcPr>
            <w:tcW w:w="8275" w:type="dxa"/>
            <w:shd w:val="clear" w:color="000000" w:fill="FFFFFF"/>
          </w:tcPr>
          <w:p w14:paraId="714EFF82" w14:textId="6B68C7A2" w:rsidR="008F248A" w:rsidRPr="0011396F" w:rsidRDefault="008F248A" w:rsidP="00A072C2">
            <w:pPr>
              <w:spacing w:before="40" w:after="40" w:line="240" w:lineRule="auto"/>
              <w:jc w:val="both"/>
              <w:rPr>
                <w:szCs w:val="24"/>
              </w:rPr>
            </w:pPr>
            <w:r>
              <w:rPr>
                <w:szCs w:val="24"/>
              </w:rPr>
              <w:t>Tài khoản phải có quyền tương ứng.</w:t>
            </w:r>
          </w:p>
        </w:tc>
      </w:tr>
      <w:tr w:rsidR="008F248A" w:rsidRPr="009609C0" w14:paraId="0C1BAAAD" w14:textId="77777777" w:rsidTr="00A072C2">
        <w:tc>
          <w:tcPr>
            <w:tcW w:w="1506" w:type="dxa"/>
            <w:shd w:val="clear" w:color="000000" w:fill="FFFFFF"/>
          </w:tcPr>
          <w:p w14:paraId="524CF584" w14:textId="77777777" w:rsidR="008F248A" w:rsidRDefault="008F248A" w:rsidP="00A072C2">
            <w:pPr>
              <w:pStyle w:val="Bang"/>
              <w:jc w:val="center"/>
              <w:rPr>
                <w:sz w:val="24"/>
                <w:szCs w:val="24"/>
              </w:rPr>
            </w:pPr>
            <w:r>
              <w:rPr>
                <w:sz w:val="24"/>
                <w:szCs w:val="24"/>
              </w:rPr>
              <w:t>02</w:t>
            </w:r>
          </w:p>
        </w:tc>
        <w:tc>
          <w:tcPr>
            <w:tcW w:w="8275" w:type="dxa"/>
            <w:shd w:val="clear" w:color="000000" w:fill="FFFFFF"/>
          </w:tcPr>
          <w:p w14:paraId="6D73BCB7" w14:textId="77777777" w:rsidR="008F248A" w:rsidRDefault="008F248A" w:rsidP="00A072C2">
            <w:pPr>
              <w:spacing w:before="40" w:after="40" w:line="240" w:lineRule="auto"/>
              <w:jc w:val="both"/>
              <w:rPr>
                <w:szCs w:val="24"/>
              </w:rPr>
            </w:pPr>
            <w:r>
              <w:rPr>
                <w:szCs w:val="24"/>
              </w:rPr>
              <w:t>Dữ liệu phải đúng chuẩn, thông tin chính xác.</w:t>
            </w:r>
          </w:p>
        </w:tc>
      </w:tr>
      <w:tr w:rsidR="008F248A" w:rsidRPr="009609C0" w14:paraId="3E7EF91A" w14:textId="77777777" w:rsidTr="00A072C2">
        <w:tc>
          <w:tcPr>
            <w:tcW w:w="1506" w:type="dxa"/>
            <w:shd w:val="clear" w:color="000000" w:fill="FFFFFF"/>
          </w:tcPr>
          <w:p w14:paraId="1C6F5B6F" w14:textId="77777777" w:rsidR="008F248A" w:rsidRDefault="008F248A" w:rsidP="00A072C2">
            <w:pPr>
              <w:pStyle w:val="Bang"/>
              <w:jc w:val="center"/>
              <w:rPr>
                <w:sz w:val="24"/>
                <w:szCs w:val="24"/>
              </w:rPr>
            </w:pPr>
            <w:r>
              <w:rPr>
                <w:sz w:val="24"/>
                <w:szCs w:val="24"/>
              </w:rPr>
              <w:t>03</w:t>
            </w:r>
          </w:p>
        </w:tc>
        <w:tc>
          <w:tcPr>
            <w:tcW w:w="8275" w:type="dxa"/>
            <w:shd w:val="clear" w:color="000000" w:fill="FFFFFF"/>
          </w:tcPr>
          <w:p w14:paraId="771367B8" w14:textId="519712F6" w:rsidR="008F248A" w:rsidRDefault="000B5A2D" w:rsidP="00A072C2">
            <w:pPr>
              <w:spacing w:before="40" w:after="40" w:line="240" w:lineRule="auto"/>
              <w:jc w:val="both"/>
              <w:rPr>
                <w:szCs w:val="24"/>
              </w:rPr>
            </w:pPr>
            <w:r>
              <w:rPr>
                <w:szCs w:val="24"/>
              </w:rPr>
              <w:t>Hệ thống gửi mail đến bộ phận được phân công</w:t>
            </w:r>
          </w:p>
        </w:tc>
      </w:tr>
      <w:tr w:rsidR="008F248A" w:rsidRPr="009609C0" w14:paraId="4D9F4E58" w14:textId="77777777" w:rsidTr="00A072C2">
        <w:tc>
          <w:tcPr>
            <w:tcW w:w="1506" w:type="dxa"/>
            <w:shd w:val="clear" w:color="000000" w:fill="FFFFFF"/>
          </w:tcPr>
          <w:p w14:paraId="28272CA5" w14:textId="77777777" w:rsidR="008F248A" w:rsidRDefault="008F248A" w:rsidP="00A072C2">
            <w:pPr>
              <w:pStyle w:val="Bang"/>
              <w:jc w:val="center"/>
              <w:rPr>
                <w:sz w:val="24"/>
                <w:szCs w:val="24"/>
              </w:rPr>
            </w:pPr>
            <w:r>
              <w:rPr>
                <w:sz w:val="24"/>
                <w:szCs w:val="24"/>
              </w:rPr>
              <w:t>04</w:t>
            </w:r>
          </w:p>
        </w:tc>
        <w:tc>
          <w:tcPr>
            <w:tcW w:w="8275" w:type="dxa"/>
            <w:shd w:val="clear" w:color="000000" w:fill="FFFFFF"/>
          </w:tcPr>
          <w:p w14:paraId="01E87363" w14:textId="61BA5BD7" w:rsidR="008F248A" w:rsidRDefault="000B5A2D" w:rsidP="003C579B">
            <w:pPr>
              <w:spacing w:before="40" w:after="40" w:line="240" w:lineRule="auto"/>
              <w:jc w:val="both"/>
              <w:rPr>
                <w:szCs w:val="24"/>
              </w:rPr>
            </w:pPr>
            <w:r>
              <w:rPr>
                <w:szCs w:val="24"/>
              </w:rPr>
              <w:t xml:space="preserve">Sau khi gửi yêu cầu, </w:t>
            </w:r>
            <w:r w:rsidR="003C579B">
              <w:rPr>
                <w:szCs w:val="24"/>
              </w:rPr>
              <w:t>phiếu sẽ được chuyển sang Tab Danh sách checklist</w:t>
            </w:r>
          </w:p>
        </w:tc>
      </w:tr>
      <w:tr w:rsidR="008F248A" w:rsidRPr="009609C0" w14:paraId="115EC86E" w14:textId="77777777" w:rsidTr="00A072C2">
        <w:tc>
          <w:tcPr>
            <w:tcW w:w="1506" w:type="dxa"/>
            <w:shd w:val="clear" w:color="000000" w:fill="FFFFFF"/>
          </w:tcPr>
          <w:p w14:paraId="738D5458" w14:textId="77777777" w:rsidR="008F248A" w:rsidRDefault="008F248A" w:rsidP="00A072C2">
            <w:pPr>
              <w:pStyle w:val="Bang"/>
              <w:jc w:val="center"/>
              <w:rPr>
                <w:sz w:val="24"/>
                <w:szCs w:val="24"/>
              </w:rPr>
            </w:pPr>
            <w:r>
              <w:rPr>
                <w:sz w:val="24"/>
                <w:szCs w:val="24"/>
              </w:rPr>
              <w:t>05</w:t>
            </w:r>
          </w:p>
        </w:tc>
        <w:tc>
          <w:tcPr>
            <w:tcW w:w="8275" w:type="dxa"/>
            <w:shd w:val="clear" w:color="000000" w:fill="FFFFFF"/>
          </w:tcPr>
          <w:p w14:paraId="0FE9A4AA" w14:textId="2C95A5F0" w:rsidR="008F248A" w:rsidRDefault="000B5A2D" w:rsidP="00A072C2">
            <w:pPr>
              <w:spacing w:before="40" w:after="40" w:line="240" w:lineRule="auto"/>
              <w:jc w:val="both"/>
              <w:rPr>
                <w:szCs w:val="24"/>
              </w:rPr>
            </w:pPr>
            <w:r>
              <w:rPr>
                <w:szCs w:val="24"/>
              </w:rPr>
              <w:t>Mục “Đơn vị triển khai” chỉ có đơn vị được phân công mới cập nhật được</w:t>
            </w:r>
          </w:p>
        </w:tc>
      </w:tr>
      <w:tr w:rsidR="00365AB5" w:rsidRPr="009609C0" w14:paraId="502CA26B" w14:textId="77777777" w:rsidTr="00A072C2">
        <w:tc>
          <w:tcPr>
            <w:tcW w:w="1506" w:type="dxa"/>
            <w:shd w:val="clear" w:color="000000" w:fill="FFFFFF"/>
          </w:tcPr>
          <w:p w14:paraId="04299231" w14:textId="5B5FC9AC" w:rsidR="00365AB5" w:rsidRDefault="00365AB5" w:rsidP="00A072C2">
            <w:pPr>
              <w:pStyle w:val="Bang"/>
              <w:jc w:val="center"/>
              <w:rPr>
                <w:sz w:val="24"/>
                <w:szCs w:val="24"/>
              </w:rPr>
            </w:pPr>
            <w:r>
              <w:rPr>
                <w:sz w:val="24"/>
                <w:szCs w:val="24"/>
              </w:rPr>
              <w:t>06</w:t>
            </w:r>
          </w:p>
        </w:tc>
        <w:tc>
          <w:tcPr>
            <w:tcW w:w="8275" w:type="dxa"/>
            <w:shd w:val="clear" w:color="000000" w:fill="FFFFFF"/>
          </w:tcPr>
          <w:p w14:paraId="49DA20E4" w14:textId="514C9EBA" w:rsidR="00365AB5" w:rsidRDefault="003C579B" w:rsidP="003C579B">
            <w:pPr>
              <w:spacing w:before="40" w:after="40" w:line="240" w:lineRule="auto"/>
              <w:jc w:val="both"/>
              <w:rPr>
                <w:szCs w:val="24"/>
              </w:rPr>
            </w:pPr>
            <w:r>
              <w:rPr>
                <w:szCs w:val="24"/>
              </w:rPr>
              <w:t>Mục “Vật tư triển khai” chỉ có đơn vị được phân công mới cập nhật được</w:t>
            </w:r>
          </w:p>
        </w:tc>
      </w:tr>
      <w:tr w:rsidR="003C579B" w:rsidRPr="009609C0" w14:paraId="7EBC37A4" w14:textId="77777777" w:rsidTr="00A072C2">
        <w:tc>
          <w:tcPr>
            <w:tcW w:w="1506" w:type="dxa"/>
            <w:shd w:val="clear" w:color="000000" w:fill="FFFFFF"/>
          </w:tcPr>
          <w:p w14:paraId="49612AF4" w14:textId="15AF8185" w:rsidR="003C579B" w:rsidRDefault="003C579B" w:rsidP="00A072C2">
            <w:pPr>
              <w:pStyle w:val="Bang"/>
              <w:jc w:val="center"/>
              <w:rPr>
                <w:sz w:val="24"/>
                <w:szCs w:val="24"/>
              </w:rPr>
            </w:pPr>
            <w:r>
              <w:rPr>
                <w:sz w:val="24"/>
                <w:szCs w:val="24"/>
              </w:rPr>
              <w:t>07</w:t>
            </w:r>
          </w:p>
        </w:tc>
        <w:tc>
          <w:tcPr>
            <w:tcW w:w="8275" w:type="dxa"/>
            <w:shd w:val="clear" w:color="000000" w:fill="FFFFFF"/>
          </w:tcPr>
          <w:p w14:paraId="2FB99CAC" w14:textId="303B7076" w:rsidR="003C579B" w:rsidRDefault="003C579B" w:rsidP="003C579B">
            <w:pPr>
              <w:spacing w:before="40" w:after="40" w:line="240" w:lineRule="auto"/>
              <w:jc w:val="both"/>
              <w:rPr>
                <w:szCs w:val="24"/>
              </w:rPr>
            </w:pPr>
            <w:r>
              <w:rPr>
                <w:szCs w:val="24"/>
              </w:rPr>
              <w:t>Mục “Vật tư thu hồi” chỉ có đơn vị được phân công mới cập nhật được</w:t>
            </w:r>
          </w:p>
        </w:tc>
      </w:tr>
    </w:tbl>
    <w:p w14:paraId="3397389F" w14:textId="0BB38025" w:rsidR="008F248A" w:rsidRPr="0082690E" w:rsidRDefault="0093130D" w:rsidP="008F248A">
      <w:pPr>
        <w:pStyle w:val="Heading2"/>
        <w:tabs>
          <w:tab w:val="left" w:pos="720"/>
        </w:tabs>
      </w:pPr>
      <w:bookmarkStart w:id="274" w:name="_Toc66437717"/>
      <w:r w:rsidRPr="0082690E">
        <w:t>UC16</w:t>
      </w:r>
      <w:r w:rsidR="008F248A" w:rsidRPr="0082690E">
        <w:t xml:space="preserve">: </w:t>
      </w:r>
      <w:r w:rsidRPr="0082690E">
        <w:t>Danh sách checklist</w:t>
      </w:r>
      <w:r w:rsidR="008F248A" w:rsidRPr="0082690E">
        <w:t>:</w:t>
      </w:r>
      <w:bookmarkEnd w:id="274"/>
    </w:p>
    <w:p w14:paraId="4B6404B4" w14:textId="77777777" w:rsidR="008F248A" w:rsidRDefault="008F248A" w:rsidP="008F248A">
      <w:pPr>
        <w:pStyle w:val="Heading3"/>
        <w:numPr>
          <w:ilvl w:val="0"/>
          <w:numId w:val="0"/>
        </w:numPr>
        <w:ind w:left="1004"/>
      </w:pPr>
      <w:bookmarkStart w:id="275" w:name="_Toc66437718"/>
      <w:r>
        <w:t>1. Mô tả:</w:t>
      </w:r>
      <w:bookmarkEnd w:id="275"/>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8F248A" w:rsidRPr="00E15B12" w14:paraId="21DBE52D" w14:textId="77777777" w:rsidTr="00A072C2">
        <w:trPr>
          <w:trHeight w:val="567"/>
        </w:trPr>
        <w:tc>
          <w:tcPr>
            <w:tcW w:w="2116" w:type="dxa"/>
            <w:shd w:val="clear" w:color="auto" w:fill="4472C4" w:themeFill="accent5"/>
            <w:vAlign w:val="center"/>
          </w:tcPr>
          <w:p w14:paraId="5715382B" w14:textId="2C762429" w:rsidR="008F248A" w:rsidRPr="00E15B12" w:rsidRDefault="005D5DFF" w:rsidP="00A072C2">
            <w:pPr>
              <w:spacing w:line="360" w:lineRule="auto"/>
              <w:rPr>
                <w:b/>
                <w:color w:val="FFFFFF" w:themeColor="background1"/>
                <w:szCs w:val="24"/>
              </w:rPr>
            </w:pPr>
            <w:r>
              <w:rPr>
                <w:b/>
                <w:color w:val="FFFFFF" w:themeColor="background1"/>
                <w:szCs w:val="24"/>
              </w:rPr>
              <w:t>UC16</w:t>
            </w:r>
          </w:p>
        </w:tc>
        <w:tc>
          <w:tcPr>
            <w:tcW w:w="7678" w:type="dxa"/>
            <w:vAlign w:val="center"/>
          </w:tcPr>
          <w:p w14:paraId="6418AE19" w14:textId="7DFA3244" w:rsidR="008F248A" w:rsidRPr="00D66D7D" w:rsidRDefault="0093130D" w:rsidP="004706A5">
            <w:pPr>
              <w:pStyle w:val="tvNote"/>
            </w:pPr>
            <w:r>
              <w:t>Danh sách checklist</w:t>
            </w:r>
          </w:p>
        </w:tc>
      </w:tr>
      <w:tr w:rsidR="008F248A" w:rsidRPr="00E15B12" w14:paraId="30DB74B4" w14:textId="77777777" w:rsidTr="00A072C2">
        <w:trPr>
          <w:trHeight w:val="567"/>
        </w:trPr>
        <w:tc>
          <w:tcPr>
            <w:tcW w:w="2116" w:type="dxa"/>
            <w:shd w:val="clear" w:color="auto" w:fill="4472C4" w:themeFill="accent5"/>
            <w:vAlign w:val="center"/>
          </w:tcPr>
          <w:p w14:paraId="0BF3BF00" w14:textId="77777777" w:rsidR="008F248A" w:rsidRPr="00E15B12" w:rsidRDefault="008F248A" w:rsidP="00A072C2">
            <w:pPr>
              <w:spacing w:line="360" w:lineRule="auto"/>
              <w:rPr>
                <w:b/>
                <w:color w:val="FFFFFF" w:themeColor="background1"/>
                <w:szCs w:val="24"/>
              </w:rPr>
            </w:pPr>
            <w:r>
              <w:rPr>
                <w:b/>
                <w:color w:val="FFFFFF" w:themeColor="background1"/>
                <w:szCs w:val="24"/>
              </w:rPr>
              <w:t>Description</w:t>
            </w:r>
          </w:p>
        </w:tc>
        <w:tc>
          <w:tcPr>
            <w:tcW w:w="7678" w:type="dxa"/>
            <w:vAlign w:val="center"/>
          </w:tcPr>
          <w:p w14:paraId="18628FD9" w14:textId="77777777" w:rsidR="008F248A" w:rsidRPr="006E4B41" w:rsidRDefault="008F248A" w:rsidP="004706A5">
            <w:pPr>
              <w:pStyle w:val="tvNote"/>
            </w:pPr>
            <w:r>
              <w:t xml:space="preserve">Màn hình cho phép </w:t>
            </w:r>
            <w:r w:rsidR="006E4B41">
              <w:t>SDC kiểm tra tiến độ cũng như cập nhật checklist.</w:t>
            </w:r>
          </w:p>
          <w:p w14:paraId="40327E28" w14:textId="12719E45" w:rsidR="006E4B41" w:rsidRPr="006E4B41" w:rsidRDefault="006E4B41" w:rsidP="004706A5">
            <w:pPr>
              <w:pStyle w:val="tvNote"/>
            </w:pPr>
            <w:r>
              <w:t>SDC tiến hành vào checklist</w:t>
            </w:r>
            <w:r w:rsidR="00085CAD">
              <w:t xml:space="preserve"> kiểm tra</w:t>
            </w:r>
            <w:r>
              <w:t>,</w:t>
            </w:r>
            <w:r w:rsidR="00085CAD">
              <w:t xml:space="preserve"> bộ phận được</w:t>
            </w:r>
            <w:r>
              <w:t xml:space="preserve"> phân công </w:t>
            </w:r>
            <w:r w:rsidR="00085CAD">
              <w:t xml:space="preserve">vào phân công cho </w:t>
            </w:r>
            <w:r>
              <w:t>tổ triển khai</w:t>
            </w:r>
            <w:r w:rsidR="00085CAD">
              <w:t xml:space="preserve"> và nhân viên phụ trách</w:t>
            </w:r>
            <w:r>
              <w:t>.</w:t>
            </w:r>
          </w:p>
          <w:p w14:paraId="6D7ACDF2" w14:textId="0095969C" w:rsidR="006E4B41" w:rsidRPr="006E4B41" w:rsidRDefault="006E4B41" w:rsidP="004706A5">
            <w:pPr>
              <w:pStyle w:val="tvNote"/>
            </w:pPr>
            <w:r>
              <w:t xml:space="preserve">Tổ triển khai sẽ nhận thông báo thông qua email, tiến hành vào chọn nhân viên triển khai, cập nhật và bổ sung vật tư </w:t>
            </w:r>
            <w:r w:rsidR="00B66740">
              <w:rPr>
                <w:lang w:val="en-US"/>
              </w:rPr>
              <w:t>triển khai</w:t>
            </w:r>
            <w:r>
              <w:t xml:space="preserve"> và vật tư thu hồi.</w:t>
            </w:r>
          </w:p>
          <w:p w14:paraId="623763E1" w14:textId="2CDC4D8A" w:rsidR="006E4B41" w:rsidRPr="006E4B41" w:rsidRDefault="006E4B41" w:rsidP="004706A5">
            <w:pPr>
              <w:pStyle w:val="tvNote"/>
            </w:pPr>
            <w:r>
              <w:t xml:space="preserve">Có thể phân công cho </w:t>
            </w:r>
            <w:r w:rsidR="00BD2B18">
              <w:rPr>
                <w:lang w:val="en-US"/>
              </w:rPr>
              <w:t>đơn vị</w:t>
            </w:r>
            <w:r>
              <w:t xml:space="preserve"> khác</w:t>
            </w:r>
          </w:p>
          <w:p w14:paraId="30B319E6" w14:textId="40C2E790" w:rsidR="006E4B41" w:rsidRPr="006E4B41" w:rsidRDefault="006E4B41" w:rsidP="004706A5">
            <w:pPr>
              <w:pStyle w:val="tvNote"/>
            </w:pPr>
            <w:r>
              <w:t xml:space="preserve">Sau khi </w:t>
            </w:r>
            <w:r w:rsidR="00BD2B18">
              <w:rPr>
                <w:lang w:val="en-US"/>
              </w:rPr>
              <w:t>hỗ trợ kỹ thuật</w:t>
            </w:r>
            <w:r>
              <w:t>, tiến hành cập nhật checklist.</w:t>
            </w:r>
          </w:p>
          <w:p w14:paraId="5D288819" w14:textId="269B1FF3" w:rsidR="006E4B41" w:rsidRPr="006E4B41" w:rsidRDefault="006E4B41" w:rsidP="004706A5">
            <w:pPr>
              <w:pStyle w:val="tvNote"/>
            </w:pPr>
            <w:r>
              <w:t xml:space="preserve">SDC sẽ vào kiểm tra lại checklist, tiến hành cập nhật kết quả cuối cùng, có thể phân công cho </w:t>
            </w:r>
            <w:r w:rsidR="00BD2B18">
              <w:rPr>
                <w:lang w:val="en-US"/>
              </w:rPr>
              <w:t>đơn vị</w:t>
            </w:r>
            <w:r w:rsidR="00B66740">
              <w:t xml:space="preserve"> khác và đóng checklist khi đã x</w:t>
            </w:r>
            <w:r>
              <w:t>ử lý xong.</w:t>
            </w:r>
          </w:p>
          <w:p w14:paraId="59230DF6" w14:textId="53EC6825" w:rsidR="006E4B41" w:rsidRPr="00D66D7D" w:rsidRDefault="006E4B41" w:rsidP="004706A5">
            <w:pPr>
              <w:pStyle w:val="tvNote"/>
            </w:pPr>
            <w:r>
              <w:t>Khi checklist đã đóng, hệ thống ghi nhận lại toàn bộ lịch sử thao tác trên checklist.</w:t>
            </w:r>
          </w:p>
        </w:tc>
      </w:tr>
      <w:tr w:rsidR="008F248A" w:rsidRPr="00E15B12" w14:paraId="77B1A0E0" w14:textId="77777777" w:rsidTr="00A072C2">
        <w:trPr>
          <w:trHeight w:val="567"/>
        </w:trPr>
        <w:tc>
          <w:tcPr>
            <w:tcW w:w="2116" w:type="dxa"/>
            <w:shd w:val="clear" w:color="auto" w:fill="4472C4" w:themeFill="accent5"/>
            <w:vAlign w:val="center"/>
          </w:tcPr>
          <w:p w14:paraId="6E18EB2A"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4D0298ED" w14:textId="59AB3B1F" w:rsidR="008F248A" w:rsidRPr="00D66D7D" w:rsidRDefault="008F248A" w:rsidP="004706A5">
            <w:pPr>
              <w:pStyle w:val="tvNote"/>
            </w:pPr>
            <w:r>
              <w:t>FTI-</w:t>
            </w:r>
            <w:r w:rsidR="00070793">
              <w:t>SDC, TIN, PNC, INF</w:t>
            </w:r>
          </w:p>
        </w:tc>
      </w:tr>
      <w:tr w:rsidR="008F248A" w:rsidRPr="00E15B12" w14:paraId="201E66F8" w14:textId="77777777" w:rsidTr="00A072C2">
        <w:trPr>
          <w:trHeight w:val="567"/>
        </w:trPr>
        <w:tc>
          <w:tcPr>
            <w:tcW w:w="2116" w:type="dxa"/>
            <w:shd w:val="clear" w:color="auto" w:fill="4472C4" w:themeFill="accent5"/>
            <w:vAlign w:val="center"/>
          </w:tcPr>
          <w:p w14:paraId="747596FA" w14:textId="77777777" w:rsidR="008F248A" w:rsidRPr="00E15B12" w:rsidRDefault="008F248A" w:rsidP="00A072C2">
            <w:pPr>
              <w:spacing w:line="360" w:lineRule="auto"/>
              <w:rPr>
                <w:b/>
                <w:color w:val="FFFFFF" w:themeColor="background1"/>
                <w:szCs w:val="24"/>
              </w:rPr>
            </w:pPr>
            <w:r w:rsidRPr="00E15B12">
              <w:rPr>
                <w:b/>
                <w:color w:val="FFFFFF" w:themeColor="background1"/>
                <w:szCs w:val="24"/>
              </w:rPr>
              <w:lastRenderedPageBreak/>
              <w:t xml:space="preserve">Trigger </w:t>
            </w:r>
          </w:p>
        </w:tc>
        <w:tc>
          <w:tcPr>
            <w:tcW w:w="7678" w:type="dxa"/>
            <w:vAlign w:val="center"/>
          </w:tcPr>
          <w:p w14:paraId="5E2DDA59" w14:textId="7C4B130B" w:rsidR="008F248A" w:rsidRPr="00D66D7D" w:rsidRDefault="008F248A" w:rsidP="004706A5">
            <w:pPr>
              <w:pStyle w:val="tvNote"/>
            </w:pPr>
            <w:r>
              <w:t xml:space="preserve">Chọn FTMS – </w:t>
            </w:r>
            <w:r w:rsidR="00070793">
              <w:t>LeasedLine</w:t>
            </w:r>
            <w:r>
              <w:t xml:space="preserve"> – </w:t>
            </w:r>
            <w:r w:rsidR="00070793">
              <w:t>Danh sách checklist</w:t>
            </w:r>
            <w:r>
              <w:t>.</w:t>
            </w:r>
          </w:p>
        </w:tc>
      </w:tr>
      <w:tr w:rsidR="008F248A" w:rsidRPr="00E15B12" w14:paraId="690DE1C0" w14:textId="77777777" w:rsidTr="00A072C2">
        <w:trPr>
          <w:trHeight w:val="682"/>
        </w:trPr>
        <w:tc>
          <w:tcPr>
            <w:tcW w:w="2116" w:type="dxa"/>
            <w:shd w:val="clear" w:color="auto" w:fill="4472C4" w:themeFill="accent5"/>
            <w:vAlign w:val="center"/>
          </w:tcPr>
          <w:p w14:paraId="4960FB61" w14:textId="77777777" w:rsidR="008F248A" w:rsidRDefault="008F248A" w:rsidP="00A072C2">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2898966D" w14:textId="77777777" w:rsidR="008F248A" w:rsidRPr="00E15B12" w:rsidRDefault="008F248A" w:rsidP="00A072C2">
            <w:pPr>
              <w:spacing w:line="360" w:lineRule="auto"/>
              <w:rPr>
                <w:b/>
                <w:color w:val="FFFFFF" w:themeColor="background1"/>
                <w:szCs w:val="24"/>
              </w:rPr>
            </w:pPr>
          </w:p>
        </w:tc>
        <w:tc>
          <w:tcPr>
            <w:tcW w:w="7678" w:type="dxa"/>
            <w:vAlign w:val="center"/>
          </w:tcPr>
          <w:p w14:paraId="00CF9371" w14:textId="77777777" w:rsidR="008F248A" w:rsidRDefault="008F248A" w:rsidP="004706A5">
            <w:pPr>
              <w:pStyle w:val="tvNote"/>
            </w:pPr>
            <w:r w:rsidRPr="00D66D7D">
              <w:t xml:space="preserve">Người dùng </w:t>
            </w:r>
            <w:r>
              <w:t>đăng nhập thành công.</w:t>
            </w:r>
          </w:p>
          <w:p w14:paraId="3658003D" w14:textId="339D22D3" w:rsidR="008F248A" w:rsidRPr="00D66D7D" w:rsidRDefault="008F248A" w:rsidP="004706A5">
            <w:pPr>
              <w:pStyle w:val="tvNote"/>
            </w:pPr>
            <w:r>
              <w:t xml:space="preserve">Hiển thị trang </w:t>
            </w:r>
            <w:r w:rsidR="00070793">
              <w:t>Danh sách checklist.</w:t>
            </w:r>
          </w:p>
        </w:tc>
      </w:tr>
      <w:tr w:rsidR="008F248A" w:rsidRPr="00E15B12" w14:paraId="7BB1719B" w14:textId="77777777" w:rsidTr="00A072C2">
        <w:trPr>
          <w:trHeight w:val="567"/>
        </w:trPr>
        <w:tc>
          <w:tcPr>
            <w:tcW w:w="2116" w:type="dxa"/>
            <w:shd w:val="clear" w:color="auto" w:fill="4472C4" w:themeFill="accent5"/>
            <w:vAlign w:val="center"/>
          </w:tcPr>
          <w:p w14:paraId="549A73E4" w14:textId="77777777" w:rsidR="008F248A" w:rsidRPr="00B53838" w:rsidRDefault="008F248A" w:rsidP="00A072C2">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445CD64F" w14:textId="4BEACD29" w:rsidR="008F248A" w:rsidRPr="0068512B" w:rsidRDefault="00070793" w:rsidP="004706A5">
            <w:pPr>
              <w:pStyle w:val="tvNote"/>
            </w:pPr>
            <w:r>
              <w:t>Đóng checklist thành công.</w:t>
            </w:r>
          </w:p>
          <w:p w14:paraId="38965E6E" w14:textId="12A4393B" w:rsidR="008F248A" w:rsidRPr="00D66D7D" w:rsidRDefault="00070793" w:rsidP="004706A5">
            <w:pPr>
              <w:pStyle w:val="tvNote"/>
            </w:pPr>
            <w:r>
              <w:t>Ghi nhận thông tin checklist thành công.</w:t>
            </w:r>
          </w:p>
        </w:tc>
      </w:tr>
    </w:tbl>
    <w:p w14:paraId="61604ABB" w14:textId="77777777" w:rsidR="008F248A" w:rsidRDefault="008F248A" w:rsidP="008F248A">
      <w:pPr>
        <w:pStyle w:val="Heading3"/>
        <w:numPr>
          <w:ilvl w:val="0"/>
          <w:numId w:val="0"/>
        </w:numPr>
        <w:ind w:left="1004"/>
      </w:pPr>
      <w:bookmarkStart w:id="276" w:name="_Toc66437719"/>
      <w:r>
        <w:t>2. Activity Diagram:</w:t>
      </w:r>
      <w:bookmarkEnd w:id="276"/>
    </w:p>
    <w:p w14:paraId="461FD8DA" w14:textId="2F2F7A8C" w:rsidR="008F248A" w:rsidRPr="006C0459" w:rsidRDefault="003F16FD" w:rsidP="008F248A">
      <w:r>
        <w:rPr>
          <w:noProof/>
        </w:rPr>
        <w:drawing>
          <wp:inline distT="0" distB="0" distL="0" distR="0" wp14:anchorId="4B7D0B46" wp14:editId="19FF02C9">
            <wp:extent cx="6225540" cy="3145155"/>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5540" cy="3145155"/>
                    </a:xfrm>
                    <a:prstGeom prst="rect">
                      <a:avLst/>
                    </a:prstGeom>
                  </pic:spPr>
                </pic:pic>
              </a:graphicData>
            </a:graphic>
          </wp:inline>
        </w:drawing>
      </w:r>
    </w:p>
    <w:p w14:paraId="4ECEF2C5" w14:textId="77777777" w:rsidR="008F248A" w:rsidRDefault="008F248A" w:rsidP="008F248A">
      <w:pPr>
        <w:pStyle w:val="Heading3"/>
        <w:numPr>
          <w:ilvl w:val="0"/>
          <w:numId w:val="0"/>
        </w:numPr>
      </w:pPr>
      <w:bookmarkStart w:id="277" w:name="_Toc66437720"/>
      <w:r>
        <w:t>3.</w:t>
      </w:r>
      <w:r w:rsidRPr="005F4DB2">
        <w:t xml:space="preserve"> </w:t>
      </w:r>
      <w:r>
        <w:t>Wireframe, Screen description:</w:t>
      </w:r>
      <w:bookmarkEnd w:id="277"/>
    </w:p>
    <w:p w14:paraId="3866C95A" w14:textId="3ED408D7" w:rsidR="00B62584" w:rsidRDefault="00B62584" w:rsidP="008F248A">
      <w:bookmarkStart w:id="278" w:name="_Hlk63326806"/>
      <w:r>
        <w:t>Bước 1: Tại menu, chọn Bảo trì -&gt; Danh sách Checklist</w:t>
      </w:r>
    </w:p>
    <w:p w14:paraId="772B2652" w14:textId="67750909" w:rsidR="0051452F" w:rsidRDefault="009A483E" w:rsidP="008F248A">
      <w:r>
        <w:rPr>
          <w:noProof/>
        </w:rPr>
        <w:lastRenderedPageBreak/>
        <w:drawing>
          <wp:inline distT="0" distB="0" distL="0" distR="0" wp14:anchorId="62536570" wp14:editId="3467636A">
            <wp:extent cx="1481667" cy="3073587"/>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84218" cy="3078880"/>
                    </a:xfrm>
                    <a:prstGeom prst="rect">
                      <a:avLst/>
                    </a:prstGeom>
                    <a:noFill/>
                    <a:ln>
                      <a:noFill/>
                    </a:ln>
                  </pic:spPr>
                </pic:pic>
              </a:graphicData>
            </a:graphic>
          </wp:inline>
        </w:drawing>
      </w:r>
      <w:r>
        <w:tab/>
      </w:r>
      <w:r>
        <w:rPr>
          <w:noProof/>
        </w:rPr>
        <w:drawing>
          <wp:inline distT="0" distB="0" distL="0" distR="0" wp14:anchorId="527177D6" wp14:editId="4FCF74CF">
            <wp:extent cx="1170718" cy="305316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88373" cy="3099210"/>
                    </a:xfrm>
                    <a:prstGeom prst="rect">
                      <a:avLst/>
                    </a:prstGeom>
                    <a:noFill/>
                    <a:ln>
                      <a:noFill/>
                    </a:ln>
                  </pic:spPr>
                </pic:pic>
              </a:graphicData>
            </a:graphic>
          </wp:inline>
        </w:drawing>
      </w:r>
    </w:p>
    <w:p w14:paraId="59609387" w14:textId="0F6729CB" w:rsidR="0051452F" w:rsidRDefault="00B62584" w:rsidP="008F248A">
      <w:r>
        <w:t>Bước 2: Hiển thị m</w:t>
      </w:r>
      <w:r w:rsidR="0051452F">
        <w:t>àn hình Danh sách checklist</w:t>
      </w:r>
    </w:p>
    <w:p w14:paraId="7A3132EB" w14:textId="7844DA0C" w:rsidR="008F248A" w:rsidRDefault="00AF660A" w:rsidP="008F248A">
      <w:r>
        <w:rPr>
          <w:noProof/>
        </w:rPr>
        <w:drawing>
          <wp:inline distT="0" distB="0" distL="0" distR="0" wp14:anchorId="046DE910" wp14:editId="7DF277FA">
            <wp:extent cx="6225540" cy="3372485"/>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25540" cy="3372485"/>
                    </a:xfrm>
                    <a:prstGeom prst="rect">
                      <a:avLst/>
                    </a:prstGeom>
                  </pic:spPr>
                </pic:pic>
              </a:graphicData>
            </a:graphic>
          </wp:inline>
        </w:drawing>
      </w:r>
    </w:p>
    <w:p w14:paraId="1F562354" w14:textId="3DA3E7BF" w:rsidR="00E63691" w:rsidRDefault="00E63691" w:rsidP="008F248A">
      <w:r>
        <w:t>Chọn vào Số PDK chi tiết</w:t>
      </w:r>
      <w:r w:rsidR="00542E7F">
        <w:t>:</w:t>
      </w:r>
    </w:p>
    <w:p w14:paraId="1B1CE58B" w14:textId="1189A55B" w:rsidR="004D5246" w:rsidRDefault="00AF660A" w:rsidP="008F248A">
      <w:r>
        <w:rPr>
          <w:noProof/>
        </w:rPr>
        <w:lastRenderedPageBreak/>
        <w:drawing>
          <wp:inline distT="0" distB="0" distL="0" distR="0" wp14:anchorId="3140E6CE" wp14:editId="2405A35E">
            <wp:extent cx="6224905" cy="3370580"/>
            <wp:effectExtent l="0" t="0" r="444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224905" cy="3370580"/>
                    </a:xfrm>
                    <a:prstGeom prst="rect">
                      <a:avLst/>
                    </a:prstGeom>
                    <a:noFill/>
                    <a:ln>
                      <a:noFill/>
                    </a:ln>
                  </pic:spPr>
                </pic:pic>
              </a:graphicData>
            </a:graphic>
          </wp:inline>
        </w:drawing>
      </w:r>
    </w:p>
    <w:p w14:paraId="4F003B71" w14:textId="4F261F17" w:rsidR="00E63691" w:rsidRDefault="00E63691" w:rsidP="008F248A">
      <w:r>
        <w:t xml:space="preserve">Màn hình thông tin </w:t>
      </w:r>
      <w:r w:rsidR="00542E7F">
        <w:t xml:space="preserve">để xem thông tin và cập nhật </w:t>
      </w:r>
      <w:r>
        <w:t xml:space="preserve">checklist, tuy nhiên chỉ có thể cập nhật ở các mục: </w:t>
      </w:r>
    </w:p>
    <w:p w14:paraId="0F52371C" w14:textId="6DE1117C" w:rsidR="00E63691" w:rsidRDefault="00E63691" w:rsidP="001648A8">
      <w:pPr>
        <w:pStyle w:val="ListParagraph"/>
        <w:numPr>
          <w:ilvl w:val="0"/>
          <w:numId w:val="26"/>
        </w:numPr>
      </w:pPr>
      <w:r>
        <w:t>Thông tin chung (SDC cập nhật)</w:t>
      </w:r>
    </w:p>
    <w:p w14:paraId="4D591756" w14:textId="70BD14AF" w:rsidR="00E63691" w:rsidRDefault="00E63691" w:rsidP="001648A8">
      <w:pPr>
        <w:pStyle w:val="ListParagraph"/>
        <w:numPr>
          <w:ilvl w:val="0"/>
          <w:numId w:val="26"/>
        </w:numPr>
      </w:pPr>
      <w:r>
        <w:t xml:space="preserve">Đơn vị </w:t>
      </w:r>
      <w:r w:rsidR="00036343">
        <w:t xml:space="preserve">triển khai </w:t>
      </w:r>
      <w:r>
        <w:t>(Đơn vị được phân công)</w:t>
      </w:r>
    </w:p>
    <w:p w14:paraId="296CB6FA" w14:textId="14B9A8E2" w:rsidR="00E63691" w:rsidRDefault="00E63691" w:rsidP="001648A8">
      <w:pPr>
        <w:pStyle w:val="ListParagraph"/>
        <w:numPr>
          <w:ilvl w:val="0"/>
          <w:numId w:val="26"/>
        </w:numPr>
      </w:pPr>
      <w:r>
        <w:t xml:space="preserve">Vật tư </w:t>
      </w:r>
      <w:r w:rsidR="00036343">
        <w:t xml:space="preserve">triển khai </w:t>
      </w:r>
      <w:r>
        <w:t>(Đơn vị được phân công)</w:t>
      </w:r>
    </w:p>
    <w:p w14:paraId="40024DCF" w14:textId="213EA10A" w:rsidR="00E63691" w:rsidRDefault="00E63691" w:rsidP="001648A8">
      <w:pPr>
        <w:pStyle w:val="ListParagraph"/>
        <w:numPr>
          <w:ilvl w:val="0"/>
          <w:numId w:val="26"/>
        </w:numPr>
      </w:pPr>
      <w:r>
        <w:t>Vật tư thu hồi (Đơn vị được phân công)</w:t>
      </w:r>
    </w:p>
    <w:p w14:paraId="7AB4C1F0" w14:textId="78DC3951" w:rsidR="00542E7F" w:rsidRDefault="00542E7F" w:rsidP="00542E7F">
      <w:r>
        <w:rPr>
          <w:noProof/>
        </w:rPr>
        <w:drawing>
          <wp:inline distT="0" distB="0" distL="0" distR="0" wp14:anchorId="00C097F7" wp14:editId="34D83149">
            <wp:extent cx="6225540" cy="247523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25540" cy="2475230"/>
                    </a:xfrm>
                    <a:prstGeom prst="rect">
                      <a:avLst/>
                    </a:prstGeom>
                  </pic:spPr>
                </pic:pic>
              </a:graphicData>
            </a:graphic>
          </wp:inline>
        </w:drawing>
      </w:r>
    </w:p>
    <w:p w14:paraId="338FC2D3" w14:textId="7A93E4E9" w:rsidR="00542E7F" w:rsidRDefault="00542E7F" w:rsidP="00542E7F">
      <w:r>
        <w:t>Chi tiết thông tin phiếu:</w:t>
      </w:r>
    </w:p>
    <w:p w14:paraId="16C1C020" w14:textId="08FD7C72" w:rsidR="00542E7F" w:rsidRDefault="00542E7F" w:rsidP="00542E7F">
      <w:r>
        <w:rPr>
          <w:noProof/>
        </w:rPr>
        <w:lastRenderedPageBreak/>
        <w:drawing>
          <wp:inline distT="0" distB="0" distL="0" distR="0" wp14:anchorId="24837606" wp14:editId="711335A2">
            <wp:extent cx="6225540" cy="2812415"/>
            <wp:effectExtent l="0" t="0" r="381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225540" cy="2812415"/>
                    </a:xfrm>
                    <a:prstGeom prst="rect">
                      <a:avLst/>
                    </a:prstGeom>
                  </pic:spPr>
                </pic:pic>
              </a:graphicData>
            </a:graphic>
          </wp:inline>
        </w:drawing>
      </w:r>
    </w:p>
    <w:p w14:paraId="7F9BC6CD" w14:textId="1EF49822" w:rsidR="00542E7F" w:rsidRDefault="00542E7F" w:rsidP="00542E7F">
      <w:r>
        <w:rPr>
          <w:noProof/>
        </w:rPr>
        <w:drawing>
          <wp:inline distT="0" distB="0" distL="0" distR="0" wp14:anchorId="72D566B1" wp14:editId="2E0F19E0">
            <wp:extent cx="6225540" cy="3399155"/>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25540" cy="3399155"/>
                    </a:xfrm>
                    <a:prstGeom prst="rect">
                      <a:avLst/>
                    </a:prstGeom>
                  </pic:spPr>
                </pic:pic>
              </a:graphicData>
            </a:graphic>
          </wp:inline>
        </w:drawing>
      </w:r>
    </w:p>
    <w:p w14:paraId="287D1C41" w14:textId="32E3819F" w:rsidR="00542E7F" w:rsidRDefault="00542E7F" w:rsidP="00542E7F">
      <w:r>
        <w:rPr>
          <w:noProof/>
        </w:rPr>
        <w:lastRenderedPageBreak/>
        <w:drawing>
          <wp:inline distT="0" distB="0" distL="0" distR="0" wp14:anchorId="5CF07FCF" wp14:editId="2E439B0B">
            <wp:extent cx="6225540" cy="2588260"/>
            <wp:effectExtent l="0" t="0" r="381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225540" cy="2588260"/>
                    </a:xfrm>
                    <a:prstGeom prst="rect">
                      <a:avLst/>
                    </a:prstGeom>
                  </pic:spPr>
                </pic:pic>
              </a:graphicData>
            </a:graphic>
          </wp:inline>
        </w:drawing>
      </w:r>
    </w:p>
    <w:p w14:paraId="52048951" w14:textId="729FCD1C" w:rsidR="00542E7F" w:rsidRDefault="00542E7F" w:rsidP="00542E7F">
      <w:r>
        <w:rPr>
          <w:noProof/>
        </w:rPr>
        <w:drawing>
          <wp:inline distT="0" distB="0" distL="0" distR="0" wp14:anchorId="0F53A16D" wp14:editId="5737D73E">
            <wp:extent cx="6225540" cy="331978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25540" cy="3319780"/>
                    </a:xfrm>
                    <a:prstGeom prst="rect">
                      <a:avLst/>
                    </a:prstGeom>
                  </pic:spPr>
                </pic:pic>
              </a:graphicData>
            </a:graphic>
          </wp:inline>
        </w:drawing>
      </w:r>
    </w:p>
    <w:p w14:paraId="4AB96F14" w14:textId="5D4B193E" w:rsidR="0018318C" w:rsidRDefault="00542E7F" w:rsidP="00890790">
      <w:r>
        <w:rPr>
          <w:noProof/>
        </w:rPr>
        <w:lastRenderedPageBreak/>
        <w:drawing>
          <wp:inline distT="0" distB="0" distL="0" distR="0" wp14:anchorId="35F95AC3" wp14:editId="3B636989">
            <wp:extent cx="6225540" cy="345249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25540" cy="3452495"/>
                    </a:xfrm>
                    <a:prstGeom prst="rect">
                      <a:avLst/>
                    </a:prstGeom>
                  </pic:spPr>
                </pic:pic>
              </a:graphicData>
            </a:graphic>
          </wp:inline>
        </w:drawing>
      </w:r>
    </w:p>
    <w:p w14:paraId="30BACB50" w14:textId="1CAC1D7D" w:rsidR="0018318C" w:rsidRDefault="0018318C" w:rsidP="0018318C">
      <w:r>
        <w:t>Nhấn vào button Thêm mới vật tư: Hiển thị Popup</w:t>
      </w:r>
    </w:p>
    <w:p w14:paraId="4B84E3C1" w14:textId="77777777" w:rsidR="00994AB8" w:rsidRDefault="00994AB8" w:rsidP="00994AB8">
      <w:pPr>
        <w:pStyle w:val="tvNote"/>
      </w:pPr>
      <w:r w:rsidRPr="004706A5">
        <w:t>Vật tư triển khai, Vật tư thu hồi:</w:t>
      </w:r>
    </w:p>
    <w:p w14:paraId="23B3466A" w14:textId="6E18A0D7" w:rsidR="00E67856" w:rsidRDefault="00E67856" w:rsidP="00994AB8">
      <w:r>
        <w:t xml:space="preserve">Thêm mới vật tư triển khai, vật tư thu hồi khi đơn vị xử lý ban đầu là TIN/PNC và </w:t>
      </w:r>
      <w:r w:rsidRPr="00E67856">
        <w:t>đã phân công tổ, đối tác, nhân viên chính (</w:t>
      </w:r>
      <w:r>
        <w:t>M</w:t>
      </w:r>
      <w:r w:rsidRPr="00E67856">
        <w:t>ục đơn vị triển khai)</w:t>
      </w:r>
    </w:p>
    <w:p w14:paraId="785A208C" w14:textId="6625509B" w:rsidR="00E67856" w:rsidRDefault="00E67856" w:rsidP="00994AB8">
      <w:r>
        <w:t>Click “Thêm mới” vật tư triển khai:</w:t>
      </w:r>
    </w:p>
    <w:p w14:paraId="6EBD4301" w14:textId="77777777" w:rsidR="00994AB8" w:rsidRDefault="00994AB8" w:rsidP="00994AB8">
      <w:r>
        <w:rPr>
          <w:noProof/>
        </w:rPr>
        <w:drawing>
          <wp:inline distT="0" distB="0" distL="0" distR="0" wp14:anchorId="4D9E50DB" wp14:editId="4D90C24A">
            <wp:extent cx="6213475" cy="768985"/>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13475" cy="768985"/>
                    </a:xfrm>
                    <a:prstGeom prst="rect">
                      <a:avLst/>
                    </a:prstGeom>
                    <a:noFill/>
                    <a:ln>
                      <a:noFill/>
                    </a:ln>
                  </pic:spPr>
                </pic:pic>
              </a:graphicData>
            </a:graphic>
          </wp:inline>
        </w:drawing>
      </w:r>
    </w:p>
    <w:p w14:paraId="6DC05DF2" w14:textId="77777777" w:rsidR="00994AB8" w:rsidRDefault="00994AB8" w:rsidP="00994AB8">
      <w:r>
        <w:t>Hiển thị Popup Thêm vật tư triển khai: Trên Popup chọn Vật tư, nhập Số lượng:</w:t>
      </w:r>
    </w:p>
    <w:p w14:paraId="07E0EC00" w14:textId="6584EB43" w:rsidR="00994AB8" w:rsidRDefault="00994AB8" w:rsidP="00994AB8">
      <w:ins w:id="279" w:author="Nguyen Thi Ky Duyen (FTEL ISC HCM)" w:date="2021-02-02T11:51:00Z">
        <w:r>
          <w:rPr>
            <w:noProof/>
          </w:rPr>
          <w:lastRenderedPageBreak/>
          <w:drawing>
            <wp:inline distT="0" distB="0" distL="0" distR="0" wp14:anchorId="457A7DD4" wp14:editId="073A0BE8">
              <wp:extent cx="6220460" cy="3370580"/>
              <wp:effectExtent l="0" t="0" r="8890" b="127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20460" cy="3370580"/>
                      </a:xfrm>
                      <a:prstGeom prst="rect">
                        <a:avLst/>
                      </a:prstGeom>
                      <a:noFill/>
                      <a:ln>
                        <a:noFill/>
                      </a:ln>
                    </pic:spPr>
                  </pic:pic>
                </a:graphicData>
              </a:graphic>
            </wp:inline>
          </w:drawing>
        </w:r>
      </w:ins>
    </w:p>
    <w:p w14:paraId="5ACA82CE" w14:textId="77777777" w:rsidR="00994AB8" w:rsidRDefault="00994AB8" w:rsidP="00994AB8">
      <w:pPr>
        <w:rPr>
          <w:b/>
          <w:bCs/>
          <w:i/>
          <w:iCs/>
          <w:color w:val="ED7D31" w:themeColor="accent2"/>
        </w:rPr>
      </w:pPr>
      <w:r w:rsidRPr="003743ED">
        <w:rPr>
          <w:b/>
          <w:bCs/>
          <w:i/>
          <w:iCs/>
          <w:color w:val="ED7D31" w:themeColor="accent2"/>
        </w:rPr>
        <w:t xml:space="preserve">Vật tư có MAC: </w:t>
      </w:r>
    </w:p>
    <w:p w14:paraId="26090BA1" w14:textId="77777777" w:rsidR="00994AB8" w:rsidRDefault="00994AB8" w:rsidP="00994AB8">
      <w:r>
        <w:t>Nếu số lượng nhập vào là 1: Thì sẽ ra 1 dòng vật tư được thêm mới trong bảng và số lượng trên dòng là 1.</w:t>
      </w:r>
    </w:p>
    <w:p w14:paraId="440FDD74" w14:textId="77777777" w:rsidR="00994AB8" w:rsidRDefault="00994AB8" w:rsidP="00994AB8">
      <w:r>
        <w:t>Số lượng nhập vào lớn hơn 1: Thì sẽ ra số dòng vật tư thêm mới tương ứng với số lượng nhập và số lượng trên từng dòng là 1.</w:t>
      </w:r>
    </w:p>
    <w:p w14:paraId="2FAF8D4C" w14:textId="77777777" w:rsidR="00994AB8" w:rsidRDefault="00994AB8" w:rsidP="00994AB8">
      <w:r>
        <w:t>Bắt buộc chọn chức năng</w:t>
      </w:r>
    </w:p>
    <w:p w14:paraId="4A9E2ED0" w14:textId="529BD25C" w:rsidR="00994AB8" w:rsidRDefault="00994AB8" w:rsidP="00994AB8">
      <w:r>
        <w:t>Các MAC từng dòng có trong bảng không được chọn trùng nhau.</w:t>
      </w:r>
    </w:p>
    <w:p w14:paraId="3176B303" w14:textId="2FC37C69" w:rsidR="00994AB8" w:rsidRDefault="00994AB8" w:rsidP="00994AB8">
      <w:r>
        <w:t>Nếu các vật tư thêm vào có MAC, người dùng tiến hành chọn vào nút Load MAC để refresh lại nếu có MAC mới được thêm vào.</w:t>
      </w:r>
    </w:p>
    <w:p w14:paraId="31BE3E93" w14:textId="77777777" w:rsidR="00994AB8" w:rsidRPr="003743ED" w:rsidRDefault="00994AB8" w:rsidP="00994AB8">
      <w:pPr>
        <w:rPr>
          <w:b/>
          <w:bCs/>
          <w:i/>
          <w:iCs/>
          <w:color w:val="ED7D31" w:themeColor="accent2"/>
        </w:rPr>
      </w:pPr>
      <w:r w:rsidRPr="003743ED">
        <w:rPr>
          <w:b/>
          <w:bCs/>
          <w:i/>
          <w:iCs/>
          <w:color w:val="ED7D31" w:themeColor="accent2"/>
        </w:rPr>
        <w:t xml:space="preserve">Vật tư </w:t>
      </w:r>
      <w:r>
        <w:rPr>
          <w:b/>
          <w:bCs/>
          <w:i/>
          <w:iCs/>
          <w:color w:val="ED7D31" w:themeColor="accent2"/>
        </w:rPr>
        <w:t xml:space="preserve">không </w:t>
      </w:r>
      <w:r w:rsidRPr="003743ED">
        <w:rPr>
          <w:b/>
          <w:bCs/>
          <w:i/>
          <w:iCs/>
          <w:color w:val="ED7D31" w:themeColor="accent2"/>
        </w:rPr>
        <w:t xml:space="preserve">có MAC: </w:t>
      </w:r>
    </w:p>
    <w:p w14:paraId="6A7367FD" w14:textId="77777777" w:rsidR="00994AB8" w:rsidRDefault="00994AB8" w:rsidP="00994AB8">
      <w:r>
        <w:t>Số lượng nhập vào luôn lớn hơn 0 -&gt; Click “+” -&gt; Thêm mới 1 dòng vật tư có số lượng là số lượng nhập vào.</w:t>
      </w:r>
    </w:p>
    <w:p w14:paraId="686945E6" w14:textId="77777777" w:rsidR="00994AB8" w:rsidRDefault="00994AB8" w:rsidP="00994AB8">
      <w:r>
        <w:t>Khi chọn vật tư để tiếp tục thêm mà vật tư đã được chọn thêm vào bảng trước đó thì sẽ không thêm mới dòng nữa mà thay đổi số lượng của dòng vật tư trước đó -&gt; số lượng của dòng vật tư trước đó sẽ thay đổi = số lượng nhập vào + số lượng của vật tư đã thêm trước đó.</w:t>
      </w:r>
    </w:p>
    <w:p w14:paraId="29AB8576" w14:textId="77777777" w:rsidR="00994AB8" w:rsidRDefault="00994AB8" w:rsidP="00994AB8">
      <w:r>
        <w:t>Bắt buộc chọn chức năng</w:t>
      </w:r>
    </w:p>
    <w:p w14:paraId="342BD1D7" w14:textId="49FF32E6" w:rsidR="00994AB8" w:rsidRDefault="00994AB8" w:rsidP="00994AB8">
      <w:r>
        <w:t xml:space="preserve">Sau khi bổ sung đủ thông tin, chọn vào “Cập nhật”, </w:t>
      </w:r>
      <w:r w:rsidR="00E67856">
        <w:t>giao diện</w:t>
      </w:r>
      <w:r>
        <w:t xml:space="preserve"> ghi nhận thông tin.</w:t>
      </w:r>
    </w:p>
    <w:p w14:paraId="101DF402" w14:textId="77777777" w:rsidR="00994AB8" w:rsidRPr="009476AF" w:rsidRDefault="00994AB8" w:rsidP="00994AB8"/>
    <w:p w14:paraId="6826AE77" w14:textId="77777777" w:rsidR="00994AB8" w:rsidRDefault="00994AB8" w:rsidP="00994AB8">
      <w:r>
        <w:t>Chọn Thêm mới Vật tư thu hồi (nếu có):</w:t>
      </w:r>
    </w:p>
    <w:p w14:paraId="2EFFFED9" w14:textId="77777777" w:rsidR="00994AB8" w:rsidRPr="00B357A2" w:rsidRDefault="00994AB8" w:rsidP="00994AB8">
      <w:r>
        <w:lastRenderedPageBreak/>
        <w:t>Vật tư thu hồi chỉ hiển thị khi phiếu triển khai nghiệm thu hoàn tất và có yêu cầu chuyển địa điểm hoàn tất.</w:t>
      </w:r>
    </w:p>
    <w:p w14:paraId="2DE088B9" w14:textId="77777777" w:rsidR="00994AB8" w:rsidRDefault="00994AB8" w:rsidP="00994AB8">
      <w:pPr>
        <w:rPr>
          <w:color w:val="FF0000"/>
        </w:rPr>
      </w:pPr>
      <w:ins w:id="280" w:author="Nguyen Thi Ky Duyen (FTEL ISC HCM)" w:date="2021-02-02T11:57:00Z">
        <w:r>
          <w:rPr>
            <w:noProof/>
          </w:rPr>
          <w:drawing>
            <wp:inline distT="0" distB="0" distL="0" distR="0" wp14:anchorId="58E7673F" wp14:editId="4070BCEB">
              <wp:extent cx="6214110" cy="687705"/>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214110" cy="687705"/>
                      </a:xfrm>
                      <a:prstGeom prst="rect">
                        <a:avLst/>
                      </a:prstGeom>
                      <a:noFill/>
                      <a:ln>
                        <a:noFill/>
                      </a:ln>
                    </pic:spPr>
                  </pic:pic>
                </a:graphicData>
              </a:graphic>
            </wp:inline>
          </w:drawing>
        </w:r>
      </w:ins>
    </w:p>
    <w:p w14:paraId="19E9FC66" w14:textId="77777777" w:rsidR="00994AB8" w:rsidRDefault="00994AB8" w:rsidP="00994AB8">
      <w:r>
        <w:t>Hệ thống hiển thị Popup nhập Vật tư thu hồi:</w:t>
      </w:r>
    </w:p>
    <w:p w14:paraId="40848AB4" w14:textId="77777777" w:rsidR="00994AB8" w:rsidRDefault="00994AB8" w:rsidP="00994AB8">
      <w:r>
        <w:rPr>
          <w:noProof/>
        </w:rPr>
        <w:drawing>
          <wp:inline distT="0" distB="0" distL="0" distR="0" wp14:anchorId="400C65D4" wp14:editId="36AB436B">
            <wp:extent cx="6225540" cy="2496820"/>
            <wp:effectExtent l="0" t="0" r="381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25540" cy="2496820"/>
                    </a:xfrm>
                    <a:prstGeom prst="rect">
                      <a:avLst/>
                    </a:prstGeom>
                  </pic:spPr>
                </pic:pic>
              </a:graphicData>
            </a:graphic>
          </wp:inline>
        </w:drawing>
      </w:r>
    </w:p>
    <w:p w14:paraId="37C9F754" w14:textId="77777777" w:rsidR="00994AB8" w:rsidRDefault="00994AB8" w:rsidP="00994AB8">
      <w:r>
        <w:t>Danh sách vật tư thu hồi thuộc danh sách các vật tư thu hồi của FTI</w:t>
      </w:r>
    </w:p>
    <w:p w14:paraId="5A22267C" w14:textId="77777777" w:rsidR="00994AB8" w:rsidRDefault="00994AB8" w:rsidP="00994AB8">
      <w:r>
        <w:t>Nguyên nhân không thu hồi có thể chọn</w:t>
      </w:r>
    </w:p>
    <w:p w14:paraId="6B2B3C22" w14:textId="77777777" w:rsidR="00994AB8" w:rsidRDefault="00994AB8" w:rsidP="00994AB8">
      <w:r>
        <w:t>MAC có thể chọn / nhập</w:t>
      </w:r>
    </w:p>
    <w:p w14:paraId="74AEE36D" w14:textId="4275AAEE" w:rsidR="00994AB8" w:rsidRDefault="00994AB8" w:rsidP="00994AB8">
      <w:r>
        <w:t>Bắt buộc chọn chức năng</w:t>
      </w:r>
    </w:p>
    <w:p w14:paraId="1065FE78" w14:textId="77777777" w:rsidR="00E8608E" w:rsidRDefault="00E8608E" w:rsidP="00E8608E">
      <w:r>
        <w:t>Bắt buộc chọn nguyên nhân không thu hồi nếu vật tư không thu hồi, không cần chọn nếu vật tư trả về.</w:t>
      </w:r>
    </w:p>
    <w:p w14:paraId="7457CF32" w14:textId="77777777" w:rsidR="00994AB8" w:rsidRDefault="00994AB8" w:rsidP="00994AB8">
      <w:pPr>
        <w:rPr>
          <w:b/>
          <w:bCs/>
          <w:i/>
          <w:iCs/>
          <w:color w:val="ED7D31" w:themeColor="accent2"/>
        </w:rPr>
      </w:pPr>
      <w:r w:rsidRPr="003743ED">
        <w:rPr>
          <w:b/>
          <w:bCs/>
          <w:i/>
          <w:iCs/>
          <w:color w:val="ED7D31" w:themeColor="accent2"/>
        </w:rPr>
        <w:t xml:space="preserve">Vật tư có MAC: </w:t>
      </w:r>
    </w:p>
    <w:p w14:paraId="67B4A214" w14:textId="77777777" w:rsidR="00994AB8" w:rsidRDefault="00994AB8" w:rsidP="00994AB8">
      <w:r>
        <w:t>Nếu số lượng nhập vào là 1: Thì sẽ ra 1 dòng vật tư được thêm mới trong bảng và số lượng trên dòng là 1.</w:t>
      </w:r>
    </w:p>
    <w:p w14:paraId="17BACF48" w14:textId="77777777" w:rsidR="00994AB8" w:rsidRDefault="00994AB8" w:rsidP="00994AB8">
      <w:r>
        <w:t>Số lượng nhập vào lớn hơn 1: Thì sẽ ra số dòng vật tư thêm mới tương ứng với số lượng nhập và số lượng trên từng dòng là 1.</w:t>
      </w:r>
    </w:p>
    <w:p w14:paraId="74AEB3DA" w14:textId="77777777" w:rsidR="00994AB8" w:rsidRDefault="00994AB8" w:rsidP="00994AB8">
      <w:r>
        <w:t>Bắt buộc chọn chức năng</w:t>
      </w:r>
    </w:p>
    <w:p w14:paraId="6D36A2F6" w14:textId="4BC33050" w:rsidR="00994AB8" w:rsidRDefault="00E8608E" w:rsidP="00994AB8">
      <w:r>
        <w:t>MAC b</w:t>
      </w:r>
      <w:r w:rsidR="00994AB8">
        <w:t>ắt buộc chọn</w:t>
      </w:r>
      <w:r>
        <w:t>/ nhập</w:t>
      </w:r>
    </w:p>
    <w:p w14:paraId="64169F71" w14:textId="77777777" w:rsidR="00994AB8" w:rsidRDefault="00994AB8" w:rsidP="00994AB8">
      <w:r>
        <w:t>Các MAC từng dòng có trong bảng không được chọn trùng nhau.</w:t>
      </w:r>
    </w:p>
    <w:p w14:paraId="52EF976E" w14:textId="77777777" w:rsidR="00994AB8" w:rsidRDefault="00994AB8" w:rsidP="00994AB8">
      <w:r>
        <w:lastRenderedPageBreak/>
        <w:t>Nếu các vật tư thêm vào có MAC, người dùng tiến hành chọn vào nút Load MAC để refresh lại nếu có MAC mới được thêm vào.</w:t>
      </w:r>
    </w:p>
    <w:p w14:paraId="4C912795" w14:textId="77777777" w:rsidR="00994AB8" w:rsidRPr="003743ED" w:rsidRDefault="00994AB8" w:rsidP="00994AB8">
      <w:pPr>
        <w:rPr>
          <w:b/>
          <w:bCs/>
          <w:i/>
          <w:iCs/>
          <w:color w:val="ED7D31" w:themeColor="accent2"/>
        </w:rPr>
      </w:pPr>
      <w:r w:rsidRPr="003743ED">
        <w:rPr>
          <w:b/>
          <w:bCs/>
          <w:i/>
          <w:iCs/>
          <w:color w:val="ED7D31" w:themeColor="accent2"/>
        </w:rPr>
        <w:t xml:space="preserve">Vật tư </w:t>
      </w:r>
      <w:r>
        <w:rPr>
          <w:b/>
          <w:bCs/>
          <w:i/>
          <w:iCs/>
          <w:color w:val="ED7D31" w:themeColor="accent2"/>
        </w:rPr>
        <w:t xml:space="preserve">không </w:t>
      </w:r>
      <w:r w:rsidRPr="003743ED">
        <w:rPr>
          <w:b/>
          <w:bCs/>
          <w:i/>
          <w:iCs/>
          <w:color w:val="ED7D31" w:themeColor="accent2"/>
        </w:rPr>
        <w:t xml:space="preserve">có MAC: </w:t>
      </w:r>
    </w:p>
    <w:p w14:paraId="77A86A0C" w14:textId="77777777" w:rsidR="00994AB8" w:rsidRDefault="00994AB8" w:rsidP="00994AB8">
      <w:r>
        <w:t>Số lượng nhập vào luôn lớn hơn 0 -&gt; Click “+” -&gt; Thêm mới 1 dòng vật tư có số lượng là số lượng nhập vào.</w:t>
      </w:r>
    </w:p>
    <w:p w14:paraId="12F95648" w14:textId="77777777" w:rsidR="00994AB8" w:rsidRDefault="00994AB8" w:rsidP="00994AB8">
      <w:r>
        <w:t>Khi chọn vật tư để tiếp tục thêm mà vật tư đã được chọn thêm vào bảng trước đó thì sẽ không thêm mới dòng nữa mà thay đổi số lượng của dòng vật tư trước đó -&gt; số lượng của dòng vật tư trước đó sẽ thay đổi = số lượng nhập vào + số lượng của vật tư đã thêm trước đó.</w:t>
      </w:r>
    </w:p>
    <w:p w14:paraId="026FCED1" w14:textId="77777777" w:rsidR="00994AB8" w:rsidRDefault="00994AB8" w:rsidP="00994AB8">
      <w:r>
        <w:t>Bắt buộc chọn chức năng</w:t>
      </w:r>
    </w:p>
    <w:p w14:paraId="165DE66B" w14:textId="77777777" w:rsidR="00994AB8" w:rsidRPr="009476AF" w:rsidRDefault="00994AB8" w:rsidP="00994AB8">
      <w:pPr>
        <w:rPr>
          <w:color w:val="FF0000"/>
        </w:rPr>
      </w:pPr>
      <w:r w:rsidRPr="009476AF">
        <w:rPr>
          <w:color w:val="FF0000"/>
        </w:rPr>
        <w:t>Lưu ý:</w:t>
      </w:r>
    </w:p>
    <w:p w14:paraId="2B5D5D15" w14:textId="77777777" w:rsidR="00994AB8" w:rsidRPr="009476AF" w:rsidRDefault="00994AB8" w:rsidP="00994AB8">
      <w:pPr>
        <w:rPr>
          <w:color w:val="FF0000"/>
        </w:rPr>
      </w:pPr>
      <w:r w:rsidRPr="009476AF">
        <w:rPr>
          <w:color w:val="FF0000"/>
        </w:rPr>
        <w:t>Trường hợp Vật tư triển khai có thiết bị nằm trong danh sách bên dưới thì bắt buộc Vật tư thu hồi phải chọn lại các thiết bị.</w:t>
      </w:r>
    </w:p>
    <w:p w14:paraId="37C8C0AD" w14:textId="77777777" w:rsidR="00994AB8" w:rsidRPr="009476AF" w:rsidRDefault="00994AB8" w:rsidP="00994AB8">
      <w:pPr>
        <w:rPr>
          <w:color w:val="FF0000"/>
        </w:rPr>
      </w:pPr>
      <w:r w:rsidRPr="009476AF">
        <w:rPr>
          <w:color w:val="FF0000"/>
        </w:rPr>
        <w:t>Với các vật tư khác Nguồn converter mà nằm trong danh sách thì bắt buộc thu hồi, khi thu hồi thì tổng số thu hồi &gt;= tổng số lượng sử dụng (Có thể thu hồi thông qua chức năng, không bắt buộc phải giống vật tư)</w:t>
      </w:r>
    </w:p>
    <w:p w14:paraId="2B9482B8" w14:textId="77777777" w:rsidR="00994AB8" w:rsidRPr="009476AF" w:rsidRDefault="00994AB8" w:rsidP="00994AB8">
      <w:pPr>
        <w:rPr>
          <w:color w:val="FF0000"/>
        </w:rPr>
      </w:pPr>
      <w:r w:rsidRPr="009476AF">
        <w:rPr>
          <w:color w:val="FF0000"/>
        </w:rPr>
        <w:t>Với vật tư là nguồn converter, khi thu hồi thì tổng thu hồi &gt;= tổng sử dụng (Bắt buộc thu hồi phải giống tên vật tư, giống chức năng không được thu hồi thông qua việc giống chức năng)</w:t>
      </w:r>
    </w:p>
    <w:p w14:paraId="0E870970" w14:textId="717035A3" w:rsidR="0018318C" w:rsidRDefault="00994AB8" w:rsidP="00994AB8">
      <w:pPr>
        <w:jc w:val="center"/>
      </w:pPr>
      <w:r>
        <w:rPr>
          <w:noProof/>
        </w:rPr>
        <w:lastRenderedPageBreak/>
        <w:drawing>
          <wp:inline distT="0" distB="0" distL="0" distR="0" wp14:anchorId="63462BB2" wp14:editId="160744FA">
            <wp:extent cx="4923873" cy="4507524"/>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35649" cy="4518305"/>
                    </a:xfrm>
                    <a:prstGeom prst="rect">
                      <a:avLst/>
                    </a:prstGeom>
                  </pic:spPr>
                </pic:pic>
              </a:graphicData>
            </a:graphic>
          </wp:inline>
        </w:drawing>
      </w:r>
    </w:p>
    <w:p w14:paraId="6D81C176" w14:textId="77777777" w:rsidR="0018318C" w:rsidRDefault="0018318C" w:rsidP="0018318C">
      <w:r w:rsidRPr="003F3C05">
        <w:t xml:space="preserve">Button </w:t>
      </w:r>
      <w:r>
        <w:t>“C</w:t>
      </w:r>
      <w:r w:rsidRPr="003F3C05">
        <w:t>ập nhật</w:t>
      </w:r>
      <w:r>
        <w:t>”</w:t>
      </w:r>
      <w:r w:rsidRPr="003F3C05">
        <w:t xml:space="preserve"> sẽ ghi nhận thao tác hoàn thành việc thay đổi này và ghi dữ liệu vào danh sách vật tư ở màn hình lúc đầu</w:t>
      </w:r>
      <w:r>
        <w:t>.</w:t>
      </w:r>
    </w:p>
    <w:p w14:paraId="12C3CF13" w14:textId="49A42BC5" w:rsidR="00A65CE6" w:rsidRDefault="0018318C" w:rsidP="00890790">
      <w:r>
        <w:t>Button “Load Mac” sẽ đóng vai trò load thông số MAC cho các vật tư nào có MAC, để người thao tác chọn MAC cho thiết bị.</w:t>
      </w:r>
    </w:p>
    <w:p w14:paraId="7DCBE3DB" w14:textId="50AC01DE" w:rsidR="00365AB5" w:rsidRDefault="00F86170" w:rsidP="00365AB5">
      <w:r>
        <w:t>Thông tin Đơn vị triển khai:</w:t>
      </w:r>
    </w:p>
    <w:p w14:paraId="11F148B0" w14:textId="08FF6B66" w:rsidR="00365AB5" w:rsidRDefault="00AF660A" w:rsidP="00365AB5">
      <w:r>
        <w:rPr>
          <w:noProof/>
        </w:rPr>
        <w:drawing>
          <wp:inline distT="0" distB="0" distL="0" distR="0" wp14:anchorId="49C7E0B3" wp14:editId="4B3C2D13">
            <wp:extent cx="6225540" cy="1848485"/>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25540" cy="1848485"/>
                    </a:xfrm>
                    <a:prstGeom prst="rect">
                      <a:avLst/>
                    </a:prstGeom>
                  </pic:spPr>
                </pic:pic>
              </a:graphicData>
            </a:graphic>
          </wp:inline>
        </w:drawing>
      </w:r>
    </w:p>
    <w:p w14:paraId="393AFAD5" w14:textId="337E0935" w:rsidR="00365AB5" w:rsidRDefault="00365AB5" w:rsidP="00365AB5">
      <w:r>
        <w:t>Trường hợp Thi công NOT OK, đơn vị triển khai có thể phân công lại cho đơn vị khác</w:t>
      </w:r>
      <w:r w:rsidR="00C20BD9">
        <w:t>.</w:t>
      </w:r>
    </w:p>
    <w:p w14:paraId="26B58324" w14:textId="60D6951F" w:rsidR="00365AB5" w:rsidRDefault="00365AB5" w:rsidP="00365AB5">
      <w:r>
        <w:t>Chọn “Chuyển đơn vị”</w:t>
      </w:r>
      <w:r w:rsidR="00AF660A">
        <w:t xml:space="preserve"> khác:</w:t>
      </w:r>
    </w:p>
    <w:p w14:paraId="1C74B3AD" w14:textId="4242C5B7" w:rsidR="00365AB5" w:rsidRDefault="00AF660A" w:rsidP="00365AB5">
      <w:r>
        <w:rPr>
          <w:noProof/>
        </w:rPr>
        <w:lastRenderedPageBreak/>
        <w:drawing>
          <wp:inline distT="0" distB="0" distL="0" distR="0" wp14:anchorId="512F69E2" wp14:editId="152EDF8C">
            <wp:extent cx="6213475" cy="1934210"/>
            <wp:effectExtent l="0" t="0" r="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213475" cy="1934210"/>
                    </a:xfrm>
                    <a:prstGeom prst="rect">
                      <a:avLst/>
                    </a:prstGeom>
                    <a:noFill/>
                    <a:ln>
                      <a:noFill/>
                    </a:ln>
                  </pic:spPr>
                </pic:pic>
              </a:graphicData>
            </a:graphic>
          </wp:inline>
        </w:drawing>
      </w:r>
    </w:p>
    <w:p w14:paraId="441DC525" w14:textId="239E3C34" w:rsidR="00365AB5" w:rsidRDefault="00AF660A" w:rsidP="00365AB5">
      <w:r>
        <w:t>Hiển thị popup nhập bổ sung lý do:</w:t>
      </w:r>
    </w:p>
    <w:p w14:paraId="08785443" w14:textId="4C8859FF" w:rsidR="00AF660A" w:rsidRDefault="00AF660A" w:rsidP="00AF660A">
      <w:pPr>
        <w:jc w:val="center"/>
      </w:pPr>
      <w:r>
        <w:rPr>
          <w:noProof/>
        </w:rPr>
        <w:drawing>
          <wp:inline distT="0" distB="0" distL="0" distR="0" wp14:anchorId="56E0C503" wp14:editId="735C69C5">
            <wp:extent cx="2860431" cy="147481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92949" cy="1491583"/>
                    </a:xfrm>
                    <a:prstGeom prst="rect">
                      <a:avLst/>
                    </a:prstGeom>
                  </pic:spPr>
                </pic:pic>
              </a:graphicData>
            </a:graphic>
          </wp:inline>
        </w:drawing>
      </w:r>
    </w:p>
    <w:p w14:paraId="061114D8" w14:textId="77777777" w:rsidR="00122647" w:rsidRDefault="00365AB5" w:rsidP="00365AB5">
      <w:pPr>
        <w:rPr>
          <w:color w:val="FF0000"/>
        </w:rPr>
      </w:pPr>
      <w:r w:rsidRPr="00835E7B">
        <w:rPr>
          <w:color w:val="FF0000"/>
        </w:rPr>
        <w:t xml:space="preserve">Lưu ý: </w:t>
      </w:r>
    </w:p>
    <w:p w14:paraId="04BE2359" w14:textId="134FD4BF" w:rsidR="00122647" w:rsidRDefault="00122647" w:rsidP="00365AB5">
      <w:pPr>
        <w:rPr>
          <w:color w:val="FF0000"/>
        </w:rPr>
      </w:pPr>
      <w:r w:rsidRPr="00122647">
        <w:rPr>
          <w:color w:val="FF0000"/>
        </w:rPr>
        <w:t>SDC sẽ là đơn vị cập nhật kết quả cuối cùng của checklist ở mục “Thông tin chung”</w:t>
      </w:r>
    </w:p>
    <w:p w14:paraId="4D633259" w14:textId="77777777" w:rsidR="00D036DD" w:rsidRDefault="00D036DD" w:rsidP="00D036DD">
      <w:pPr>
        <w:rPr>
          <w:noProof/>
          <w:color w:val="FF0000"/>
        </w:rPr>
      </w:pPr>
      <w:r>
        <w:rPr>
          <w:noProof/>
          <w:color w:val="FF0000"/>
        </w:rPr>
        <w:t>Phiếu bảo trì được xem là kết thúc khi đơn vị triển khai cập nhật kết quả xử lý là Đã xử lý và cập nhật kết quả cuối cùng ở phần Thông tin chung là Đã xử lý thì phiếu mới được gọi là hoàn tất.</w:t>
      </w:r>
    </w:p>
    <w:p w14:paraId="718F5765" w14:textId="77777777" w:rsidR="00D036DD" w:rsidRDefault="00D036DD" w:rsidP="00D036DD">
      <w:pPr>
        <w:rPr>
          <w:b/>
          <w:bCs/>
          <w:i/>
          <w:iCs/>
          <w:color w:val="FF0000"/>
        </w:rPr>
      </w:pPr>
      <w:r>
        <w:rPr>
          <w:b/>
          <w:bCs/>
          <w:i/>
          <w:iCs/>
          <w:noProof/>
          <w:color w:val="FF0000"/>
        </w:rPr>
        <w:drawing>
          <wp:inline distT="0" distB="0" distL="0" distR="0" wp14:anchorId="079B878B" wp14:editId="74ABA6D3">
            <wp:extent cx="6219190" cy="2204085"/>
            <wp:effectExtent l="0" t="0" r="0" b="571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219190" cy="2204085"/>
                    </a:xfrm>
                    <a:prstGeom prst="rect">
                      <a:avLst/>
                    </a:prstGeom>
                    <a:noFill/>
                    <a:ln>
                      <a:noFill/>
                    </a:ln>
                  </pic:spPr>
                </pic:pic>
              </a:graphicData>
            </a:graphic>
          </wp:inline>
        </w:drawing>
      </w:r>
    </w:p>
    <w:p w14:paraId="319F81CB" w14:textId="551004F5" w:rsidR="006642A8" w:rsidRDefault="00D036DD" w:rsidP="00C839A0">
      <w:pPr>
        <w:rPr>
          <w:b/>
          <w:bCs/>
          <w:i/>
          <w:iCs/>
          <w:color w:val="FF0000"/>
        </w:rPr>
      </w:pPr>
      <w:r>
        <w:rPr>
          <w:b/>
          <w:bCs/>
          <w:i/>
          <w:iCs/>
          <w:noProof/>
          <w:color w:val="FF0000"/>
        </w:rPr>
        <w:lastRenderedPageBreak/>
        <w:drawing>
          <wp:inline distT="0" distB="0" distL="0" distR="0" wp14:anchorId="782BE9DB" wp14:editId="47B7647A">
            <wp:extent cx="6219190" cy="188722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219190" cy="1887220"/>
                    </a:xfrm>
                    <a:prstGeom prst="rect">
                      <a:avLst/>
                    </a:prstGeom>
                    <a:noFill/>
                    <a:ln>
                      <a:noFill/>
                    </a:ln>
                  </pic:spPr>
                </pic:pic>
              </a:graphicData>
            </a:graphic>
          </wp:inline>
        </w:drawing>
      </w:r>
    </w:p>
    <w:p w14:paraId="629B10FB" w14:textId="77777777" w:rsidR="00D036DD" w:rsidRPr="00D036DD" w:rsidRDefault="00D036DD" w:rsidP="00C839A0">
      <w:pPr>
        <w:rPr>
          <w:b/>
          <w:bCs/>
          <w:i/>
          <w:iCs/>
          <w:color w:val="FF0000"/>
        </w:rPr>
      </w:pPr>
    </w:p>
    <w:p w14:paraId="28655E17" w14:textId="77777777" w:rsidR="00D036DD" w:rsidRDefault="006642A8" w:rsidP="006642A8">
      <w:pPr>
        <w:rPr>
          <w:color w:val="FF0000"/>
        </w:rPr>
      </w:pPr>
      <w:r w:rsidRPr="006642A8">
        <w:rPr>
          <w:color w:val="FF0000"/>
        </w:rPr>
        <w:t xml:space="preserve">Đối với trường hợp </w:t>
      </w:r>
      <w:r>
        <w:rPr>
          <w:color w:val="FF0000"/>
        </w:rPr>
        <w:t xml:space="preserve">Hủy </w:t>
      </w:r>
      <w:r w:rsidR="00122647">
        <w:rPr>
          <w:color w:val="FF0000"/>
        </w:rPr>
        <w:t xml:space="preserve">vì sai thông tin </w:t>
      </w:r>
      <w:r>
        <w:rPr>
          <w:color w:val="FF0000"/>
        </w:rPr>
        <w:t>checklist</w:t>
      </w:r>
      <w:r w:rsidR="007F6E3E">
        <w:rPr>
          <w:color w:val="FF0000"/>
        </w:rPr>
        <w:t>:</w:t>
      </w:r>
    </w:p>
    <w:p w14:paraId="3738F2BB" w14:textId="3D4F5B11" w:rsidR="006642A8" w:rsidRPr="00D036DD" w:rsidRDefault="006642A8" w:rsidP="006642A8">
      <w:pPr>
        <w:rPr>
          <w:color w:val="FF0000"/>
        </w:rPr>
      </w:pPr>
      <w:r>
        <w:t xml:space="preserve">SDC bổ sung thêm lý do </w:t>
      </w:r>
      <w:r w:rsidR="007F6E3E">
        <w:t>đóng checklist</w:t>
      </w:r>
      <w:r>
        <w:t xml:space="preserve">. </w:t>
      </w:r>
    </w:p>
    <w:p w14:paraId="1EC4B59F" w14:textId="2C328438" w:rsidR="006642A8" w:rsidRDefault="006642A8" w:rsidP="006642A8">
      <w:r>
        <w:t>Checklist sẽ lưu thông tin, người dùng có thể xem lại checklist này nhưng không thể cập nhật.</w:t>
      </w:r>
    </w:p>
    <w:p w14:paraId="4F4309DC" w14:textId="25DAFE64" w:rsidR="006642A8" w:rsidRDefault="00584108" w:rsidP="00C839A0">
      <w:r>
        <w:rPr>
          <w:noProof/>
        </w:rPr>
        <w:drawing>
          <wp:inline distT="0" distB="0" distL="0" distR="0" wp14:anchorId="1872A795" wp14:editId="022378B9">
            <wp:extent cx="6213475" cy="208216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213475" cy="2082165"/>
                    </a:xfrm>
                    <a:prstGeom prst="rect">
                      <a:avLst/>
                    </a:prstGeom>
                    <a:noFill/>
                    <a:ln>
                      <a:noFill/>
                    </a:ln>
                  </pic:spPr>
                </pic:pic>
              </a:graphicData>
            </a:graphic>
          </wp:inline>
        </w:drawing>
      </w:r>
    </w:p>
    <w:bookmarkEnd w:id="278"/>
    <w:p w14:paraId="1106C677" w14:textId="77777777" w:rsidR="00122647" w:rsidRDefault="00122647" w:rsidP="00122647">
      <w:r>
        <w:t>Sau đó chọn “Cập nhật” ở cuối trang</w:t>
      </w:r>
    </w:p>
    <w:p w14:paraId="4BF87103" w14:textId="77777777" w:rsidR="00122647" w:rsidRDefault="00122647" w:rsidP="00122647">
      <w:r>
        <w:rPr>
          <w:noProof/>
        </w:rPr>
        <w:drawing>
          <wp:inline distT="0" distB="0" distL="0" distR="0" wp14:anchorId="4F38E9AE" wp14:editId="5569A42E">
            <wp:extent cx="876300" cy="4095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76300" cy="409575"/>
                    </a:xfrm>
                    <a:prstGeom prst="rect">
                      <a:avLst/>
                    </a:prstGeom>
                  </pic:spPr>
                </pic:pic>
              </a:graphicData>
            </a:graphic>
          </wp:inline>
        </w:drawing>
      </w:r>
    </w:p>
    <w:p w14:paraId="15145942" w14:textId="77777777" w:rsidR="00122647" w:rsidRDefault="00122647" w:rsidP="00122647">
      <w:r>
        <w:t xml:space="preserve">Tại màn hình danh sách checklist nhấn vào icon </w:t>
      </w:r>
      <w:r>
        <w:rPr>
          <w:noProof/>
        </w:rPr>
        <w:drawing>
          <wp:inline distT="0" distB="0" distL="0" distR="0" wp14:anchorId="50CC6F19" wp14:editId="4DCEEB9F">
            <wp:extent cx="274320" cy="27432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để xem lịch sử thay đổi của Checklist</w:t>
      </w:r>
    </w:p>
    <w:p w14:paraId="48B0F24C" w14:textId="77777777" w:rsidR="00122647" w:rsidRDefault="00122647" w:rsidP="00122647">
      <w:r>
        <w:rPr>
          <w:noProof/>
        </w:rPr>
        <w:drawing>
          <wp:inline distT="0" distB="0" distL="0" distR="0" wp14:anchorId="16320EED" wp14:editId="19735D9C">
            <wp:extent cx="6213475" cy="3638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213475" cy="363855"/>
                    </a:xfrm>
                    <a:prstGeom prst="rect">
                      <a:avLst/>
                    </a:prstGeom>
                    <a:noFill/>
                    <a:ln>
                      <a:noFill/>
                    </a:ln>
                  </pic:spPr>
                </pic:pic>
              </a:graphicData>
            </a:graphic>
          </wp:inline>
        </w:drawing>
      </w:r>
    </w:p>
    <w:p w14:paraId="474C25BA" w14:textId="77777777" w:rsidR="00122647" w:rsidRDefault="00122647" w:rsidP="00122647">
      <w:r>
        <w:t>Popup hiển thị thông tin về lịch sử checklist:</w:t>
      </w:r>
    </w:p>
    <w:p w14:paraId="4F501B6C" w14:textId="77777777" w:rsidR="00122647" w:rsidRPr="008C4BD2" w:rsidRDefault="00122647" w:rsidP="00122647">
      <w:r>
        <w:rPr>
          <w:noProof/>
        </w:rPr>
        <w:drawing>
          <wp:inline distT="0" distB="0" distL="0" distR="0" wp14:anchorId="79DAF665" wp14:editId="602B80E4">
            <wp:extent cx="6225540" cy="40513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225540" cy="405130"/>
                    </a:xfrm>
                    <a:prstGeom prst="rect">
                      <a:avLst/>
                    </a:prstGeom>
                  </pic:spPr>
                </pic:pic>
              </a:graphicData>
            </a:graphic>
          </wp:inline>
        </w:drawing>
      </w:r>
    </w:p>
    <w:p w14:paraId="5A71C0BA" w14:textId="77777777" w:rsidR="00C839A0" w:rsidRPr="00FA3119" w:rsidRDefault="00C839A0" w:rsidP="008F248A"/>
    <w:p w14:paraId="56AD9CB6" w14:textId="77777777" w:rsidR="008F248A" w:rsidRDefault="008F248A" w:rsidP="008F248A">
      <w:pPr>
        <w:pStyle w:val="Heading3"/>
        <w:numPr>
          <w:ilvl w:val="0"/>
          <w:numId w:val="0"/>
        </w:numPr>
        <w:ind w:left="720"/>
      </w:pPr>
      <w:bookmarkStart w:id="281" w:name="_Toc66437721"/>
      <w:r>
        <w:lastRenderedPageBreak/>
        <w:t>4. Business rules (BR):</w:t>
      </w:r>
      <w:bookmarkEnd w:id="281"/>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8F248A" w:rsidRPr="009609C0" w14:paraId="4DD772F5" w14:textId="77777777" w:rsidTr="00A072C2">
        <w:trPr>
          <w:tblHeader/>
        </w:trPr>
        <w:tc>
          <w:tcPr>
            <w:tcW w:w="1506" w:type="dxa"/>
            <w:shd w:val="clear" w:color="auto" w:fill="4472C4" w:themeFill="accent5"/>
          </w:tcPr>
          <w:p w14:paraId="5D61D2FF"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0CE87B86" w14:textId="77777777" w:rsidR="008F248A" w:rsidRPr="009609C0" w:rsidRDefault="008F248A" w:rsidP="00A072C2">
            <w:pPr>
              <w:pStyle w:val="Bang"/>
              <w:jc w:val="center"/>
              <w:rPr>
                <w:b/>
                <w:color w:val="FFFFFF" w:themeColor="background1"/>
                <w:sz w:val="24"/>
                <w:szCs w:val="24"/>
              </w:rPr>
            </w:pPr>
            <w:r w:rsidRPr="009609C0">
              <w:rPr>
                <w:b/>
                <w:color w:val="FFFFFF" w:themeColor="background1"/>
                <w:sz w:val="24"/>
                <w:szCs w:val="24"/>
              </w:rPr>
              <w:t xml:space="preserve">MÔ TẢ </w:t>
            </w:r>
          </w:p>
        </w:tc>
      </w:tr>
      <w:tr w:rsidR="008F248A" w:rsidRPr="009609C0" w14:paraId="0DC04408" w14:textId="77777777" w:rsidTr="00A072C2">
        <w:tc>
          <w:tcPr>
            <w:tcW w:w="1506" w:type="dxa"/>
            <w:shd w:val="clear" w:color="000000" w:fill="FFFFFF"/>
          </w:tcPr>
          <w:p w14:paraId="5D621272" w14:textId="77777777" w:rsidR="008F248A" w:rsidRPr="009609C0" w:rsidRDefault="008F248A" w:rsidP="00A072C2">
            <w:pPr>
              <w:pStyle w:val="Bang"/>
              <w:jc w:val="center"/>
              <w:rPr>
                <w:sz w:val="24"/>
                <w:szCs w:val="24"/>
              </w:rPr>
            </w:pPr>
            <w:r>
              <w:rPr>
                <w:sz w:val="24"/>
                <w:szCs w:val="24"/>
              </w:rPr>
              <w:t>01</w:t>
            </w:r>
          </w:p>
        </w:tc>
        <w:tc>
          <w:tcPr>
            <w:tcW w:w="8275" w:type="dxa"/>
            <w:shd w:val="clear" w:color="000000" w:fill="FFFFFF"/>
          </w:tcPr>
          <w:p w14:paraId="166A7968" w14:textId="77777777" w:rsidR="008F248A" w:rsidRPr="0011396F" w:rsidRDefault="008F248A" w:rsidP="00A072C2">
            <w:pPr>
              <w:spacing w:before="40" w:after="40" w:line="240" w:lineRule="auto"/>
              <w:jc w:val="both"/>
              <w:rPr>
                <w:szCs w:val="24"/>
              </w:rPr>
            </w:pPr>
            <w:r>
              <w:rPr>
                <w:szCs w:val="24"/>
              </w:rPr>
              <w:t>Tài khoản phải có quyền tương ứng.</w:t>
            </w:r>
          </w:p>
        </w:tc>
      </w:tr>
      <w:tr w:rsidR="008F248A" w:rsidRPr="009609C0" w14:paraId="31EC2281" w14:textId="77777777" w:rsidTr="00A072C2">
        <w:tc>
          <w:tcPr>
            <w:tcW w:w="1506" w:type="dxa"/>
            <w:shd w:val="clear" w:color="000000" w:fill="FFFFFF"/>
          </w:tcPr>
          <w:p w14:paraId="23FE91B1" w14:textId="77777777" w:rsidR="008F248A" w:rsidRDefault="008F248A" w:rsidP="00A072C2">
            <w:pPr>
              <w:pStyle w:val="Bang"/>
              <w:jc w:val="center"/>
              <w:rPr>
                <w:sz w:val="24"/>
                <w:szCs w:val="24"/>
              </w:rPr>
            </w:pPr>
            <w:r>
              <w:rPr>
                <w:sz w:val="24"/>
                <w:szCs w:val="24"/>
              </w:rPr>
              <w:t>02</w:t>
            </w:r>
          </w:p>
        </w:tc>
        <w:tc>
          <w:tcPr>
            <w:tcW w:w="8275" w:type="dxa"/>
            <w:shd w:val="clear" w:color="000000" w:fill="FFFFFF"/>
          </w:tcPr>
          <w:p w14:paraId="78280246" w14:textId="77777777" w:rsidR="008F248A" w:rsidRDefault="008F248A" w:rsidP="00A072C2">
            <w:pPr>
              <w:spacing w:before="40" w:after="40" w:line="240" w:lineRule="auto"/>
              <w:jc w:val="both"/>
              <w:rPr>
                <w:szCs w:val="24"/>
              </w:rPr>
            </w:pPr>
            <w:r>
              <w:rPr>
                <w:szCs w:val="24"/>
              </w:rPr>
              <w:t>Dữ liệu phải đúng chuẩn, thông tin chính xác.</w:t>
            </w:r>
          </w:p>
        </w:tc>
      </w:tr>
      <w:tr w:rsidR="008F248A" w:rsidRPr="009609C0" w14:paraId="19FCF27A" w14:textId="77777777" w:rsidTr="00A072C2">
        <w:tc>
          <w:tcPr>
            <w:tcW w:w="1506" w:type="dxa"/>
            <w:shd w:val="clear" w:color="000000" w:fill="FFFFFF"/>
          </w:tcPr>
          <w:p w14:paraId="4AF47811" w14:textId="77777777" w:rsidR="008F248A" w:rsidRDefault="008F248A" w:rsidP="00A072C2">
            <w:pPr>
              <w:pStyle w:val="Bang"/>
              <w:jc w:val="center"/>
              <w:rPr>
                <w:sz w:val="24"/>
                <w:szCs w:val="24"/>
              </w:rPr>
            </w:pPr>
            <w:r>
              <w:rPr>
                <w:sz w:val="24"/>
                <w:szCs w:val="24"/>
              </w:rPr>
              <w:t>03</w:t>
            </w:r>
          </w:p>
        </w:tc>
        <w:tc>
          <w:tcPr>
            <w:tcW w:w="8275" w:type="dxa"/>
            <w:shd w:val="clear" w:color="000000" w:fill="FFFFFF"/>
          </w:tcPr>
          <w:p w14:paraId="1FAF0FC6" w14:textId="5371DD88" w:rsidR="008F248A" w:rsidRDefault="00BB6ED3" w:rsidP="00A072C2">
            <w:pPr>
              <w:spacing w:before="40" w:after="40" w:line="240" w:lineRule="auto"/>
              <w:jc w:val="both"/>
              <w:rPr>
                <w:szCs w:val="24"/>
              </w:rPr>
            </w:pPr>
            <w:r>
              <w:rPr>
                <w:szCs w:val="24"/>
              </w:rPr>
              <w:t>Hệ thống tự gửi mail khi bộ phận được phân công vào cập nhật thông tin</w:t>
            </w:r>
          </w:p>
        </w:tc>
      </w:tr>
      <w:tr w:rsidR="008F248A" w:rsidRPr="009609C0" w14:paraId="2BCCAE6B" w14:textId="77777777" w:rsidTr="00A072C2">
        <w:tc>
          <w:tcPr>
            <w:tcW w:w="1506" w:type="dxa"/>
            <w:shd w:val="clear" w:color="000000" w:fill="FFFFFF"/>
          </w:tcPr>
          <w:p w14:paraId="17EEFA1B" w14:textId="77777777" w:rsidR="008F248A" w:rsidRDefault="008F248A" w:rsidP="00A072C2">
            <w:pPr>
              <w:pStyle w:val="Bang"/>
              <w:jc w:val="center"/>
              <w:rPr>
                <w:sz w:val="24"/>
                <w:szCs w:val="24"/>
              </w:rPr>
            </w:pPr>
            <w:r>
              <w:rPr>
                <w:sz w:val="24"/>
                <w:szCs w:val="24"/>
              </w:rPr>
              <w:t>04</w:t>
            </w:r>
          </w:p>
        </w:tc>
        <w:tc>
          <w:tcPr>
            <w:tcW w:w="8275" w:type="dxa"/>
            <w:shd w:val="clear" w:color="000000" w:fill="FFFFFF"/>
          </w:tcPr>
          <w:p w14:paraId="45FD91BC" w14:textId="307341E7" w:rsidR="008F248A" w:rsidRDefault="00BB6ED3" w:rsidP="00A072C2">
            <w:pPr>
              <w:spacing w:before="40" w:after="40" w:line="240" w:lineRule="auto"/>
              <w:jc w:val="both"/>
              <w:rPr>
                <w:szCs w:val="24"/>
              </w:rPr>
            </w:pPr>
            <w:r>
              <w:rPr>
                <w:szCs w:val="24"/>
              </w:rPr>
              <w:t>Thông tin vật tư thu hồi và vật tư triển khai chỉ ghi nhận cho bộ phận thực hiện và cập nhật kết quả Đã xử lý.</w:t>
            </w:r>
          </w:p>
        </w:tc>
      </w:tr>
    </w:tbl>
    <w:p w14:paraId="34965808" w14:textId="7B7EED5E" w:rsidR="008F248A" w:rsidRDefault="008F248A" w:rsidP="00A67771"/>
    <w:p w14:paraId="4F65289B" w14:textId="77777777" w:rsidR="008F248A" w:rsidRDefault="008F248A" w:rsidP="00A67771"/>
    <w:p w14:paraId="67888DD1" w14:textId="6450811F" w:rsidR="00CB6059" w:rsidRPr="0082690E" w:rsidRDefault="008069D8" w:rsidP="00CB6059">
      <w:pPr>
        <w:pStyle w:val="Heading2"/>
        <w:tabs>
          <w:tab w:val="left" w:pos="720"/>
        </w:tabs>
      </w:pPr>
      <w:bookmarkStart w:id="282" w:name="_Toc66437722"/>
      <w:r w:rsidRPr="0082690E">
        <w:t>UC17</w:t>
      </w:r>
      <w:r w:rsidR="00CB6059" w:rsidRPr="0082690E">
        <w:t xml:space="preserve">: Báo cáo </w:t>
      </w:r>
      <w:r w:rsidR="0025549C" w:rsidRPr="0082690E">
        <w:t>hỗ trợ kỹ thuật</w:t>
      </w:r>
      <w:r w:rsidR="00CB6059" w:rsidRPr="0082690E">
        <w:t>:</w:t>
      </w:r>
      <w:bookmarkEnd w:id="282"/>
    </w:p>
    <w:p w14:paraId="7CB58A27" w14:textId="77777777" w:rsidR="00CB6059" w:rsidRDefault="00CB6059" w:rsidP="00CB6059">
      <w:pPr>
        <w:pStyle w:val="Heading3"/>
        <w:numPr>
          <w:ilvl w:val="0"/>
          <w:numId w:val="0"/>
        </w:numPr>
        <w:ind w:left="1004"/>
      </w:pPr>
      <w:bookmarkStart w:id="283" w:name="_Toc66437723"/>
      <w:r>
        <w:t>1. Mô tả:</w:t>
      </w:r>
      <w:bookmarkEnd w:id="283"/>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CB6059" w:rsidRPr="00E15B12" w14:paraId="27C0887B" w14:textId="77777777" w:rsidTr="009919CA">
        <w:trPr>
          <w:trHeight w:val="567"/>
        </w:trPr>
        <w:tc>
          <w:tcPr>
            <w:tcW w:w="2116" w:type="dxa"/>
            <w:shd w:val="clear" w:color="auto" w:fill="4472C4" w:themeFill="accent5"/>
            <w:vAlign w:val="center"/>
          </w:tcPr>
          <w:p w14:paraId="5B81E457" w14:textId="106CEDAA" w:rsidR="00CB6059" w:rsidRPr="00E15B12" w:rsidRDefault="00CB6059" w:rsidP="009919CA">
            <w:pPr>
              <w:spacing w:line="360" w:lineRule="auto"/>
              <w:rPr>
                <w:b/>
                <w:color w:val="FFFFFF" w:themeColor="background1"/>
                <w:szCs w:val="24"/>
              </w:rPr>
            </w:pPr>
            <w:r>
              <w:rPr>
                <w:b/>
                <w:color w:val="FFFFFF" w:themeColor="background1"/>
                <w:szCs w:val="24"/>
              </w:rPr>
              <w:t>UC17</w:t>
            </w:r>
          </w:p>
        </w:tc>
        <w:tc>
          <w:tcPr>
            <w:tcW w:w="7678" w:type="dxa"/>
            <w:vAlign w:val="center"/>
          </w:tcPr>
          <w:p w14:paraId="2121C648" w14:textId="0BFB0269" w:rsidR="00CB6059" w:rsidRPr="00D66D7D" w:rsidRDefault="00CB6059" w:rsidP="004706A5">
            <w:pPr>
              <w:pStyle w:val="tvNote"/>
            </w:pPr>
            <w:r>
              <w:t xml:space="preserve">Báo cáo </w:t>
            </w:r>
            <w:r w:rsidR="0025549C">
              <w:t>hỗ trợ kỹ thuật</w:t>
            </w:r>
          </w:p>
        </w:tc>
      </w:tr>
      <w:tr w:rsidR="00CB6059" w:rsidRPr="00E15B12" w14:paraId="257410D5" w14:textId="77777777" w:rsidTr="009919CA">
        <w:trPr>
          <w:trHeight w:val="567"/>
        </w:trPr>
        <w:tc>
          <w:tcPr>
            <w:tcW w:w="2116" w:type="dxa"/>
            <w:shd w:val="clear" w:color="auto" w:fill="4472C4" w:themeFill="accent5"/>
            <w:vAlign w:val="center"/>
          </w:tcPr>
          <w:p w14:paraId="2040A5BC" w14:textId="77777777" w:rsidR="00CB6059" w:rsidRPr="00E15B12" w:rsidRDefault="00CB6059" w:rsidP="009919CA">
            <w:pPr>
              <w:spacing w:line="360" w:lineRule="auto"/>
              <w:rPr>
                <w:b/>
                <w:color w:val="FFFFFF" w:themeColor="background1"/>
                <w:szCs w:val="24"/>
              </w:rPr>
            </w:pPr>
            <w:r>
              <w:rPr>
                <w:b/>
                <w:color w:val="FFFFFF" w:themeColor="background1"/>
                <w:szCs w:val="24"/>
              </w:rPr>
              <w:t>Description</w:t>
            </w:r>
          </w:p>
        </w:tc>
        <w:tc>
          <w:tcPr>
            <w:tcW w:w="7678" w:type="dxa"/>
            <w:vAlign w:val="center"/>
          </w:tcPr>
          <w:p w14:paraId="6B22E8F9" w14:textId="19A0128C" w:rsidR="00CB6059" w:rsidRPr="00BA4F42" w:rsidRDefault="00CB6059" w:rsidP="004706A5">
            <w:pPr>
              <w:pStyle w:val="tvNote"/>
            </w:pPr>
            <w:r>
              <w:t xml:space="preserve">Màn hình hiển thị thông tin về hoạt động </w:t>
            </w:r>
            <w:r w:rsidR="0025549C">
              <w:rPr>
                <w:lang w:val="en-US"/>
              </w:rPr>
              <w:t>hỗ trợ kỹ thuật</w:t>
            </w:r>
            <w:r>
              <w:t>.</w:t>
            </w:r>
          </w:p>
          <w:p w14:paraId="6CDE4117" w14:textId="2BFC7792" w:rsidR="00CB6059" w:rsidRPr="00D66D7D" w:rsidRDefault="00CB6059" w:rsidP="004706A5">
            <w:pPr>
              <w:pStyle w:val="tvNote"/>
            </w:pPr>
            <w:r>
              <w:t xml:space="preserve">Chỉ ghi nhận thông tin </w:t>
            </w:r>
            <w:r w:rsidR="008C0C3C">
              <w:t>sau khi FTI vào cập nhật kết quả của checklist</w:t>
            </w:r>
            <w:r>
              <w:t xml:space="preserve"> </w:t>
            </w:r>
          </w:p>
        </w:tc>
      </w:tr>
      <w:tr w:rsidR="00CB6059" w:rsidRPr="00E15B12" w14:paraId="7C8794FD" w14:textId="77777777" w:rsidTr="009919CA">
        <w:trPr>
          <w:trHeight w:val="567"/>
        </w:trPr>
        <w:tc>
          <w:tcPr>
            <w:tcW w:w="2116" w:type="dxa"/>
            <w:shd w:val="clear" w:color="auto" w:fill="4472C4" w:themeFill="accent5"/>
            <w:vAlign w:val="center"/>
          </w:tcPr>
          <w:p w14:paraId="70B6906B" w14:textId="77777777" w:rsidR="00CB6059" w:rsidRPr="00E15B12" w:rsidRDefault="00CB6059" w:rsidP="009919CA">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26CF5F4B" w14:textId="77777777" w:rsidR="00CB6059" w:rsidRPr="00D66D7D" w:rsidRDefault="00CB6059" w:rsidP="004706A5">
            <w:pPr>
              <w:pStyle w:val="tvNote"/>
            </w:pPr>
            <w:r>
              <w:t>FTI-SDC</w:t>
            </w:r>
          </w:p>
        </w:tc>
      </w:tr>
      <w:tr w:rsidR="00CB6059" w:rsidRPr="00E15B12" w14:paraId="5D16E00E" w14:textId="77777777" w:rsidTr="009919CA">
        <w:trPr>
          <w:trHeight w:val="567"/>
        </w:trPr>
        <w:tc>
          <w:tcPr>
            <w:tcW w:w="2116" w:type="dxa"/>
            <w:shd w:val="clear" w:color="auto" w:fill="4472C4" w:themeFill="accent5"/>
            <w:vAlign w:val="center"/>
          </w:tcPr>
          <w:p w14:paraId="786B9875" w14:textId="77777777" w:rsidR="00CB6059" w:rsidRPr="00E15B12" w:rsidRDefault="00CB6059" w:rsidP="009919CA">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52C4A5BB" w14:textId="2F72B4CE" w:rsidR="00CB6059" w:rsidRPr="00D66D7D" w:rsidRDefault="00CB6059" w:rsidP="004706A5">
            <w:pPr>
              <w:pStyle w:val="tvNote"/>
            </w:pPr>
            <w:r>
              <w:t xml:space="preserve">Chọn FTMS – LeasedLine – Báo cáo </w:t>
            </w:r>
            <w:r w:rsidR="0025549C">
              <w:rPr>
                <w:lang w:val="en-US"/>
              </w:rPr>
              <w:t>hỗ trợ kỹ thuật</w:t>
            </w:r>
            <w:r>
              <w:t>.</w:t>
            </w:r>
          </w:p>
        </w:tc>
      </w:tr>
      <w:tr w:rsidR="00CB6059" w:rsidRPr="00E15B12" w14:paraId="2ADDF54D" w14:textId="77777777" w:rsidTr="009919CA">
        <w:trPr>
          <w:trHeight w:val="682"/>
        </w:trPr>
        <w:tc>
          <w:tcPr>
            <w:tcW w:w="2116" w:type="dxa"/>
            <w:shd w:val="clear" w:color="auto" w:fill="4472C4" w:themeFill="accent5"/>
            <w:vAlign w:val="center"/>
          </w:tcPr>
          <w:p w14:paraId="519E7338" w14:textId="77777777" w:rsidR="00CB6059" w:rsidRDefault="00CB6059" w:rsidP="009919CA">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46B70808" w14:textId="77777777" w:rsidR="00CB6059" w:rsidRPr="00E15B12" w:rsidRDefault="00CB6059" w:rsidP="009919CA">
            <w:pPr>
              <w:spacing w:line="360" w:lineRule="auto"/>
              <w:rPr>
                <w:b/>
                <w:color w:val="FFFFFF" w:themeColor="background1"/>
                <w:szCs w:val="24"/>
              </w:rPr>
            </w:pPr>
          </w:p>
        </w:tc>
        <w:tc>
          <w:tcPr>
            <w:tcW w:w="7678" w:type="dxa"/>
            <w:vAlign w:val="center"/>
          </w:tcPr>
          <w:p w14:paraId="76BBE8D4" w14:textId="77777777" w:rsidR="00CB6059" w:rsidRDefault="00CB6059" w:rsidP="004706A5">
            <w:pPr>
              <w:pStyle w:val="tvNote"/>
            </w:pPr>
            <w:r w:rsidRPr="00D66D7D">
              <w:t xml:space="preserve">Người dùng </w:t>
            </w:r>
            <w:r>
              <w:t>đăng nhập thành công.</w:t>
            </w:r>
          </w:p>
          <w:p w14:paraId="21E009A0" w14:textId="30A868EA" w:rsidR="00CB6059" w:rsidRPr="00D66D7D" w:rsidRDefault="00CB6059" w:rsidP="004706A5">
            <w:pPr>
              <w:pStyle w:val="tvNote"/>
            </w:pPr>
            <w:r>
              <w:t xml:space="preserve">Hiển thị trang Báo cáo </w:t>
            </w:r>
            <w:r w:rsidR="0025549C">
              <w:rPr>
                <w:lang w:val="en-US"/>
              </w:rPr>
              <w:t>hỗ trợ kỹ thuật</w:t>
            </w:r>
          </w:p>
        </w:tc>
      </w:tr>
      <w:tr w:rsidR="00CB6059" w:rsidRPr="00E15B12" w14:paraId="35B48FE9" w14:textId="77777777" w:rsidTr="009919CA">
        <w:trPr>
          <w:trHeight w:val="567"/>
        </w:trPr>
        <w:tc>
          <w:tcPr>
            <w:tcW w:w="2116" w:type="dxa"/>
            <w:shd w:val="clear" w:color="auto" w:fill="4472C4" w:themeFill="accent5"/>
            <w:vAlign w:val="center"/>
          </w:tcPr>
          <w:p w14:paraId="20184AF7" w14:textId="77777777" w:rsidR="00CB6059" w:rsidRPr="00B53838" w:rsidRDefault="00CB6059" w:rsidP="009919CA">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5F009DDA" w14:textId="77777777" w:rsidR="00CB6059" w:rsidRPr="00D66D7D" w:rsidRDefault="00CB6059" w:rsidP="004706A5">
            <w:pPr>
              <w:pStyle w:val="tvNote"/>
            </w:pPr>
            <w:r>
              <w:t>Hiển thị đầy đủ thông tin.</w:t>
            </w:r>
          </w:p>
        </w:tc>
      </w:tr>
    </w:tbl>
    <w:p w14:paraId="6B019DB5" w14:textId="77777777" w:rsidR="00CB6059" w:rsidRDefault="00CB6059" w:rsidP="00CB6059">
      <w:pPr>
        <w:pStyle w:val="Heading3"/>
        <w:numPr>
          <w:ilvl w:val="0"/>
          <w:numId w:val="0"/>
        </w:numPr>
        <w:ind w:left="1004"/>
      </w:pPr>
      <w:bookmarkStart w:id="284" w:name="_Toc66437724"/>
      <w:r>
        <w:lastRenderedPageBreak/>
        <w:t>2. Activity Diagram:</w:t>
      </w:r>
      <w:bookmarkEnd w:id="284"/>
    </w:p>
    <w:p w14:paraId="380C0E35" w14:textId="77777777" w:rsidR="00CB6059" w:rsidRPr="006C0459" w:rsidRDefault="00CB6059" w:rsidP="00CB6059">
      <w:r>
        <w:rPr>
          <w:noProof/>
        </w:rPr>
        <w:drawing>
          <wp:inline distT="0" distB="0" distL="0" distR="0" wp14:anchorId="2CB6F8C8" wp14:editId="0272E255">
            <wp:extent cx="6225540" cy="3157220"/>
            <wp:effectExtent l="0" t="0" r="381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25540" cy="3157220"/>
                    </a:xfrm>
                    <a:prstGeom prst="rect">
                      <a:avLst/>
                    </a:prstGeom>
                  </pic:spPr>
                </pic:pic>
              </a:graphicData>
            </a:graphic>
          </wp:inline>
        </w:drawing>
      </w:r>
    </w:p>
    <w:p w14:paraId="4189DEFF" w14:textId="77777777" w:rsidR="00CB6059" w:rsidRDefault="00CB6059" w:rsidP="00CB6059">
      <w:pPr>
        <w:pStyle w:val="Heading3"/>
        <w:numPr>
          <w:ilvl w:val="0"/>
          <w:numId w:val="0"/>
        </w:numPr>
      </w:pPr>
      <w:bookmarkStart w:id="285" w:name="_Toc66437725"/>
      <w:r>
        <w:t>3.</w:t>
      </w:r>
      <w:r w:rsidRPr="005F4DB2">
        <w:t xml:space="preserve"> </w:t>
      </w:r>
      <w:r>
        <w:t>Wireframe, Screen description:</w:t>
      </w:r>
      <w:bookmarkEnd w:id="285"/>
    </w:p>
    <w:p w14:paraId="613CAB03" w14:textId="134C61F2" w:rsidR="00CB6059" w:rsidRDefault="009A483E" w:rsidP="00CB6059">
      <w:bookmarkStart w:id="286" w:name="_Hlk63326876"/>
      <w:r>
        <w:t>Bước 1: Tại menu, chọn Bảo trì -&gt; Báo cáo hỗ trợ kỹ thuật</w:t>
      </w:r>
    </w:p>
    <w:p w14:paraId="6F796BC7" w14:textId="3FC123E5" w:rsidR="00CB6059" w:rsidRDefault="009A483E" w:rsidP="00CB6059">
      <w:r>
        <w:rPr>
          <w:noProof/>
        </w:rPr>
        <w:drawing>
          <wp:inline distT="0" distB="0" distL="0" distR="0" wp14:anchorId="13FE580D" wp14:editId="1F84AB9D">
            <wp:extent cx="1481667" cy="3073587"/>
            <wp:effectExtent l="0" t="0" r="444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84218" cy="3078880"/>
                    </a:xfrm>
                    <a:prstGeom prst="rect">
                      <a:avLst/>
                    </a:prstGeom>
                    <a:noFill/>
                    <a:ln>
                      <a:noFill/>
                    </a:ln>
                  </pic:spPr>
                </pic:pic>
              </a:graphicData>
            </a:graphic>
          </wp:inline>
        </w:drawing>
      </w:r>
      <w:r>
        <w:tab/>
      </w:r>
      <w:r>
        <w:rPr>
          <w:noProof/>
        </w:rPr>
        <w:drawing>
          <wp:inline distT="0" distB="0" distL="0" distR="0" wp14:anchorId="38668325" wp14:editId="30D4DDCF">
            <wp:extent cx="1185334" cy="309128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197886" cy="3124016"/>
                    </a:xfrm>
                    <a:prstGeom prst="rect">
                      <a:avLst/>
                    </a:prstGeom>
                    <a:noFill/>
                    <a:ln>
                      <a:noFill/>
                    </a:ln>
                  </pic:spPr>
                </pic:pic>
              </a:graphicData>
            </a:graphic>
          </wp:inline>
        </w:drawing>
      </w:r>
    </w:p>
    <w:p w14:paraId="20289B65" w14:textId="354481CF" w:rsidR="00CB6059" w:rsidRDefault="00297DAB" w:rsidP="00CB6059">
      <w:r>
        <w:t>Bước 2: Hiển thị m</w:t>
      </w:r>
      <w:r w:rsidR="00CB6059">
        <w:t>àn hình</w:t>
      </w:r>
      <w:r w:rsidR="00E745C2">
        <w:t xml:space="preserve"> tìm kiếm</w:t>
      </w:r>
      <w:r w:rsidR="00CB6059">
        <w:t xml:space="preserve"> Báo cáo </w:t>
      </w:r>
      <w:r w:rsidR="002B114F">
        <w:t>checklist</w:t>
      </w:r>
    </w:p>
    <w:p w14:paraId="50DE2CF6" w14:textId="7FC19B44" w:rsidR="00CB6059" w:rsidRDefault="00E745C2" w:rsidP="00CB6059">
      <w:r>
        <w:rPr>
          <w:noProof/>
        </w:rPr>
        <w:lastRenderedPageBreak/>
        <w:drawing>
          <wp:inline distT="0" distB="0" distL="0" distR="0" wp14:anchorId="4F7FF05D" wp14:editId="33AC9AF6">
            <wp:extent cx="6221095" cy="1797050"/>
            <wp:effectExtent l="0" t="0" r="825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6221095" cy="1797050"/>
                    </a:xfrm>
                    <a:prstGeom prst="rect">
                      <a:avLst/>
                    </a:prstGeom>
                    <a:noFill/>
                    <a:ln>
                      <a:noFill/>
                    </a:ln>
                  </pic:spPr>
                </pic:pic>
              </a:graphicData>
            </a:graphic>
          </wp:inline>
        </w:drawing>
      </w:r>
    </w:p>
    <w:p w14:paraId="766FA6D7" w14:textId="77777777" w:rsidR="00CB6059" w:rsidRDefault="00CB6059" w:rsidP="00CB6059">
      <w:r>
        <w:t>Có thể tìm kiếm với SHD, Tên KH và PDK chi tiết</w:t>
      </w:r>
    </w:p>
    <w:p w14:paraId="34607F44" w14:textId="2E63ABEC" w:rsidR="00CB6059" w:rsidRDefault="00E745C2" w:rsidP="00CB6059">
      <w:r>
        <w:t>Tùy thuộc vào dạng xem báo cáo mà phần hiển thị kết quả tìm kiếm sẽ khác nhau.</w:t>
      </w:r>
    </w:p>
    <w:p w14:paraId="473098D3" w14:textId="38A1EA79" w:rsidR="00E745C2" w:rsidRDefault="00E745C2" w:rsidP="00CB6059">
      <w:r>
        <w:t xml:space="preserve">Dạng xem báo cáo bao gồm: </w:t>
      </w:r>
    </w:p>
    <w:p w14:paraId="40C74B56" w14:textId="7ECF34D5" w:rsidR="00E745C2" w:rsidRDefault="00E745C2" w:rsidP="001648A8">
      <w:pPr>
        <w:pStyle w:val="ListParagraph"/>
        <w:numPr>
          <w:ilvl w:val="0"/>
          <w:numId w:val="28"/>
        </w:numPr>
      </w:pPr>
      <w:r>
        <w:t>Tổng hợp.</w:t>
      </w:r>
    </w:p>
    <w:p w14:paraId="17309B59" w14:textId="3108B8DB" w:rsidR="00E745C2" w:rsidRDefault="00A80305" w:rsidP="00E745C2">
      <w:pPr>
        <w:pStyle w:val="ListParagraph"/>
        <w:ind w:left="-90"/>
      </w:pPr>
      <w:r>
        <w:rPr>
          <w:noProof/>
        </w:rPr>
        <w:drawing>
          <wp:inline distT="0" distB="0" distL="0" distR="0" wp14:anchorId="14185497" wp14:editId="45322D82">
            <wp:extent cx="6226175" cy="1437640"/>
            <wp:effectExtent l="0" t="0" r="317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226175" cy="1437640"/>
                    </a:xfrm>
                    <a:prstGeom prst="rect">
                      <a:avLst/>
                    </a:prstGeom>
                    <a:noFill/>
                    <a:ln>
                      <a:noFill/>
                    </a:ln>
                  </pic:spPr>
                </pic:pic>
              </a:graphicData>
            </a:graphic>
          </wp:inline>
        </w:drawing>
      </w:r>
    </w:p>
    <w:p w14:paraId="393A2AAA" w14:textId="61921FF8" w:rsidR="009D2832" w:rsidRDefault="00A80305" w:rsidP="00E745C2">
      <w:pPr>
        <w:pStyle w:val="ListParagraph"/>
        <w:ind w:left="-90"/>
      </w:pPr>
      <w:r>
        <w:rPr>
          <w:noProof/>
        </w:rPr>
        <w:drawing>
          <wp:inline distT="0" distB="0" distL="0" distR="0" wp14:anchorId="10A5BA57" wp14:editId="7B936B8E">
            <wp:extent cx="6221095" cy="2843530"/>
            <wp:effectExtent l="0" t="0" r="825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221095" cy="2843530"/>
                    </a:xfrm>
                    <a:prstGeom prst="rect">
                      <a:avLst/>
                    </a:prstGeom>
                    <a:noFill/>
                    <a:ln>
                      <a:noFill/>
                    </a:ln>
                  </pic:spPr>
                </pic:pic>
              </a:graphicData>
            </a:graphic>
          </wp:inline>
        </w:drawing>
      </w:r>
    </w:p>
    <w:p w14:paraId="3541038A" w14:textId="482C4972" w:rsidR="00960378" w:rsidRDefault="00960378" w:rsidP="00E745C2">
      <w:pPr>
        <w:pStyle w:val="ListParagraph"/>
        <w:ind w:left="-90"/>
      </w:pPr>
      <w:r>
        <w:t>Chọn vào Số PDK chi tiết để xem lại thông tin checklist</w:t>
      </w:r>
      <w:r w:rsidR="00743D0A">
        <w:t xml:space="preserve"> (Xem mô tả sau phần Đơn vị xử lý)</w:t>
      </w:r>
    </w:p>
    <w:p w14:paraId="1FE1AC03" w14:textId="77777777" w:rsidR="00E745C2" w:rsidRDefault="00E745C2" w:rsidP="00E745C2">
      <w:pPr>
        <w:pStyle w:val="ListParagraph"/>
        <w:ind w:left="-90"/>
      </w:pPr>
    </w:p>
    <w:p w14:paraId="4DD4FBDD" w14:textId="6E2AD0A1" w:rsidR="00E745C2" w:rsidRDefault="00E745C2" w:rsidP="001648A8">
      <w:pPr>
        <w:pStyle w:val="ListParagraph"/>
        <w:numPr>
          <w:ilvl w:val="0"/>
          <w:numId w:val="28"/>
        </w:numPr>
      </w:pPr>
      <w:r>
        <w:t>Đơn vị xử lý.</w:t>
      </w:r>
    </w:p>
    <w:p w14:paraId="74FF229A" w14:textId="40F11F7D" w:rsidR="00CB6059" w:rsidRDefault="00A80305" w:rsidP="00CB6059">
      <w:pPr>
        <w:rPr>
          <w:noProof/>
        </w:rPr>
      </w:pPr>
      <w:r>
        <w:rPr>
          <w:noProof/>
        </w:rPr>
        <w:lastRenderedPageBreak/>
        <w:drawing>
          <wp:inline distT="0" distB="0" distL="0" distR="0" wp14:anchorId="2398CFCD" wp14:editId="3D6403C3">
            <wp:extent cx="6210300" cy="143764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210300" cy="1437640"/>
                    </a:xfrm>
                    <a:prstGeom prst="rect">
                      <a:avLst/>
                    </a:prstGeom>
                    <a:noFill/>
                    <a:ln>
                      <a:noFill/>
                    </a:ln>
                  </pic:spPr>
                </pic:pic>
              </a:graphicData>
            </a:graphic>
          </wp:inline>
        </w:drawing>
      </w:r>
    </w:p>
    <w:p w14:paraId="7D51DB78" w14:textId="1D3547BB" w:rsidR="00A80305" w:rsidRDefault="000130B4" w:rsidP="00CB6059">
      <w:pPr>
        <w:rPr>
          <w:noProof/>
        </w:rPr>
      </w:pPr>
      <w:r>
        <w:rPr>
          <w:noProof/>
        </w:rPr>
        <w:drawing>
          <wp:inline distT="0" distB="0" distL="0" distR="0" wp14:anchorId="0A6F645D" wp14:editId="39F23DAF">
            <wp:extent cx="6217920" cy="3211195"/>
            <wp:effectExtent l="0" t="0" r="0" b="825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217920" cy="3211195"/>
                    </a:xfrm>
                    <a:prstGeom prst="rect">
                      <a:avLst/>
                    </a:prstGeom>
                    <a:noFill/>
                    <a:ln>
                      <a:noFill/>
                    </a:ln>
                  </pic:spPr>
                </pic:pic>
              </a:graphicData>
            </a:graphic>
          </wp:inline>
        </w:drawing>
      </w:r>
    </w:p>
    <w:p w14:paraId="5B3580A9" w14:textId="34A906B9" w:rsidR="00A31E26" w:rsidRDefault="00A31E26" w:rsidP="00CB6059">
      <w:pPr>
        <w:rPr>
          <w:noProof/>
        </w:rPr>
      </w:pPr>
      <w:r>
        <w:rPr>
          <w:noProof/>
        </w:rPr>
        <w:t>Chọn vào mục số lượng tương ứng để xem chi tiết.</w:t>
      </w:r>
    </w:p>
    <w:p w14:paraId="41BA3447" w14:textId="099C2F30" w:rsidR="00E745C2" w:rsidRDefault="000130B4" w:rsidP="00CB6059">
      <w:pPr>
        <w:rPr>
          <w:noProof/>
        </w:rPr>
      </w:pPr>
      <w:r>
        <w:rPr>
          <w:noProof/>
        </w:rPr>
        <w:drawing>
          <wp:inline distT="0" distB="0" distL="0" distR="0" wp14:anchorId="13476295" wp14:editId="395B9627">
            <wp:extent cx="6221730" cy="1477645"/>
            <wp:effectExtent l="0" t="0" r="762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221730" cy="1477645"/>
                    </a:xfrm>
                    <a:prstGeom prst="rect">
                      <a:avLst/>
                    </a:prstGeom>
                    <a:noFill/>
                    <a:ln>
                      <a:noFill/>
                    </a:ln>
                  </pic:spPr>
                </pic:pic>
              </a:graphicData>
            </a:graphic>
          </wp:inline>
        </w:drawing>
      </w:r>
    </w:p>
    <w:p w14:paraId="2580C81A" w14:textId="596024FD" w:rsidR="00E745C2" w:rsidRDefault="000726EF" w:rsidP="00CB6059">
      <w:pPr>
        <w:rPr>
          <w:noProof/>
        </w:rPr>
      </w:pPr>
      <w:r>
        <w:rPr>
          <w:noProof/>
        </w:rPr>
        <w:t>POPUP hiển thị Danh sách chi tiết</w:t>
      </w:r>
    </w:p>
    <w:p w14:paraId="1CB24A84" w14:textId="65213F0E" w:rsidR="00E745C2" w:rsidRPr="005D3586" w:rsidRDefault="000726EF" w:rsidP="00CB6059">
      <w:pPr>
        <w:rPr>
          <w:noProof/>
        </w:rPr>
      </w:pPr>
      <w:r>
        <w:rPr>
          <w:noProof/>
        </w:rPr>
        <w:lastRenderedPageBreak/>
        <w:drawing>
          <wp:inline distT="0" distB="0" distL="0" distR="0" wp14:anchorId="3F6663F4" wp14:editId="5A314033">
            <wp:extent cx="6216015" cy="165417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235974" cy="1659486"/>
                    </a:xfrm>
                    <a:prstGeom prst="rect">
                      <a:avLst/>
                    </a:prstGeom>
                    <a:noFill/>
                    <a:ln>
                      <a:noFill/>
                    </a:ln>
                  </pic:spPr>
                </pic:pic>
              </a:graphicData>
            </a:graphic>
          </wp:inline>
        </w:drawing>
      </w:r>
    </w:p>
    <w:p w14:paraId="644EC1CE" w14:textId="77777777" w:rsidR="00743D0A" w:rsidRDefault="00743D0A" w:rsidP="00743D0A">
      <w:pPr>
        <w:pStyle w:val="ListParagraph"/>
        <w:ind w:left="-90"/>
      </w:pPr>
      <w:r>
        <w:t>Chọn vào Số PDK chi tiết để xem lại thông tin checklist</w:t>
      </w:r>
    </w:p>
    <w:p w14:paraId="291BB954" w14:textId="77777777" w:rsidR="00743D0A" w:rsidRDefault="00743D0A" w:rsidP="00743D0A">
      <w:r>
        <w:rPr>
          <w:noProof/>
        </w:rPr>
        <w:drawing>
          <wp:inline distT="0" distB="0" distL="0" distR="0" wp14:anchorId="27A18510" wp14:editId="7A7A7D77">
            <wp:extent cx="6223000" cy="569595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23000" cy="5695950"/>
                    </a:xfrm>
                    <a:prstGeom prst="rect">
                      <a:avLst/>
                    </a:prstGeom>
                    <a:noFill/>
                    <a:ln>
                      <a:noFill/>
                    </a:ln>
                  </pic:spPr>
                </pic:pic>
              </a:graphicData>
            </a:graphic>
          </wp:inline>
        </w:drawing>
      </w:r>
    </w:p>
    <w:p w14:paraId="7F3BF7B7" w14:textId="41435406" w:rsidR="00535284" w:rsidRDefault="00535284" w:rsidP="00535284">
      <w:r>
        <w:rPr>
          <w:noProof/>
        </w:rPr>
        <w:lastRenderedPageBreak/>
        <w:drawing>
          <wp:inline distT="0" distB="0" distL="0" distR="0" wp14:anchorId="3A9B19BF" wp14:editId="6B378E60">
            <wp:extent cx="6219825" cy="23431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19825" cy="2343150"/>
                    </a:xfrm>
                    <a:prstGeom prst="rect">
                      <a:avLst/>
                    </a:prstGeom>
                    <a:noFill/>
                    <a:ln>
                      <a:noFill/>
                    </a:ln>
                  </pic:spPr>
                </pic:pic>
              </a:graphicData>
            </a:graphic>
          </wp:inline>
        </w:drawing>
      </w:r>
    </w:p>
    <w:p w14:paraId="4CE9F625" w14:textId="4DBF0C4F" w:rsidR="00535284" w:rsidRDefault="0013460C" w:rsidP="00535284">
      <w:r>
        <w:rPr>
          <w:noProof/>
        </w:rPr>
        <w:drawing>
          <wp:inline distT="0" distB="0" distL="0" distR="0" wp14:anchorId="1563C89C" wp14:editId="6EEE79AE">
            <wp:extent cx="6216015" cy="151193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216015" cy="1511935"/>
                    </a:xfrm>
                    <a:prstGeom prst="rect">
                      <a:avLst/>
                    </a:prstGeom>
                    <a:noFill/>
                    <a:ln>
                      <a:noFill/>
                    </a:ln>
                  </pic:spPr>
                </pic:pic>
              </a:graphicData>
            </a:graphic>
          </wp:inline>
        </w:drawing>
      </w:r>
    </w:p>
    <w:p w14:paraId="1D1E114B" w14:textId="77777777" w:rsidR="00535284" w:rsidRDefault="00535284" w:rsidP="00535284">
      <w:r>
        <w:rPr>
          <w:noProof/>
        </w:rPr>
        <w:drawing>
          <wp:inline distT="0" distB="0" distL="0" distR="0" wp14:anchorId="690E307A" wp14:editId="6066ABEF">
            <wp:extent cx="6223000" cy="327660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223000" cy="3276600"/>
                    </a:xfrm>
                    <a:prstGeom prst="rect">
                      <a:avLst/>
                    </a:prstGeom>
                    <a:noFill/>
                    <a:ln>
                      <a:noFill/>
                    </a:ln>
                  </pic:spPr>
                </pic:pic>
              </a:graphicData>
            </a:graphic>
          </wp:inline>
        </w:drawing>
      </w:r>
    </w:p>
    <w:p w14:paraId="258A24D8" w14:textId="77777777" w:rsidR="00535284" w:rsidRDefault="00535284" w:rsidP="00535284">
      <w:r>
        <w:rPr>
          <w:noProof/>
        </w:rPr>
        <w:lastRenderedPageBreak/>
        <w:drawing>
          <wp:inline distT="0" distB="0" distL="0" distR="0" wp14:anchorId="5DDED414" wp14:editId="487ADE74">
            <wp:extent cx="6210300" cy="5114925"/>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10300" cy="5114925"/>
                    </a:xfrm>
                    <a:prstGeom prst="rect">
                      <a:avLst/>
                    </a:prstGeom>
                    <a:noFill/>
                    <a:ln>
                      <a:noFill/>
                    </a:ln>
                  </pic:spPr>
                </pic:pic>
              </a:graphicData>
            </a:graphic>
          </wp:inline>
        </w:drawing>
      </w:r>
    </w:p>
    <w:p w14:paraId="2CB4E427" w14:textId="3A4D0B44" w:rsidR="00535284" w:rsidRDefault="00535284" w:rsidP="00535284">
      <w:r>
        <w:rPr>
          <w:noProof/>
        </w:rPr>
        <w:drawing>
          <wp:inline distT="0" distB="0" distL="0" distR="0" wp14:anchorId="38B5FDB4" wp14:editId="38D2BF9A">
            <wp:extent cx="790575" cy="3905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90575" cy="390525"/>
                    </a:xfrm>
                    <a:prstGeom prst="rect">
                      <a:avLst/>
                    </a:prstGeom>
                  </pic:spPr>
                </pic:pic>
              </a:graphicData>
            </a:graphic>
          </wp:inline>
        </w:drawing>
      </w:r>
    </w:p>
    <w:p w14:paraId="54D652CB" w14:textId="065C1509" w:rsidR="00535284" w:rsidRDefault="00D03FE5" w:rsidP="00D03FE5">
      <w:pPr>
        <w:pStyle w:val="ListParagraph"/>
        <w:numPr>
          <w:ilvl w:val="0"/>
          <w:numId w:val="28"/>
        </w:numPr>
      </w:pPr>
      <w:r>
        <w:t>Trễ hẹn</w:t>
      </w:r>
    </w:p>
    <w:p w14:paraId="5182F4D5" w14:textId="1B7BBDF2" w:rsidR="00D03FE5" w:rsidRDefault="00D03FE5" w:rsidP="00D03FE5">
      <w:pPr>
        <w:pStyle w:val="ListParagraph"/>
        <w:ind w:left="-90"/>
      </w:pPr>
      <w:r>
        <w:t xml:space="preserve"> </w:t>
      </w:r>
      <w:r>
        <w:rPr>
          <w:noProof/>
        </w:rPr>
        <w:drawing>
          <wp:inline distT="0" distB="0" distL="0" distR="0" wp14:anchorId="657CAD5D" wp14:editId="0B000991">
            <wp:extent cx="6218555" cy="1477010"/>
            <wp:effectExtent l="0" t="0" r="0"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218555" cy="1477010"/>
                    </a:xfrm>
                    <a:prstGeom prst="rect">
                      <a:avLst/>
                    </a:prstGeom>
                    <a:noFill/>
                    <a:ln>
                      <a:noFill/>
                    </a:ln>
                  </pic:spPr>
                </pic:pic>
              </a:graphicData>
            </a:graphic>
          </wp:inline>
        </w:drawing>
      </w:r>
    </w:p>
    <w:p w14:paraId="27F76C71" w14:textId="472DFD35" w:rsidR="00D03FE5" w:rsidRDefault="0059225D" w:rsidP="0059225D">
      <w:pPr>
        <w:pStyle w:val="ListParagraph"/>
        <w:ind w:left="-360"/>
      </w:pPr>
      <w:r>
        <w:rPr>
          <w:noProof/>
        </w:rPr>
        <w:lastRenderedPageBreak/>
        <w:drawing>
          <wp:inline distT="0" distB="0" distL="0" distR="0" wp14:anchorId="3ABA052B" wp14:editId="21CC5D5E">
            <wp:extent cx="6664204" cy="2699864"/>
            <wp:effectExtent l="0" t="0" r="3810" b="571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675864" cy="2704588"/>
                    </a:xfrm>
                    <a:prstGeom prst="rect">
                      <a:avLst/>
                    </a:prstGeom>
                    <a:noFill/>
                    <a:ln>
                      <a:noFill/>
                    </a:ln>
                  </pic:spPr>
                </pic:pic>
              </a:graphicData>
            </a:graphic>
          </wp:inline>
        </w:drawing>
      </w:r>
    </w:p>
    <w:p w14:paraId="7ADF520C" w14:textId="776F886A" w:rsidR="00CB6059" w:rsidRDefault="00D03FE5" w:rsidP="008C424F">
      <w:pPr>
        <w:pStyle w:val="ListParagraph"/>
        <w:ind w:left="-90"/>
      </w:pPr>
      <w:r>
        <w:t>Chọn vào Số PDK chi tiết để xem lại thông tin checklist (Xem mô tả sau phần Đơn vị xử lý</w:t>
      </w:r>
      <w:bookmarkEnd w:id="286"/>
      <w:r w:rsidR="008C424F">
        <w:t>).</w:t>
      </w:r>
      <w:r w:rsidR="00743D0A">
        <w:tab/>
      </w:r>
    </w:p>
    <w:p w14:paraId="3C60BFC0" w14:textId="77777777" w:rsidR="00CB6059" w:rsidRDefault="00CB6059" w:rsidP="00CB6059">
      <w:pPr>
        <w:pStyle w:val="Heading3"/>
        <w:numPr>
          <w:ilvl w:val="0"/>
          <w:numId w:val="0"/>
        </w:numPr>
        <w:ind w:left="720"/>
      </w:pPr>
      <w:bookmarkStart w:id="287" w:name="_Toc66437726"/>
      <w:r>
        <w:t>4. Business rules (BR):</w:t>
      </w:r>
      <w:bookmarkEnd w:id="287"/>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CB6059" w:rsidRPr="009609C0" w14:paraId="3716CAAD" w14:textId="77777777" w:rsidTr="009919CA">
        <w:trPr>
          <w:tblHeader/>
        </w:trPr>
        <w:tc>
          <w:tcPr>
            <w:tcW w:w="1506" w:type="dxa"/>
            <w:shd w:val="clear" w:color="auto" w:fill="4472C4" w:themeFill="accent5"/>
          </w:tcPr>
          <w:p w14:paraId="66A8F09B" w14:textId="77777777" w:rsidR="00CB6059" w:rsidRPr="009609C0" w:rsidRDefault="00CB6059" w:rsidP="009919CA">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7A234B90" w14:textId="77777777" w:rsidR="00CB6059" w:rsidRPr="009609C0" w:rsidRDefault="00CB6059" w:rsidP="009919CA">
            <w:pPr>
              <w:pStyle w:val="Bang"/>
              <w:jc w:val="center"/>
              <w:rPr>
                <w:b/>
                <w:color w:val="FFFFFF" w:themeColor="background1"/>
                <w:sz w:val="24"/>
                <w:szCs w:val="24"/>
              </w:rPr>
            </w:pPr>
            <w:r w:rsidRPr="009609C0">
              <w:rPr>
                <w:b/>
                <w:color w:val="FFFFFF" w:themeColor="background1"/>
                <w:sz w:val="24"/>
                <w:szCs w:val="24"/>
              </w:rPr>
              <w:t xml:space="preserve">MÔ TẢ </w:t>
            </w:r>
          </w:p>
        </w:tc>
      </w:tr>
      <w:tr w:rsidR="00CB6059" w:rsidRPr="009609C0" w14:paraId="2DC3EF25" w14:textId="77777777" w:rsidTr="009919CA">
        <w:tc>
          <w:tcPr>
            <w:tcW w:w="1506" w:type="dxa"/>
            <w:shd w:val="clear" w:color="000000" w:fill="FFFFFF"/>
          </w:tcPr>
          <w:p w14:paraId="006A0FF7" w14:textId="77777777" w:rsidR="00CB6059" w:rsidRPr="009609C0" w:rsidRDefault="00CB6059" w:rsidP="009919CA">
            <w:pPr>
              <w:pStyle w:val="Bang"/>
              <w:jc w:val="center"/>
              <w:rPr>
                <w:sz w:val="24"/>
                <w:szCs w:val="24"/>
              </w:rPr>
            </w:pPr>
            <w:r>
              <w:rPr>
                <w:sz w:val="24"/>
                <w:szCs w:val="24"/>
              </w:rPr>
              <w:t>01</w:t>
            </w:r>
          </w:p>
        </w:tc>
        <w:tc>
          <w:tcPr>
            <w:tcW w:w="8275" w:type="dxa"/>
            <w:shd w:val="clear" w:color="000000" w:fill="FFFFFF"/>
          </w:tcPr>
          <w:p w14:paraId="7FF32449" w14:textId="77777777" w:rsidR="00CB6059" w:rsidRPr="0011396F" w:rsidRDefault="00CB6059" w:rsidP="009919CA">
            <w:pPr>
              <w:spacing w:before="40" w:after="40" w:line="240" w:lineRule="auto"/>
              <w:jc w:val="both"/>
              <w:rPr>
                <w:szCs w:val="24"/>
              </w:rPr>
            </w:pPr>
            <w:r>
              <w:rPr>
                <w:szCs w:val="24"/>
              </w:rPr>
              <w:t>Tài khoản phải có quyền tương ứng.</w:t>
            </w:r>
          </w:p>
        </w:tc>
      </w:tr>
      <w:tr w:rsidR="00CB6059" w:rsidRPr="009609C0" w14:paraId="5C6875B7" w14:textId="77777777" w:rsidTr="009919CA">
        <w:tc>
          <w:tcPr>
            <w:tcW w:w="1506" w:type="dxa"/>
            <w:shd w:val="clear" w:color="000000" w:fill="FFFFFF"/>
          </w:tcPr>
          <w:p w14:paraId="50BA3296" w14:textId="77777777" w:rsidR="00CB6059" w:rsidRDefault="00CB6059" w:rsidP="009919CA">
            <w:pPr>
              <w:pStyle w:val="Bang"/>
              <w:jc w:val="center"/>
              <w:rPr>
                <w:sz w:val="24"/>
                <w:szCs w:val="24"/>
              </w:rPr>
            </w:pPr>
            <w:r>
              <w:rPr>
                <w:sz w:val="24"/>
                <w:szCs w:val="24"/>
              </w:rPr>
              <w:t>02</w:t>
            </w:r>
          </w:p>
        </w:tc>
        <w:tc>
          <w:tcPr>
            <w:tcW w:w="8275" w:type="dxa"/>
            <w:shd w:val="clear" w:color="000000" w:fill="FFFFFF"/>
          </w:tcPr>
          <w:p w14:paraId="12337DA9" w14:textId="77777777" w:rsidR="00CB6059" w:rsidRDefault="00CB6059" w:rsidP="009919CA">
            <w:pPr>
              <w:spacing w:before="40" w:after="40" w:line="240" w:lineRule="auto"/>
              <w:jc w:val="both"/>
              <w:rPr>
                <w:szCs w:val="24"/>
              </w:rPr>
            </w:pPr>
            <w:r>
              <w:rPr>
                <w:szCs w:val="24"/>
              </w:rPr>
              <w:t>Dữ liệu phải đúng chuẩn, thông tin chính xác.</w:t>
            </w:r>
          </w:p>
        </w:tc>
      </w:tr>
      <w:tr w:rsidR="00CB6059" w:rsidRPr="009609C0" w14:paraId="65AB12C5" w14:textId="77777777" w:rsidTr="009919CA">
        <w:tc>
          <w:tcPr>
            <w:tcW w:w="1506" w:type="dxa"/>
            <w:shd w:val="clear" w:color="000000" w:fill="FFFFFF"/>
          </w:tcPr>
          <w:p w14:paraId="2E78C599" w14:textId="77777777" w:rsidR="00CB6059" w:rsidRDefault="00CB6059" w:rsidP="009919CA">
            <w:pPr>
              <w:pStyle w:val="Bang"/>
              <w:jc w:val="center"/>
              <w:rPr>
                <w:sz w:val="24"/>
                <w:szCs w:val="24"/>
              </w:rPr>
            </w:pPr>
            <w:r>
              <w:rPr>
                <w:sz w:val="24"/>
                <w:szCs w:val="24"/>
              </w:rPr>
              <w:t>03</w:t>
            </w:r>
          </w:p>
        </w:tc>
        <w:tc>
          <w:tcPr>
            <w:tcW w:w="8275" w:type="dxa"/>
            <w:shd w:val="clear" w:color="000000" w:fill="FFFFFF"/>
          </w:tcPr>
          <w:p w14:paraId="6A41496F" w14:textId="14A4D24C" w:rsidR="00CB6059" w:rsidRDefault="00CB6059" w:rsidP="009919CA">
            <w:pPr>
              <w:spacing w:before="40" w:after="40" w:line="240" w:lineRule="auto"/>
              <w:jc w:val="both"/>
              <w:rPr>
                <w:szCs w:val="24"/>
              </w:rPr>
            </w:pPr>
            <w:r>
              <w:rPr>
                <w:szCs w:val="24"/>
              </w:rPr>
              <w:t>Ghi nhậ</w:t>
            </w:r>
            <w:r w:rsidR="00302839">
              <w:rPr>
                <w:szCs w:val="24"/>
              </w:rPr>
              <w:t>n thông tin</w:t>
            </w:r>
            <w:r>
              <w:rPr>
                <w:szCs w:val="24"/>
              </w:rPr>
              <w:t xml:space="preserve"> bộ đếm thời gian đúng.</w:t>
            </w:r>
          </w:p>
        </w:tc>
      </w:tr>
      <w:tr w:rsidR="00CB6059" w:rsidRPr="009609C0" w14:paraId="6018B112" w14:textId="77777777" w:rsidTr="009919CA">
        <w:tc>
          <w:tcPr>
            <w:tcW w:w="1506" w:type="dxa"/>
            <w:shd w:val="clear" w:color="000000" w:fill="FFFFFF"/>
          </w:tcPr>
          <w:p w14:paraId="6EFBFB89" w14:textId="77777777" w:rsidR="00CB6059" w:rsidRDefault="00CB6059" w:rsidP="009919CA">
            <w:pPr>
              <w:pStyle w:val="Bang"/>
              <w:jc w:val="center"/>
              <w:rPr>
                <w:sz w:val="24"/>
                <w:szCs w:val="24"/>
              </w:rPr>
            </w:pPr>
            <w:r>
              <w:rPr>
                <w:sz w:val="24"/>
                <w:szCs w:val="24"/>
              </w:rPr>
              <w:t>04</w:t>
            </w:r>
          </w:p>
        </w:tc>
        <w:tc>
          <w:tcPr>
            <w:tcW w:w="8275" w:type="dxa"/>
            <w:shd w:val="clear" w:color="000000" w:fill="FFFFFF"/>
          </w:tcPr>
          <w:p w14:paraId="53EDAD28" w14:textId="122467D5" w:rsidR="00CB6059" w:rsidRDefault="00CB6059" w:rsidP="00302839">
            <w:pPr>
              <w:spacing w:before="40" w:after="40" w:line="240" w:lineRule="auto"/>
              <w:jc w:val="both"/>
              <w:rPr>
                <w:szCs w:val="24"/>
              </w:rPr>
            </w:pPr>
            <w:r>
              <w:rPr>
                <w:szCs w:val="24"/>
              </w:rPr>
              <w:t>Chọn vào số lượng để xem chi tiết.</w:t>
            </w:r>
          </w:p>
        </w:tc>
      </w:tr>
      <w:tr w:rsidR="00CB6059" w:rsidRPr="009609C0" w14:paraId="1956A9A6" w14:textId="77777777" w:rsidTr="009919CA">
        <w:tc>
          <w:tcPr>
            <w:tcW w:w="1506" w:type="dxa"/>
            <w:shd w:val="clear" w:color="000000" w:fill="FFFFFF"/>
          </w:tcPr>
          <w:p w14:paraId="2E4DDBB4" w14:textId="77777777" w:rsidR="00CB6059" w:rsidRDefault="00CB6059" w:rsidP="009919CA">
            <w:pPr>
              <w:pStyle w:val="Bang"/>
              <w:jc w:val="center"/>
              <w:rPr>
                <w:sz w:val="24"/>
                <w:szCs w:val="24"/>
              </w:rPr>
            </w:pPr>
            <w:r>
              <w:rPr>
                <w:sz w:val="24"/>
                <w:szCs w:val="24"/>
              </w:rPr>
              <w:t>05</w:t>
            </w:r>
          </w:p>
        </w:tc>
        <w:tc>
          <w:tcPr>
            <w:tcW w:w="8275" w:type="dxa"/>
            <w:shd w:val="clear" w:color="000000" w:fill="FFFFFF"/>
          </w:tcPr>
          <w:p w14:paraId="7BF24BE6" w14:textId="19B00F07" w:rsidR="00CB6059" w:rsidRDefault="00CB6059" w:rsidP="009919CA">
            <w:pPr>
              <w:spacing w:before="40" w:after="40" w:line="240" w:lineRule="auto"/>
              <w:jc w:val="both"/>
              <w:rPr>
                <w:szCs w:val="24"/>
              </w:rPr>
            </w:pPr>
            <w:r>
              <w:rPr>
                <w:szCs w:val="24"/>
              </w:rPr>
              <w:t>Xuất Excel đúng dữ liệu theo màn hình</w:t>
            </w:r>
            <w:r w:rsidR="00302839">
              <w:rPr>
                <w:szCs w:val="24"/>
              </w:rPr>
              <w:t>.</w:t>
            </w:r>
          </w:p>
        </w:tc>
      </w:tr>
      <w:tr w:rsidR="00302839" w:rsidRPr="009609C0" w14:paraId="3DFBF14C" w14:textId="77777777" w:rsidTr="009919CA">
        <w:tc>
          <w:tcPr>
            <w:tcW w:w="1506" w:type="dxa"/>
            <w:shd w:val="clear" w:color="000000" w:fill="FFFFFF"/>
          </w:tcPr>
          <w:p w14:paraId="256322DF" w14:textId="0564B94B" w:rsidR="00302839" w:rsidRDefault="00302839" w:rsidP="009919CA">
            <w:pPr>
              <w:pStyle w:val="Bang"/>
              <w:jc w:val="center"/>
              <w:rPr>
                <w:sz w:val="24"/>
                <w:szCs w:val="24"/>
              </w:rPr>
            </w:pPr>
            <w:r>
              <w:rPr>
                <w:sz w:val="24"/>
                <w:szCs w:val="24"/>
              </w:rPr>
              <w:t>06</w:t>
            </w:r>
          </w:p>
        </w:tc>
        <w:tc>
          <w:tcPr>
            <w:tcW w:w="8275" w:type="dxa"/>
            <w:shd w:val="clear" w:color="000000" w:fill="FFFFFF"/>
          </w:tcPr>
          <w:p w14:paraId="673D83F3" w14:textId="04252D12" w:rsidR="00302839" w:rsidRDefault="00302839" w:rsidP="009919CA">
            <w:pPr>
              <w:spacing w:before="40" w:after="40" w:line="240" w:lineRule="auto"/>
              <w:jc w:val="both"/>
              <w:rPr>
                <w:szCs w:val="24"/>
              </w:rPr>
            </w:pPr>
            <w:r>
              <w:rPr>
                <w:szCs w:val="24"/>
              </w:rPr>
              <w:t>Không được cập nhật thông tin ở tất cả các màn hình</w:t>
            </w:r>
          </w:p>
        </w:tc>
      </w:tr>
    </w:tbl>
    <w:p w14:paraId="05636EB0" w14:textId="77777777" w:rsidR="00257F95" w:rsidRDefault="00257F95" w:rsidP="00A67771"/>
    <w:p w14:paraId="3AA312E5" w14:textId="3C20B5E9" w:rsidR="00A41DD1" w:rsidRDefault="00A41DD1" w:rsidP="00A41DD1">
      <w:pPr>
        <w:pStyle w:val="Heading2"/>
        <w:tabs>
          <w:tab w:val="left" w:pos="720"/>
        </w:tabs>
      </w:pPr>
      <w:bookmarkStart w:id="288" w:name="_Toc66437727"/>
      <w:r>
        <w:t>UC18: Nâng cấp – Hạ cấp:</w:t>
      </w:r>
      <w:bookmarkEnd w:id="288"/>
    </w:p>
    <w:p w14:paraId="1D18B508" w14:textId="77777777" w:rsidR="00A41DD1" w:rsidRDefault="00A41DD1" w:rsidP="00A41DD1">
      <w:pPr>
        <w:pStyle w:val="Heading3"/>
        <w:numPr>
          <w:ilvl w:val="0"/>
          <w:numId w:val="0"/>
        </w:numPr>
        <w:ind w:left="1004"/>
      </w:pPr>
      <w:bookmarkStart w:id="289" w:name="_Toc66437728"/>
      <w:r>
        <w:t>1. Mô tả:</w:t>
      </w:r>
      <w:bookmarkEnd w:id="289"/>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A41DD1" w:rsidRPr="00E15B12" w14:paraId="4AAF04C2" w14:textId="77777777" w:rsidTr="005C279A">
        <w:trPr>
          <w:trHeight w:val="567"/>
        </w:trPr>
        <w:tc>
          <w:tcPr>
            <w:tcW w:w="2116" w:type="dxa"/>
            <w:shd w:val="clear" w:color="auto" w:fill="4472C4" w:themeFill="accent5"/>
            <w:vAlign w:val="center"/>
          </w:tcPr>
          <w:p w14:paraId="57E5C594" w14:textId="688F3035" w:rsidR="00A41DD1" w:rsidRPr="00E15B12" w:rsidRDefault="00A41DD1" w:rsidP="005C279A">
            <w:pPr>
              <w:spacing w:line="360" w:lineRule="auto"/>
              <w:rPr>
                <w:b/>
                <w:color w:val="FFFFFF" w:themeColor="background1"/>
                <w:szCs w:val="24"/>
              </w:rPr>
            </w:pPr>
            <w:r>
              <w:rPr>
                <w:b/>
                <w:color w:val="FFFFFF" w:themeColor="background1"/>
                <w:szCs w:val="24"/>
              </w:rPr>
              <w:t>UC18</w:t>
            </w:r>
          </w:p>
        </w:tc>
        <w:tc>
          <w:tcPr>
            <w:tcW w:w="7678" w:type="dxa"/>
            <w:vAlign w:val="center"/>
          </w:tcPr>
          <w:p w14:paraId="24D99828" w14:textId="2939820D" w:rsidR="00A41DD1" w:rsidRPr="00D66D7D" w:rsidRDefault="00A41DD1" w:rsidP="004706A5">
            <w:pPr>
              <w:pStyle w:val="tvNote"/>
            </w:pPr>
            <w:r>
              <w:t>Nâng cấp – Hạ cấp</w:t>
            </w:r>
          </w:p>
        </w:tc>
      </w:tr>
      <w:tr w:rsidR="00A41DD1" w:rsidRPr="00E15B12" w14:paraId="28D47F10" w14:textId="77777777" w:rsidTr="005C279A">
        <w:trPr>
          <w:trHeight w:val="567"/>
        </w:trPr>
        <w:tc>
          <w:tcPr>
            <w:tcW w:w="2116" w:type="dxa"/>
            <w:shd w:val="clear" w:color="auto" w:fill="4472C4" w:themeFill="accent5"/>
            <w:vAlign w:val="center"/>
          </w:tcPr>
          <w:p w14:paraId="3756523B" w14:textId="77777777" w:rsidR="00A41DD1" w:rsidRPr="00E15B12" w:rsidRDefault="00A41DD1" w:rsidP="005C279A">
            <w:pPr>
              <w:spacing w:line="360" w:lineRule="auto"/>
              <w:rPr>
                <w:b/>
                <w:color w:val="FFFFFF" w:themeColor="background1"/>
                <w:szCs w:val="24"/>
              </w:rPr>
            </w:pPr>
            <w:r>
              <w:rPr>
                <w:b/>
                <w:color w:val="FFFFFF" w:themeColor="background1"/>
                <w:szCs w:val="24"/>
              </w:rPr>
              <w:t>Description</w:t>
            </w:r>
          </w:p>
        </w:tc>
        <w:tc>
          <w:tcPr>
            <w:tcW w:w="7678" w:type="dxa"/>
            <w:vAlign w:val="center"/>
          </w:tcPr>
          <w:p w14:paraId="059D6D6A" w14:textId="4C90AEFC" w:rsidR="00A41DD1" w:rsidRPr="00BA4F42" w:rsidRDefault="00A41DD1" w:rsidP="004706A5">
            <w:pPr>
              <w:pStyle w:val="tvNote"/>
            </w:pPr>
            <w:r>
              <w:t xml:space="preserve">Màn hình hiển thị thông tin về hoạt động </w:t>
            </w:r>
            <w:r w:rsidR="00897D37">
              <w:rPr>
                <w:lang w:val="en-US"/>
              </w:rPr>
              <w:t xml:space="preserve">nâng </w:t>
            </w:r>
            <w:r w:rsidR="00796018">
              <w:rPr>
                <w:lang w:val="en-US"/>
              </w:rPr>
              <w:t>cấp</w:t>
            </w:r>
            <w:r w:rsidR="00897D37">
              <w:rPr>
                <w:lang w:val="en-US"/>
              </w:rPr>
              <w:t>/ hạ cấp cho dịch vụ</w:t>
            </w:r>
            <w:r>
              <w:t>.</w:t>
            </w:r>
          </w:p>
          <w:p w14:paraId="30920EF0" w14:textId="73003C6B" w:rsidR="00897D37" w:rsidRPr="00020F2C" w:rsidRDefault="00897D37" w:rsidP="004706A5">
            <w:pPr>
              <w:pStyle w:val="tvNote"/>
            </w:pPr>
            <w:r>
              <w:t xml:space="preserve">Sau khi nhận yêu cầu từ KH, Sales tiến hành nhập thông tin yêu cầu Nâng hoặc Hạ cấp vào phiếu yêu cầu, nhập số tiền, ngày áp dụng sau đó gửi yêu cầu đến </w:t>
            </w:r>
            <w:r w:rsidR="00A2200E">
              <w:t>CS</w:t>
            </w:r>
            <w:r>
              <w:t>.</w:t>
            </w:r>
          </w:p>
          <w:p w14:paraId="7FD623DA" w14:textId="7CA15750" w:rsidR="00020F2C" w:rsidRPr="00897D37" w:rsidRDefault="00A2200E" w:rsidP="004706A5">
            <w:pPr>
              <w:pStyle w:val="tvNote"/>
            </w:pPr>
            <w:r>
              <w:t>CS</w:t>
            </w:r>
            <w:r w:rsidR="00020F2C">
              <w:t xml:space="preserve"> vào duyệt hoặc từ chối yêu cầu.</w:t>
            </w:r>
          </w:p>
          <w:p w14:paraId="1AA17539" w14:textId="77777777" w:rsidR="00897D37" w:rsidRPr="00897D37" w:rsidRDefault="00897D37" w:rsidP="004706A5">
            <w:pPr>
              <w:pStyle w:val="tvNote"/>
            </w:pPr>
            <w:r>
              <w:lastRenderedPageBreak/>
              <w:t>Kỹ thuật nhận được yêu cầu thông qua hệ thống mail tự động, Kỹ thuật tiến hành thao tác Nâng và Hạ cấp theo yêu cầu từ Sales.</w:t>
            </w:r>
          </w:p>
          <w:p w14:paraId="46F4EAB5" w14:textId="77777777" w:rsidR="00897D37" w:rsidRPr="00897D37" w:rsidRDefault="00897D37" w:rsidP="004706A5">
            <w:pPr>
              <w:pStyle w:val="tvNote"/>
            </w:pPr>
            <w:r>
              <w:t>Hệ thống ghi nhận kết quả, gửi mail thông báo đến Sales và AF.</w:t>
            </w:r>
          </w:p>
          <w:p w14:paraId="037B3608" w14:textId="042526C4" w:rsidR="009B542E" w:rsidRPr="00D66D7D" w:rsidRDefault="009B542E" w:rsidP="004706A5">
            <w:pPr>
              <w:pStyle w:val="tvNote"/>
            </w:pPr>
            <w:r>
              <w:t>Hệ thống sẽ tự động gửi mail cảnh báo hết hạn trước 02 ngày khi tới hạn cho SDC và Sales tạo yêu cầu.</w:t>
            </w:r>
          </w:p>
        </w:tc>
      </w:tr>
      <w:tr w:rsidR="00A41DD1" w:rsidRPr="00E15B12" w14:paraId="745C2344" w14:textId="77777777" w:rsidTr="005C279A">
        <w:trPr>
          <w:trHeight w:val="567"/>
        </w:trPr>
        <w:tc>
          <w:tcPr>
            <w:tcW w:w="2116" w:type="dxa"/>
            <w:shd w:val="clear" w:color="auto" w:fill="4472C4" w:themeFill="accent5"/>
            <w:vAlign w:val="center"/>
          </w:tcPr>
          <w:p w14:paraId="7B1B5E74" w14:textId="77777777" w:rsidR="00A41DD1" w:rsidRPr="00E15B12" w:rsidRDefault="00A41DD1" w:rsidP="005C279A">
            <w:pPr>
              <w:spacing w:line="360" w:lineRule="auto"/>
              <w:rPr>
                <w:b/>
                <w:color w:val="FFFFFF" w:themeColor="background1"/>
                <w:szCs w:val="24"/>
              </w:rPr>
            </w:pPr>
            <w:r w:rsidRPr="00E15B12">
              <w:rPr>
                <w:b/>
                <w:color w:val="FFFFFF" w:themeColor="background1"/>
                <w:szCs w:val="24"/>
              </w:rPr>
              <w:lastRenderedPageBreak/>
              <w:t xml:space="preserve">Actor </w:t>
            </w:r>
          </w:p>
        </w:tc>
        <w:tc>
          <w:tcPr>
            <w:tcW w:w="7678" w:type="dxa"/>
            <w:vAlign w:val="center"/>
          </w:tcPr>
          <w:p w14:paraId="64037995" w14:textId="39686679" w:rsidR="00A41DD1" w:rsidRPr="00D66D7D" w:rsidRDefault="00A41DD1" w:rsidP="004706A5">
            <w:pPr>
              <w:pStyle w:val="tvNote"/>
            </w:pPr>
            <w:r>
              <w:t>FTI-</w:t>
            </w:r>
            <w:r w:rsidR="00897D37">
              <w:t>Salesman,</w:t>
            </w:r>
            <w:r w:rsidR="00B3320C">
              <w:rPr>
                <w:lang w:val="en-US"/>
              </w:rPr>
              <w:t xml:space="preserve"> CS,</w:t>
            </w:r>
            <w:r w:rsidR="00897D37">
              <w:t xml:space="preserve"> FTI-SDC</w:t>
            </w:r>
          </w:p>
        </w:tc>
      </w:tr>
      <w:tr w:rsidR="00A41DD1" w:rsidRPr="00E15B12" w14:paraId="16EAAB00" w14:textId="77777777" w:rsidTr="005C279A">
        <w:trPr>
          <w:trHeight w:val="567"/>
        </w:trPr>
        <w:tc>
          <w:tcPr>
            <w:tcW w:w="2116" w:type="dxa"/>
            <w:shd w:val="clear" w:color="auto" w:fill="4472C4" w:themeFill="accent5"/>
            <w:vAlign w:val="center"/>
          </w:tcPr>
          <w:p w14:paraId="0DC1D540" w14:textId="77777777" w:rsidR="00A41DD1" w:rsidRPr="00E15B12" w:rsidRDefault="00A41DD1" w:rsidP="005C279A">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601EC14E" w14:textId="4C13EDBE" w:rsidR="00A41DD1" w:rsidRPr="00D66D7D" w:rsidRDefault="00A41DD1" w:rsidP="004706A5">
            <w:pPr>
              <w:pStyle w:val="tvNote"/>
            </w:pPr>
            <w:r>
              <w:t xml:space="preserve">Chọn FTMS – LeasedLine – </w:t>
            </w:r>
            <w:r w:rsidR="00897D37">
              <w:rPr>
                <w:lang w:val="en-US"/>
              </w:rPr>
              <w:t>Nâng cấp – Hạ cấp</w:t>
            </w:r>
            <w:r>
              <w:t>.</w:t>
            </w:r>
          </w:p>
        </w:tc>
      </w:tr>
      <w:tr w:rsidR="00A41DD1" w:rsidRPr="00E15B12" w14:paraId="615319E4" w14:textId="77777777" w:rsidTr="005C279A">
        <w:trPr>
          <w:trHeight w:val="682"/>
        </w:trPr>
        <w:tc>
          <w:tcPr>
            <w:tcW w:w="2116" w:type="dxa"/>
            <w:shd w:val="clear" w:color="auto" w:fill="4472C4" w:themeFill="accent5"/>
            <w:vAlign w:val="center"/>
          </w:tcPr>
          <w:p w14:paraId="43AED46D" w14:textId="77777777" w:rsidR="00A41DD1" w:rsidRDefault="00A41DD1" w:rsidP="005C279A">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251820A2" w14:textId="77777777" w:rsidR="00A41DD1" w:rsidRPr="00E15B12" w:rsidRDefault="00A41DD1" w:rsidP="005C279A">
            <w:pPr>
              <w:spacing w:line="360" w:lineRule="auto"/>
              <w:rPr>
                <w:b/>
                <w:color w:val="FFFFFF" w:themeColor="background1"/>
                <w:szCs w:val="24"/>
              </w:rPr>
            </w:pPr>
          </w:p>
        </w:tc>
        <w:tc>
          <w:tcPr>
            <w:tcW w:w="7678" w:type="dxa"/>
            <w:vAlign w:val="center"/>
          </w:tcPr>
          <w:p w14:paraId="29A8A1D2" w14:textId="77777777" w:rsidR="00A41DD1" w:rsidRDefault="00A41DD1" w:rsidP="004706A5">
            <w:pPr>
              <w:pStyle w:val="tvNote"/>
            </w:pPr>
            <w:r w:rsidRPr="00D66D7D">
              <w:t xml:space="preserve">Người dùng </w:t>
            </w:r>
            <w:r>
              <w:t>đăng nhập thành công.</w:t>
            </w:r>
          </w:p>
          <w:p w14:paraId="4554CD41" w14:textId="661723FA" w:rsidR="00A41DD1" w:rsidRPr="00D66D7D" w:rsidRDefault="00A41DD1" w:rsidP="004706A5">
            <w:pPr>
              <w:pStyle w:val="tvNote"/>
            </w:pPr>
            <w:r>
              <w:t xml:space="preserve">Hiển thị trang </w:t>
            </w:r>
            <w:r w:rsidR="00897D37">
              <w:t>Nâng cấp – Hạ cấp</w:t>
            </w:r>
          </w:p>
        </w:tc>
      </w:tr>
      <w:tr w:rsidR="00A41DD1" w:rsidRPr="00E15B12" w14:paraId="40D2A76A" w14:textId="77777777" w:rsidTr="005C279A">
        <w:trPr>
          <w:trHeight w:val="567"/>
        </w:trPr>
        <w:tc>
          <w:tcPr>
            <w:tcW w:w="2116" w:type="dxa"/>
            <w:shd w:val="clear" w:color="auto" w:fill="4472C4" w:themeFill="accent5"/>
            <w:vAlign w:val="center"/>
          </w:tcPr>
          <w:p w14:paraId="4C153384" w14:textId="77777777" w:rsidR="00A41DD1" w:rsidRPr="00B53838" w:rsidRDefault="00A41DD1" w:rsidP="005C279A">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21F1E343" w14:textId="77777777" w:rsidR="00A41DD1" w:rsidRDefault="00897D37" w:rsidP="004706A5">
            <w:pPr>
              <w:pStyle w:val="tvNote"/>
            </w:pPr>
            <w:r>
              <w:t>Hiển thị đầy đủ thông tin.</w:t>
            </w:r>
          </w:p>
          <w:p w14:paraId="03E59AA0" w14:textId="77777777" w:rsidR="00897D37" w:rsidRPr="00897D37" w:rsidRDefault="00897D37" w:rsidP="004706A5">
            <w:pPr>
              <w:pStyle w:val="tvNote"/>
            </w:pPr>
            <w:r>
              <w:t>Gửi yêu cầu thành công.</w:t>
            </w:r>
          </w:p>
          <w:p w14:paraId="3510802F" w14:textId="77777777" w:rsidR="00897D37" w:rsidRPr="00897D37" w:rsidRDefault="00897D37" w:rsidP="004706A5">
            <w:pPr>
              <w:pStyle w:val="tvNote"/>
            </w:pPr>
            <w:r>
              <w:t>Ghi nhận kết quả thành công.</w:t>
            </w:r>
          </w:p>
          <w:p w14:paraId="64663A2C" w14:textId="6EBCC974" w:rsidR="00897D37" w:rsidRPr="00D66D7D" w:rsidRDefault="00897D37" w:rsidP="004706A5">
            <w:pPr>
              <w:pStyle w:val="tvNote"/>
            </w:pPr>
            <w:r>
              <w:t>Gửi mail yêu cầu và phản hồi kết quả thành công.</w:t>
            </w:r>
          </w:p>
        </w:tc>
      </w:tr>
    </w:tbl>
    <w:p w14:paraId="6C6D69E4" w14:textId="77777777" w:rsidR="00A41DD1" w:rsidRDefault="00A41DD1" w:rsidP="00A41DD1">
      <w:pPr>
        <w:pStyle w:val="Heading3"/>
        <w:numPr>
          <w:ilvl w:val="0"/>
          <w:numId w:val="0"/>
        </w:numPr>
        <w:ind w:left="1004"/>
      </w:pPr>
      <w:bookmarkStart w:id="290" w:name="_Toc66437729"/>
      <w:r>
        <w:t>2. Activity Diagram:</w:t>
      </w:r>
      <w:bookmarkEnd w:id="290"/>
    </w:p>
    <w:p w14:paraId="3C844E9B" w14:textId="6BF650EF" w:rsidR="00A41DD1" w:rsidRPr="006C0459" w:rsidRDefault="00482E49" w:rsidP="00A41DD1">
      <w:r>
        <w:rPr>
          <w:noProof/>
        </w:rPr>
        <w:drawing>
          <wp:inline distT="0" distB="0" distL="0" distR="0" wp14:anchorId="0A47BE72" wp14:editId="579E46BB">
            <wp:extent cx="6232437" cy="32995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244784" cy="3306062"/>
                    </a:xfrm>
                    <a:prstGeom prst="rect">
                      <a:avLst/>
                    </a:prstGeom>
                    <a:noFill/>
                    <a:ln>
                      <a:noFill/>
                    </a:ln>
                  </pic:spPr>
                </pic:pic>
              </a:graphicData>
            </a:graphic>
          </wp:inline>
        </w:drawing>
      </w:r>
    </w:p>
    <w:p w14:paraId="3AC87709" w14:textId="77777777" w:rsidR="00A41DD1" w:rsidRDefault="00A41DD1" w:rsidP="00A41DD1">
      <w:pPr>
        <w:pStyle w:val="Heading3"/>
        <w:numPr>
          <w:ilvl w:val="0"/>
          <w:numId w:val="0"/>
        </w:numPr>
      </w:pPr>
      <w:bookmarkStart w:id="291" w:name="_Toc66437730"/>
      <w:r>
        <w:lastRenderedPageBreak/>
        <w:t>3.</w:t>
      </w:r>
      <w:r w:rsidRPr="005F4DB2">
        <w:t xml:space="preserve"> </w:t>
      </w:r>
      <w:r>
        <w:t>Wireframe, Screen description:</w:t>
      </w:r>
      <w:bookmarkEnd w:id="291"/>
    </w:p>
    <w:p w14:paraId="1BB216AF" w14:textId="0BE12505" w:rsidR="002F1764" w:rsidRPr="009D10C4" w:rsidRDefault="002F1764" w:rsidP="00A41DD1">
      <w:pPr>
        <w:rPr>
          <w:b/>
          <w:bCs/>
          <w:i/>
          <w:iCs/>
          <w:color w:val="ED7D31" w:themeColor="accent2"/>
        </w:rPr>
      </w:pPr>
      <w:r>
        <w:rPr>
          <w:b/>
          <w:bCs/>
          <w:i/>
          <w:iCs/>
          <w:color w:val="ED7D31" w:themeColor="accent2"/>
        </w:rPr>
        <w:t>Tại menu: Chọn</w:t>
      </w:r>
      <w:r w:rsidRPr="002F1764">
        <w:rPr>
          <w:b/>
          <w:bCs/>
          <w:i/>
          <w:iCs/>
          <w:color w:val="ED7D31" w:themeColor="accent2"/>
        </w:rPr>
        <w:t xml:space="preserve"> </w:t>
      </w:r>
      <w:r>
        <w:rPr>
          <w:b/>
          <w:bCs/>
          <w:i/>
          <w:iCs/>
          <w:color w:val="ED7D31" w:themeColor="accent2"/>
        </w:rPr>
        <w:t>Nâng cấp – Hạ cấp</w:t>
      </w:r>
    </w:p>
    <w:p w14:paraId="41E98907" w14:textId="797EEBC1" w:rsidR="006D5D00" w:rsidRDefault="002F1764" w:rsidP="00A41DD1">
      <w:r>
        <w:rPr>
          <w:noProof/>
        </w:rPr>
        <w:drawing>
          <wp:inline distT="0" distB="0" distL="0" distR="0" wp14:anchorId="1EA7FAEB" wp14:editId="3ED21261">
            <wp:extent cx="1272003" cy="3303037"/>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82378" cy="3329977"/>
                    </a:xfrm>
                    <a:prstGeom prst="rect">
                      <a:avLst/>
                    </a:prstGeom>
                    <a:noFill/>
                    <a:ln>
                      <a:noFill/>
                    </a:ln>
                  </pic:spPr>
                </pic:pic>
              </a:graphicData>
            </a:graphic>
          </wp:inline>
        </w:drawing>
      </w:r>
    </w:p>
    <w:p w14:paraId="67B077B9" w14:textId="2C9A7A44" w:rsidR="00E47E87" w:rsidRPr="003A4C95" w:rsidRDefault="0089697E" w:rsidP="00A41DD1">
      <w:pPr>
        <w:rPr>
          <w:b/>
          <w:bCs/>
          <w:i/>
          <w:iCs/>
          <w:color w:val="ED7D31" w:themeColor="accent2"/>
        </w:rPr>
      </w:pPr>
      <w:r w:rsidRPr="003A4C95">
        <w:rPr>
          <w:b/>
          <w:bCs/>
          <w:i/>
          <w:iCs/>
          <w:color w:val="ED7D31" w:themeColor="accent2"/>
        </w:rPr>
        <w:t>Khi nhấn</w:t>
      </w:r>
      <w:r w:rsidR="00533331" w:rsidRPr="003A4C95">
        <w:rPr>
          <w:b/>
          <w:bCs/>
          <w:i/>
          <w:iCs/>
          <w:color w:val="ED7D31" w:themeColor="accent2"/>
        </w:rPr>
        <w:t xml:space="preserve"> Tạo yêu cầu</w:t>
      </w:r>
      <w:r w:rsidRPr="003A4C95">
        <w:rPr>
          <w:b/>
          <w:bCs/>
          <w:i/>
          <w:iCs/>
          <w:color w:val="ED7D31" w:themeColor="accent2"/>
        </w:rPr>
        <w:t>, màn hình hiển thị:</w:t>
      </w:r>
    </w:p>
    <w:p w14:paraId="5FEA85CC" w14:textId="0CD87C81" w:rsidR="00827E05" w:rsidRDefault="009605C4" w:rsidP="00A41DD1">
      <w:r>
        <w:rPr>
          <w:noProof/>
        </w:rPr>
        <w:drawing>
          <wp:inline distT="0" distB="0" distL="0" distR="0" wp14:anchorId="682D0DBE" wp14:editId="0ED1A727">
            <wp:extent cx="6225540" cy="2625090"/>
            <wp:effectExtent l="0" t="0" r="381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225540" cy="2625090"/>
                    </a:xfrm>
                    <a:prstGeom prst="rect">
                      <a:avLst/>
                    </a:prstGeom>
                  </pic:spPr>
                </pic:pic>
              </a:graphicData>
            </a:graphic>
          </wp:inline>
        </w:drawing>
      </w:r>
    </w:p>
    <w:p w14:paraId="0E85D95E" w14:textId="2FDC4FA5" w:rsidR="00655544" w:rsidRDefault="002E208B" w:rsidP="00A41DD1">
      <w:r>
        <w:t>Sales tiến hành nhập số HD vào ô Số hợp đồng</w:t>
      </w:r>
      <w:r w:rsidR="008907E5">
        <w:t xml:space="preserve"> -&gt; Nhấn Enter</w:t>
      </w:r>
      <w:r>
        <w:t>, hệ thống hiển thị thông tin HD</w:t>
      </w:r>
      <w:r w:rsidR="00655544">
        <w:t>.</w:t>
      </w:r>
    </w:p>
    <w:p w14:paraId="5DA597E9" w14:textId="15EC7F41" w:rsidR="002E208B" w:rsidRDefault="002E208B" w:rsidP="00A41DD1">
      <w:r>
        <w:t>Sales sau khi kiểm tra thông tin, chọn vào phiếu cần Nâng</w:t>
      </w:r>
      <w:r w:rsidR="0089697E">
        <w:t xml:space="preserve"> cấp - </w:t>
      </w:r>
      <w:r>
        <w:t>Hạ</w:t>
      </w:r>
      <w:r w:rsidR="0089697E">
        <w:t xml:space="preserve"> cấp</w:t>
      </w:r>
      <w:r>
        <w:t>. Mỗi yêu cầu chỉ có thể chọn được 1 phiếu.</w:t>
      </w:r>
      <w:r w:rsidR="00001F89">
        <w:t xml:space="preserve"> </w:t>
      </w:r>
      <w:r w:rsidR="00001F89" w:rsidRPr="00001F89">
        <w:t>Nhấp chọn phiếu thứ 02 thì không chọn được</w:t>
      </w:r>
      <w:r w:rsidR="00D42CED">
        <w:t>.</w:t>
      </w:r>
    </w:p>
    <w:p w14:paraId="373E6389" w14:textId="77777777" w:rsidR="00737E18" w:rsidRPr="005E2792" w:rsidRDefault="00737E18" w:rsidP="00737E18">
      <w:pPr>
        <w:rPr>
          <w:color w:val="FF0000"/>
        </w:rPr>
      </w:pPr>
      <w:r w:rsidRPr="005E2792">
        <w:rPr>
          <w:color w:val="FF0000"/>
        </w:rPr>
        <w:t>Lưu ý:</w:t>
      </w:r>
    </w:p>
    <w:p w14:paraId="6F7D5B61" w14:textId="77777777" w:rsidR="00737E18" w:rsidRPr="00F77459" w:rsidRDefault="00737E18" w:rsidP="00737E18">
      <w:pPr>
        <w:rPr>
          <w:color w:val="FF0000"/>
        </w:rPr>
      </w:pPr>
      <w:r w:rsidRPr="00F77459">
        <w:rPr>
          <w:color w:val="FF0000"/>
        </w:rPr>
        <w:lastRenderedPageBreak/>
        <w:t xml:space="preserve">Số hợp đồng được tạo ra khi người dùng thao tác chọn phiếu đăng ký (DS PĐK) -&gt; </w:t>
      </w:r>
      <w:r>
        <w:rPr>
          <w:color w:val="FF0000"/>
        </w:rPr>
        <w:t xml:space="preserve">Nhấn </w:t>
      </w:r>
      <w:r w:rsidRPr="00F77459">
        <w:rPr>
          <w:color w:val="FF0000"/>
        </w:rPr>
        <w:t xml:space="preserve">"Yêu cầu tạo hợp đồng" -&gt; Khi yêu cầu được bên </w:t>
      </w:r>
      <w:r>
        <w:rPr>
          <w:color w:val="FF0000"/>
        </w:rPr>
        <w:t xml:space="preserve">tool </w:t>
      </w:r>
      <w:r w:rsidRPr="00F77459">
        <w:rPr>
          <w:color w:val="FF0000"/>
        </w:rPr>
        <w:t xml:space="preserve">CM </w:t>
      </w:r>
      <w:r>
        <w:rPr>
          <w:color w:val="FF0000"/>
        </w:rPr>
        <w:t>duyệt</w:t>
      </w:r>
      <w:r w:rsidRPr="00F77459">
        <w:rPr>
          <w:color w:val="FF0000"/>
        </w:rPr>
        <w:t xml:space="preserve"> -&gt; Tạo hợp đồng thành công. Số hợp đồng đó sẽ có đầy đủ thông tin của phiếu đăng ký và địa chỉ triển khai đã yêu cầu.</w:t>
      </w:r>
    </w:p>
    <w:p w14:paraId="3727858F" w14:textId="77777777" w:rsidR="00737E18" w:rsidRDefault="00737E18" w:rsidP="00737E18">
      <w:pPr>
        <w:rPr>
          <w:color w:val="FF0000"/>
        </w:rPr>
      </w:pPr>
      <w:r>
        <w:rPr>
          <w:color w:val="FF0000"/>
        </w:rPr>
        <w:t>N</w:t>
      </w:r>
      <w:r w:rsidRPr="00F77459">
        <w:rPr>
          <w:color w:val="FF0000"/>
        </w:rPr>
        <w:t xml:space="preserve">hiều người dùng </w:t>
      </w:r>
      <w:r>
        <w:rPr>
          <w:color w:val="FF0000"/>
        </w:rPr>
        <w:t>có thể</w:t>
      </w:r>
      <w:r w:rsidRPr="00F77459">
        <w:rPr>
          <w:color w:val="FF0000"/>
        </w:rPr>
        <w:t xml:space="preserve"> </w:t>
      </w:r>
      <w:r>
        <w:rPr>
          <w:color w:val="FF0000"/>
        </w:rPr>
        <w:t>T</w:t>
      </w:r>
      <w:r w:rsidRPr="00F77459">
        <w:rPr>
          <w:color w:val="FF0000"/>
        </w:rPr>
        <w:t>ạo</w:t>
      </w:r>
      <w:r>
        <w:rPr>
          <w:color w:val="FF0000"/>
        </w:rPr>
        <w:t xml:space="preserve"> yêu cầu</w:t>
      </w:r>
      <w:r w:rsidRPr="00F77459">
        <w:rPr>
          <w:color w:val="FF0000"/>
        </w:rPr>
        <w:t xml:space="preserve"> </w:t>
      </w:r>
      <w:r>
        <w:rPr>
          <w:color w:val="FF0000"/>
        </w:rPr>
        <w:t xml:space="preserve">Nâng cấp – Hạ cấp </w:t>
      </w:r>
      <w:r w:rsidRPr="00F77459">
        <w:rPr>
          <w:color w:val="FF0000"/>
        </w:rPr>
        <w:t>cùng 1 phiếu</w:t>
      </w:r>
      <w:r>
        <w:rPr>
          <w:color w:val="FF0000"/>
        </w:rPr>
        <w:t>.</w:t>
      </w:r>
      <w:r w:rsidRPr="00F77459">
        <w:rPr>
          <w:color w:val="FF0000"/>
        </w:rPr>
        <w:t xml:space="preserve"> Còn lại sẽ phụ thuộc vào CS duyệt phiếu yêu cầu nào, khi phiếu được chọn để duyệt thì các phiếu yêu cầu còn lại với cùng phiếu đăng ký sẽ ko hiển thị nữa chỉ giữ lại phiếu đã được CS duyệt.</w:t>
      </w:r>
    </w:p>
    <w:p w14:paraId="023B9964" w14:textId="77777777" w:rsidR="00737E18" w:rsidRPr="00F432BF" w:rsidRDefault="00737E18" w:rsidP="00737E18">
      <w:pPr>
        <w:rPr>
          <w:color w:val="2E74B5" w:themeColor="accent1" w:themeShade="BF"/>
        </w:rPr>
      </w:pPr>
      <w:r w:rsidRPr="00F432BF">
        <w:rPr>
          <w:color w:val="2E74B5" w:themeColor="accent1" w:themeShade="BF"/>
        </w:rPr>
        <w:t>Ví dụ: Có 3 phiếu A, B, C có chung 1 số hợp đồng</w:t>
      </w:r>
    </w:p>
    <w:p w14:paraId="43784E05" w14:textId="77777777" w:rsidR="00737E18" w:rsidRPr="00F432BF" w:rsidRDefault="00737E18" w:rsidP="00737E18">
      <w:pPr>
        <w:rPr>
          <w:color w:val="2E74B5" w:themeColor="accent1" w:themeShade="BF"/>
        </w:rPr>
      </w:pPr>
      <w:r w:rsidRPr="00F432BF">
        <w:rPr>
          <w:color w:val="2E74B5" w:themeColor="accent1" w:themeShade="BF"/>
        </w:rPr>
        <w:t>Phiếu A được tạo yêu cầu nâng cấp, phiếu B được tạo yêu cầu Hạ cấp</w:t>
      </w:r>
    </w:p>
    <w:p w14:paraId="7955F49A" w14:textId="77777777" w:rsidR="00737E18" w:rsidRPr="00F432BF" w:rsidRDefault="00737E18" w:rsidP="00737E18">
      <w:pPr>
        <w:rPr>
          <w:color w:val="2E74B5" w:themeColor="accent1" w:themeShade="BF"/>
        </w:rPr>
      </w:pPr>
      <w:r w:rsidRPr="00F432BF">
        <w:rPr>
          <w:color w:val="2E74B5" w:themeColor="accent1" w:themeShade="BF"/>
        </w:rPr>
        <w:t>Tại màn hình Duyệt yêu cầu: Phiếu A được duyệt, thì phiếu B sẽ chờ cho đến khi phiếu A được Thực hiện yêu cầu thành công thì phiếu B mới hiển thị nút Duyệt yêu cầu.</w:t>
      </w:r>
    </w:p>
    <w:p w14:paraId="7195A02B" w14:textId="77777777" w:rsidR="00737E18" w:rsidRPr="00F432BF" w:rsidRDefault="00737E18" w:rsidP="00737E18">
      <w:pPr>
        <w:rPr>
          <w:color w:val="2E74B5" w:themeColor="accent1" w:themeShade="BF"/>
        </w:rPr>
      </w:pPr>
      <w:r w:rsidRPr="00F432BF">
        <w:rPr>
          <w:color w:val="2E74B5" w:themeColor="accent1" w:themeShade="BF"/>
        </w:rPr>
        <w:t>Tương tự với phiếu C vẫn được tạo yêu cầu Nâng cấp bình thường. Nhưng đến bước Duyệt yêu cầu phiếu sẽ được kiểm tra xem nếu có Phiếu khác có chung 1 số hợp đồng đang chờ Thực hiện yêu cầu thì phiếu C sẽ không hiển thị nút Duyệt yêu cầu.</w:t>
      </w:r>
    </w:p>
    <w:p w14:paraId="1349DD60" w14:textId="142E84F0" w:rsidR="00737E18" w:rsidRDefault="00737E18" w:rsidP="00737E18">
      <w:r w:rsidRPr="00F432BF">
        <w:rPr>
          <w:color w:val="2E74B5" w:themeColor="accent1" w:themeShade="BF"/>
        </w:rPr>
        <w:t>Tạo yêu cầu Nâng cấp – Hạ cấp: Trường hợp được CS duyệt yêu cầu thì phiếu đã được duyệt sẽ ko hiện ở "Tạo yêu cầu" nữa. Phiếu sẽ được chuyển sang màn hình "Thực hiện yêu cầu".</w:t>
      </w:r>
    </w:p>
    <w:p w14:paraId="5F4AC0CA" w14:textId="17BF3DCE" w:rsidR="00E83E7D" w:rsidRPr="00295F97" w:rsidRDefault="009605C4" w:rsidP="00A41DD1">
      <w:r>
        <w:rPr>
          <w:noProof/>
        </w:rPr>
        <w:drawing>
          <wp:inline distT="0" distB="0" distL="0" distR="0" wp14:anchorId="08C50D63" wp14:editId="04ADB9D8">
            <wp:extent cx="6217920" cy="26517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6217920" cy="2651760"/>
                    </a:xfrm>
                    <a:prstGeom prst="rect">
                      <a:avLst/>
                    </a:prstGeom>
                    <a:noFill/>
                    <a:ln>
                      <a:noFill/>
                    </a:ln>
                  </pic:spPr>
                </pic:pic>
              </a:graphicData>
            </a:graphic>
          </wp:inline>
        </w:drawing>
      </w:r>
    </w:p>
    <w:p w14:paraId="0A8A4056" w14:textId="579DBCB9" w:rsidR="002E208B" w:rsidRDefault="002E208B" w:rsidP="00A41DD1">
      <w:r>
        <w:t xml:space="preserve">Sales nhập Loại yêu cầu gồm: </w:t>
      </w:r>
      <w:r w:rsidRPr="00C80C31">
        <w:rPr>
          <w:b/>
        </w:rPr>
        <w:t>Nâng cấp</w:t>
      </w:r>
      <w:r>
        <w:t xml:space="preserve"> hoặc </w:t>
      </w:r>
      <w:r w:rsidRPr="00C80C31">
        <w:rPr>
          <w:b/>
        </w:rPr>
        <w:t>Hạ cấp</w:t>
      </w:r>
      <w:r w:rsidR="00DD05E2">
        <w:t>:</w:t>
      </w:r>
    </w:p>
    <w:p w14:paraId="595DFA8B" w14:textId="50535C24" w:rsidR="00DD05E2" w:rsidRDefault="009605C4" w:rsidP="00A41DD1">
      <w:r>
        <w:rPr>
          <w:noProof/>
        </w:rPr>
        <w:drawing>
          <wp:inline distT="0" distB="0" distL="0" distR="0" wp14:anchorId="2902BA0E" wp14:editId="066B4866">
            <wp:extent cx="6225540" cy="1024890"/>
            <wp:effectExtent l="0" t="0" r="381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225540" cy="1024890"/>
                    </a:xfrm>
                    <a:prstGeom prst="rect">
                      <a:avLst/>
                    </a:prstGeom>
                  </pic:spPr>
                </pic:pic>
              </a:graphicData>
            </a:graphic>
          </wp:inline>
        </w:drawing>
      </w:r>
    </w:p>
    <w:p w14:paraId="4CCA815F" w14:textId="2DD3007C" w:rsidR="002E208B" w:rsidRDefault="002E208B" w:rsidP="00A41DD1">
      <w:r>
        <w:t>Bổ sung các thông tin về thời gian và Giá trị của yêu cầu</w:t>
      </w:r>
      <w:r w:rsidR="00D761BC">
        <w:t>.</w:t>
      </w:r>
    </w:p>
    <w:p w14:paraId="12C64D9F" w14:textId="2A9BA219" w:rsidR="00D761BC" w:rsidRDefault="00D761BC" w:rsidP="00A41DD1">
      <w:r>
        <w:lastRenderedPageBreak/>
        <w:t xml:space="preserve">Thời gian: </w:t>
      </w:r>
      <w:r w:rsidR="00F157F3">
        <w:t>T</w:t>
      </w:r>
      <w:r>
        <w:t>ừ ngày hiện tại.</w:t>
      </w:r>
    </w:p>
    <w:p w14:paraId="2D6F2BD7" w14:textId="766C07CC" w:rsidR="00C80C31" w:rsidRDefault="00C80C31" w:rsidP="00A41DD1">
      <w:r>
        <w:t xml:space="preserve">Giá trị: Được hiểu là tốc tộ sẽ thay thế cho tốc độ cũ trước đó, VD hiện tại là 100, muốn nâng lên 160 thì sẽ chọn </w:t>
      </w:r>
      <w:r w:rsidRPr="00C80C31">
        <w:rPr>
          <w:b/>
        </w:rPr>
        <w:t>Loại yêu cầu</w:t>
      </w:r>
      <w:r>
        <w:t xml:space="preserve"> là Nâng cấp và </w:t>
      </w:r>
      <w:r w:rsidR="00D253E1">
        <w:rPr>
          <w:b/>
        </w:rPr>
        <w:t>Tốc độ</w:t>
      </w:r>
      <w:r>
        <w:rPr>
          <w:b/>
        </w:rPr>
        <w:t xml:space="preserve"> </w:t>
      </w:r>
      <w:r>
        <w:t>là 160</w:t>
      </w:r>
    </w:p>
    <w:p w14:paraId="4CDE2E6C" w14:textId="3A136CA7" w:rsidR="00C80C31" w:rsidRDefault="00C80C31" w:rsidP="00A41DD1">
      <w:r>
        <w:t>Cước phí</w:t>
      </w:r>
      <w:r w:rsidR="00482E49">
        <w:t xml:space="preserve"> nâng/hạ cấp</w:t>
      </w:r>
      <w:r>
        <w:t>: Nếu có cước phí cho phần Nâng/Hạ cấp, Sales nhập giá trị vào mục này. Trường hợp không tính cước phí, Sales nhập giá trị = 0.</w:t>
      </w:r>
    </w:p>
    <w:p w14:paraId="6908BE3D" w14:textId="799B42BC" w:rsidR="002E208B" w:rsidRDefault="002E208B" w:rsidP="00A41DD1">
      <w:r>
        <w:t>Sau đó chọn “Tạo phiếu”.</w:t>
      </w:r>
    </w:p>
    <w:p w14:paraId="545C1C75" w14:textId="3F80B8D4" w:rsidR="0010265D" w:rsidRDefault="0010265D" w:rsidP="00A41DD1">
      <w:r>
        <w:t xml:space="preserve">Quy ước tạo mã phiếu: YC+ </w:t>
      </w:r>
      <w:r w:rsidRPr="0010265D">
        <w:rPr>
          <w:color w:val="FF0000"/>
        </w:rPr>
        <w:t>NC</w:t>
      </w:r>
      <w:r>
        <w:t xml:space="preserve"> hoặc </w:t>
      </w:r>
      <w:r w:rsidRPr="0010265D">
        <w:rPr>
          <w:color w:val="FF0000"/>
        </w:rPr>
        <w:t>HC</w:t>
      </w:r>
      <w:r>
        <w:t xml:space="preserve"> + x</w:t>
      </w:r>
      <w:r w:rsidR="00510238">
        <w:t>x</w:t>
      </w:r>
      <w:r>
        <w:t>xxx</w:t>
      </w:r>
      <w:r w:rsidR="00510238">
        <w:t>+ 00</w:t>
      </w:r>
      <w:r>
        <w:t>1</w:t>
      </w:r>
      <w:r w:rsidR="00510238">
        <w:t>, với xxxxx là 05 số cuối của Số HD.</w:t>
      </w:r>
    </w:p>
    <w:p w14:paraId="70580DCA" w14:textId="71F9A829" w:rsidR="00510238" w:rsidRDefault="009605C4" w:rsidP="009605C4">
      <w:pPr>
        <w:jc w:val="center"/>
      </w:pPr>
      <w:r>
        <w:rPr>
          <w:noProof/>
        </w:rPr>
        <w:drawing>
          <wp:inline distT="0" distB="0" distL="0" distR="0" wp14:anchorId="11B515A6" wp14:editId="3AEF885B">
            <wp:extent cx="2631710" cy="171743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40371" cy="1723083"/>
                    </a:xfrm>
                    <a:prstGeom prst="rect">
                      <a:avLst/>
                    </a:prstGeom>
                  </pic:spPr>
                </pic:pic>
              </a:graphicData>
            </a:graphic>
          </wp:inline>
        </w:drawing>
      </w:r>
    </w:p>
    <w:p w14:paraId="71E42371" w14:textId="4947D7AC" w:rsidR="00533331" w:rsidRPr="003A4C95" w:rsidRDefault="003A4C95" w:rsidP="00A41DD1">
      <w:pPr>
        <w:rPr>
          <w:b/>
          <w:bCs/>
          <w:i/>
          <w:iCs/>
          <w:color w:val="ED7D31" w:themeColor="accent2"/>
        </w:rPr>
      </w:pPr>
      <w:r w:rsidRPr="003A4C95">
        <w:rPr>
          <w:b/>
          <w:bCs/>
          <w:i/>
          <w:iCs/>
          <w:color w:val="ED7D31" w:themeColor="accent2"/>
        </w:rPr>
        <w:t xml:space="preserve">Khi nhấn </w:t>
      </w:r>
      <w:r>
        <w:rPr>
          <w:b/>
          <w:bCs/>
          <w:i/>
          <w:iCs/>
          <w:color w:val="ED7D31" w:themeColor="accent2"/>
        </w:rPr>
        <w:t>Duyệt</w:t>
      </w:r>
      <w:r w:rsidRPr="003A4C95">
        <w:rPr>
          <w:b/>
          <w:bCs/>
          <w:i/>
          <w:iCs/>
          <w:color w:val="ED7D31" w:themeColor="accent2"/>
        </w:rPr>
        <w:t xml:space="preserve"> yêu cầu, màn hình hiển thị:</w:t>
      </w:r>
    </w:p>
    <w:p w14:paraId="2AD2A3DC" w14:textId="7B3312F9" w:rsidR="008E72E1" w:rsidRDefault="003A4C95" w:rsidP="00A41DD1">
      <w:r>
        <w:rPr>
          <w:noProof/>
        </w:rPr>
        <w:drawing>
          <wp:inline distT="0" distB="0" distL="0" distR="0" wp14:anchorId="716BE1DA" wp14:editId="1DA0DBDB">
            <wp:extent cx="6225540" cy="14287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225540" cy="1428750"/>
                    </a:xfrm>
                    <a:prstGeom prst="rect">
                      <a:avLst/>
                    </a:prstGeom>
                  </pic:spPr>
                </pic:pic>
              </a:graphicData>
            </a:graphic>
          </wp:inline>
        </w:drawing>
      </w:r>
    </w:p>
    <w:p w14:paraId="77C0AF45" w14:textId="71D33658" w:rsidR="001E6ED5" w:rsidRDefault="001E6ED5" w:rsidP="001E6ED5">
      <w:r>
        <w:t xml:space="preserve">CS </w:t>
      </w:r>
      <w:r w:rsidR="00780E87">
        <w:t>nhấn vào Số phiếu yêu cầu</w:t>
      </w:r>
      <w:r>
        <w:t xml:space="preserve"> cần Duyệt/ Từ Chối</w:t>
      </w:r>
      <w:r w:rsidR="00501B5E">
        <w:t>:</w:t>
      </w:r>
    </w:p>
    <w:p w14:paraId="0B2C18B7" w14:textId="3CE72952" w:rsidR="001E6ED5" w:rsidRDefault="00CB06D5" w:rsidP="00A41DD1">
      <w:r>
        <w:rPr>
          <w:noProof/>
        </w:rPr>
        <w:lastRenderedPageBreak/>
        <w:drawing>
          <wp:inline distT="0" distB="0" distL="0" distR="0" wp14:anchorId="0B29070F" wp14:editId="370F6501">
            <wp:extent cx="6225540" cy="269367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225540" cy="2693670"/>
                    </a:xfrm>
                    <a:prstGeom prst="rect">
                      <a:avLst/>
                    </a:prstGeom>
                  </pic:spPr>
                </pic:pic>
              </a:graphicData>
            </a:graphic>
          </wp:inline>
        </w:drawing>
      </w:r>
    </w:p>
    <w:p w14:paraId="091716A9" w14:textId="49ABC3C9" w:rsidR="001E6ED5" w:rsidRPr="009C767C" w:rsidRDefault="001E6ED5" w:rsidP="00A41DD1">
      <w:pPr>
        <w:rPr>
          <w:b/>
          <w:bCs/>
          <w:i/>
          <w:iCs/>
          <w:color w:val="F4942A"/>
        </w:rPr>
      </w:pPr>
      <w:r w:rsidRPr="009C767C">
        <w:rPr>
          <w:b/>
          <w:bCs/>
          <w:i/>
          <w:iCs/>
          <w:color w:val="F4942A"/>
        </w:rPr>
        <w:t>CS nhập thông tin lý do, sau đó Duyệt/ Từ chối phiếu.</w:t>
      </w:r>
    </w:p>
    <w:p w14:paraId="5FF33536" w14:textId="52E07316" w:rsidR="00E61F9E" w:rsidRDefault="009C767C" w:rsidP="00A41DD1">
      <w:r>
        <w:t xml:space="preserve">Lưu ý: CS có thể cập nhật lại </w:t>
      </w:r>
      <w:r w:rsidR="00E36E0A">
        <w:t>Cước phí nâng/hạ cấp.</w:t>
      </w:r>
    </w:p>
    <w:p w14:paraId="75080154" w14:textId="7C4C6412" w:rsidR="003C74F1" w:rsidRDefault="003C74F1" w:rsidP="00A41DD1">
      <w:r>
        <w:t>Thông báo Duyệt thành công:</w:t>
      </w:r>
    </w:p>
    <w:p w14:paraId="5D82CA9D" w14:textId="4779E1E8" w:rsidR="00B313E3" w:rsidRDefault="00193D92" w:rsidP="00193D92">
      <w:pPr>
        <w:jc w:val="center"/>
      </w:pPr>
      <w:r>
        <w:rPr>
          <w:noProof/>
        </w:rPr>
        <w:drawing>
          <wp:inline distT="0" distB="0" distL="0" distR="0" wp14:anchorId="29DC641D" wp14:editId="70CC8D9D">
            <wp:extent cx="2725616" cy="15868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44859" cy="1598071"/>
                    </a:xfrm>
                    <a:prstGeom prst="rect">
                      <a:avLst/>
                    </a:prstGeom>
                  </pic:spPr>
                </pic:pic>
              </a:graphicData>
            </a:graphic>
          </wp:inline>
        </w:drawing>
      </w:r>
    </w:p>
    <w:p w14:paraId="46E89443" w14:textId="01FA3329" w:rsidR="003C74F1" w:rsidRDefault="003C74F1" w:rsidP="009326AF">
      <w:r>
        <w:t>Button Duyệt – Từ chối sẽ đổi thành “Trở về màn hình chính”:</w:t>
      </w:r>
    </w:p>
    <w:p w14:paraId="2122BC01" w14:textId="327E7FD2" w:rsidR="003C74F1" w:rsidRDefault="003C74F1" w:rsidP="009326AF">
      <w:r>
        <w:rPr>
          <w:noProof/>
        </w:rPr>
        <w:drawing>
          <wp:inline distT="0" distB="0" distL="0" distR="0" wp14:anchorId="39FA6219" wp14:editId="5C04812E">
            <wp:extent cx="6225540" cy="26892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225540" cy="2689225"/>
                    </a:xfrm>
                    <a:prstGeom prst="rect">
                      <a:avLst/>
                    </a:prstGeom>
                  </pic:spPr>
                </pic:pic>
              </a:graphicData>
            </a:graphic>
          </wp:inline>
        </w:drawing>
      </w:r>
    </w:p>
    <w:p w14:paraId="67E54C97" w14:textId="01FC4B7C" w:rsidR="009326AF" w:rsidRDefault="00B313E3" w:rsidP="009326AF">
      <w:r>
        <w:lastRenderedPageBreak/>
        <w:t>Trường hợp Từ chối, phiếu sẽ được lưu lại dưới dạng xem thông tin, hiển thị ngoài màn hình danh sách của CS với trạng thái “Từ chố</w:t>
      </w:r>
      <w:r w:rsidR="00E61F9E">
        <w:t>i”.</w:t>
      </w:r>
    </w:p>
    <w:p w14:paraId="518061E1" w14:textId="2BAB1870" w:rsidR="00BA149E" w:rsidRDefault="00CE360A" w:rsidP="00A41DD1">
      <w:r>
        <w:t xml:space="preserve">Trường hợp Duyệt, phiếu sẽ được lưu lại dưới dạng xem thông tin, hiển thị ngoài màn hình danh sách của </w:t>
      </w:r>
      <w:r w:rsidR="00E61F9E">
        <w:t>CS</w:t>
      </w:r>
      <w:r>
        <w:t xml:space="preserve"> với trạng thái “Đã duyệt”, hệ thống tạo phiếu thực hiện yêu cầu cho SDC bên tab “Thực hiện yêu cầ</w:t>
      </w:r>
      <w:r w:rsidR="00061F53">
        <w:t>u”.</w:t>
      </w:r>
    </w:p>
    <w:p w14:paraId="5DE891D3" w14:textId="6BF026A4" w:rsidR="00721F25" w:rsidRPr="00AF3C3E" w:rsidRDefault="00E6690D" w:rsidP="00AF3C3E">
      <w:pPr>
        <w:rPr>
          <w:b/>
          <w:bCs/>
          <w:i/>
          <w:iCs/>
          <w:color w:val="ED7D31" w:themeColor="accent2"/>
        </w:rPr>
      </w:pPr>
      <w:r w:rsidRPr="003A4C95">
        <w:rPr>
          <w:b/>
          <w:bCs/>
          <w:i/>
          <w:iCs/>
          <w:color w:val="ED7D31" w:themeColor="accent2"/>
        </w:rPr>
        <w:t xml:space="preserve">Khi nhấn </w:t>
      </w:r>
      <w:r>
        <w:rPr>
          <w:b/>
          <w:bCs/>
          <w:i/>
          <w:iCs/>
          <w:color w:val="ED7D31" w:themeColor="accent2"/>
        </w:rPr>
        <w:t>Thực hiện yêu cầu</w:t>
      </w:r>
      <w:r w:rsidRPr="003A4C95">
        <w:rPr>
          <w:b/>
          <w:bCs/>
          <w:i/>
          <w:iCs/>
          <w:color w:val="ED7D31" w:themeColor="accent2"/>
        </w:rPr>
        <w:t>, màn hình hiển thị:</w:t>
      </w:r>
    </w:p>
    <w:p w14:paraId="2761962C" w14:textId="5B15B1ED" w:rsidR="00AF3C3E" w:rsidRDefault="00AF3C3E" w:rsidP="00A41DD1">
      <w:pPr>
        <w:tabs>
          <w:tab w:val="left" w:pos="5810"/>
        </w:tabs>
      </w:pPr>
      <w:r>
        <w:rPr>
          <w:noProof/>
        </w:rPr>
        <w:drawing>
          <wp:inline distT="0" distB="0" distL="0" distR="0" wp14:anchorId="7C8FD62B" wp14:editId="50795DF0">
            <wp:extent cx="6222365" cy="1604010"/>
            <wp:effectExtent l="0" t="0" r="698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6222365" cy="1604010"/>
                    </a:xfrm>
                    <a:prstGeom prst="rect">
                      <a:avLst/>
                    </a:prstGeom>
                    <a:noFill/>
                    <a:ln>
                      <a:noFill/>
                    </a:ln>
                  </pic:spPr>
                </pic:pic>
              </a:graphicData>
            </a:graphic>
          </wp:inline>
        </w:drawing>
      </w:r>
    </w:p>
    <w:p w14:paraId="4012A491" w14:textId="21C8DB0A" w:rsidR="00721F25" w:rsidRDefault="00721F25" w:rsidP="00A41DD1">
      <w:pPr>
        <w:tabs>
          <w:tab w:val="left" w:pos="5810"/>
        </w:tabs>
      </w:pPr>
      <w:r>
        <w:t xml:space="preserve">Trạng thái sẽ bao gồm: </w:t>
      </w:r>
      <w:r w:rsidR="009E4AC4">
        <w:t>CS Đã duyệt, Thành công</w:t>
      </w:r>
      <w:r w:rsidR="00CF78D2">
        <w:t>.</w:t>
      </w:r>
    </w:p>
    <w:p w14:paraId="3187CD76" w14:textId="37787AD6" w:rsidR="00AF3C3E" w:rsidRDefault="00AF3C3E" w:rsidP="00A41DD1">
      <w:pPr>
        <w:tabs>
          <w:tab w:val="left" w:pos="5810"/>
        </w:tabs>
      </w:pPr>
      <w:r>
        <w:t>SDC tiến hành chọn Số phiếu yêu cầu với trạng thái “CS Đã duyệt”, hiển thị màn hình chi tiết phiếu:</w:t>
      </w:r>
    </w:p>
    <w:p w14:paraId="240D32F2" w14:textId="369C9FB6" w:rsidR="00AF3C3E" w:rsidRDefault="00AF3C3E" w:rsidP="00A41DD1">
      <w:pPr>
        <w:tabs>
          <w:tab w:val="left" w:pos="5810"/>
        </w:tabs>
      </w:pPr>
      <w:r>
        <w:rPr>
          <w:noProof/>
        </w:rPr>
        <w:drawing>
          <wp:inline distT="0" distB="0" distL="0" distR="0" wp14:anchorId="31A7DCD0" wp14:editId="26459561">
            <wp:extent cx="6225540" cy="272859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225540" cy="2728595"/>
                    </a:xfrm>
                    <a:prstGeom prst="rect">
                      <a:avLst/>
                    </a:prstGeom>
                  </pic:spPr>
                </pic:pic>
              </a:graphicData>
            </a:graphic>
          </wp:inline>
        </w:drawing>
      </w:r>
    </w:p>
    <w:p w14:paraId="01E1AFEA" w14:textId="5E226F1D" w:rsidR="00721F25" w:rsidRDefault="00721F25" w:rsidP="00A41DD1">
      <w:pPr>
        <w:tabs>
          <w:tab w:val="left" w:pos="5810"/>
        </w:tabs>
      </w:pPr>
    </w:p>
    <w:p w14:paraId="50AEEF40" w14:textId="23C98841" w:rsidR="00721F25" w:rsidRPr="007A5301" w:rsidRDefault="00721F25" w:rsidP="00A41DD1">
      <w:pPr>
        <w:tabs>
          <w:tab w:val="left" w:pos="5810"/>
        </w:tabs>
        <w:rPr>
          <w:b/>
          <w:bCs/>
          <w:i/>
          <w:iCs/>
          <w:color w:val="F4942A"/>
        </w:rPr>
      </w:pPr>
      <w:r>
        <w:t xml:space="preserve">Sau khi kiểm tra thông tin, </w:t>
      </w:r>
      <w:r w:rsidRPr="007A5301">
        <w:rPr>
          <w:b/>
          <w:bCs/>
          <w:i/>
          <w:iCs/>
          <w:color w:val="F4942A"/>
        </w:rPr>
        <w:t>SDC tiến hành nhập ghi chú (nếu có) và chọn nút “Thực hiện yêu cầu”.</w:t>
      </w:r>
    </w:p>
    <w:p w14:paraId="057CF544" w14:textId="730ED470" w:rsidR="00721F25" w:rsidRDefault="006C1B62" w:rsidP="00A41DD1">
      <w:pPr>
        <w:tabs>
          <w:tab w:val="left" w:pos="5810"/>
        </w:tabs>
      </w:pPr>
      <w:r>
        <w:rPr>
          <w:noProof/>
        </w:rPr>
        <w:lastRenderedPageBreak/>
        <w:drawing>
          <wp:inline distT="0" distB="0" distL="0" distR="0" wp14:anchorId="4158586C" wp14:editId="34DF30E0">
            <wp:extent cx="1549021" cy="1316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67871" cy="1332309"/>
                    </a:xfrm>
                    <a:prstGeom prst="rect">
                      <a:avLst/>
                    </a:prstGeom>
                    <a:noFill/>
                    <a:ln>
                      <a:noFill/>
                    </a:ln>
                  </pic:spPr>
                </pic:pic>
              </a:graphicData>
            </a:graphic>
          </wp:inline>
        </w:drawing>
      </w:r>
    </w:p>
    <w:p w14:paraId="0C166651" w14:textId="6042ACA8" w:rsidR="006C1B62" w:rsidRDefault="00721F25" w:rsidP="00A41DD1">
      <w:pPr>
        <w:tabs>
          <w:tab w:val="left" w:pos="5810"/>
        </w:tabs>
      </w:pPr>
      <w:r>
        <w:t>Hệ thống tự thực hiện việc gọi lệnh cấu hình sang SCC để thực hiện yêu cầu nâng cấp.</w:t>
      </w:r>
      <w:r w:rsidR="006C1B62">
        <w:t xml:space="preserve"> (ID2146_Change_BW_Port_KHG).</w:t>
      </w:r>
    </w:p>
    <w:p w14:paraId="3C6DEEF7" w14:textId="70D6839C" w:rsidR="00721F25" w:rsidRDefault="00721F25" w:rsidP="00A41DD1">
      <w:pPr>
        <w:tabs>
          <w:tab w:val="left" w:pos="5810"/>
        </w:tabs>
      </w:pPr>
      <w:r>
        <w:t>Sau khi thực hiện cấu hình thành công, hệ thống sẽ trả về cho SDC mã JobID để SDC có thể theo dõi thông tin.</w:t>
      </w:r>
    </w:p>
    <w:p w14:paraId="01E27FF1" w14:textId="5D636ACC" w:rsidR="00721F25" w:rsidRDefault="002949C0" w:rsidP="00A41DD1">
      <w:pPr>
        <w:tabs>
          <w:tab w:val="left" w:pos="5810"/>
        </w:tabs>
      </w:pPr>
      <w:r>
        <w:rPr>
          <w:noProof/>
        </w:rPr>
        <w:drawing>
          <wp:inline distT="0" distB="0" distL="0" distR="0" wp14:anchorId="12138EA8" wp14:editId="25FFB22F">
            <wp:extent cx="6215380" cy="41389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15380" cy="4138930"/>
                    </a:xfrm>
                    <a:prstGeom prst="rect">
                      <a:avLst/>
                    </a:prstGeom>
                    <a:noFill/>
                    <a:ln>
                      <a:noFill/>
                    </a:ln>
                  </pic:spPr>
                </pic:pic>
              </a:graphicData>
            </a:graphic>
          </wp:inline>
        </w:drawing>
      </w:r>
    </w:p>
    <w:p w14:paraId="1B4011C2" w14:textId="43F1690E" w:rsidR="00A41DD1" w:rsidRPr="00737E18" w:rsidRDefault="00AF3FAD" w:rsidP="00737E18">
      <w:pPr>
        <w:tabs>
          <w:tab w:val="left" w:pos="5810"/>
        </w:tabs>
      </w:pPr>
      <w:r>
        <w:t>Sau khi cấu hình thành công, hệ thống tự gửi mail thông báo đến AF, Sales.</w:t>
      </w:r>
    </w:p>
    <w:p w14:paraId="03F60C95" w14:textId="77777777" w:rsidR="00A41DD1" w:rsidRDefault="00A41DD1" w:rsidP="00A41DD1">
      <w:pPr>
        <w:pStyle w:val="Heading3"/>
        <w:numPr>
          <w:ilvl w:val="0"/>
          <w:numId w:val="0"/>
        </w:numPr>
        <w:ind w:left="720"/>
      </w:pPr>
      <w:bookmarkStart w:id="292" w:name="_Toc66437731"/>
      <w:r>
        <w:lastRenderedPageBreak/>
        <w:t>4. Business rules (BR):</w:t>
      </w:r>
      <w:bookmarkEnd w:id="292"/>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A41DD1" w:rsidRPr="009609C0" w14:paraId="26D8BFB7" w14:textId="77777777" w:rsidTr="005C279A">
        <w:trPr>
          <w:tblHeader/>
        </w:trPr>
        <w:tc>
          <w:tcPr>
            <w:tcW w:w="1506" w:type="dxa"/>
            <w:shd w:val="clear" w:color="auto" w:fill="4472C4" w:themeFill="accent5"/>
          </w:tcPr>
          <w:p w14:paraId="114D6016" w14:textId="77777777" w:rsidR="00A41DD1" w:rsidRPr="009609C0" w:rsidRDefault="00A41DD1" w:rsidP="005C279A">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606BE90F" w14:textId="77777777" w:rsidR="00A41DD1" w:rsidRPr="009609C0" w:rsidRDefault="00A41DD1" w:rsidP="005C279A">
            <w:pPr>
              <w:pStyle w:val="Bang"/>
              <w:jc w:val="center"/>
              <w:rPr>
                <w:b/>
                <w:color w:val="FFFFFF" w:themeColor="background1"/>
                <w:sz w:val="24"/>
                <w:szCs w:val="24"/>
              </w:rPr>
            </w:pPr>
            <w:r w:rsidRPr="009609C0">
              <w:rPr>
                <w:b/>
                <w:color w:val="FFFFFF" w:themeColor="background1"/>
                <w:sz w:val="24"/>
                <w:szCs w:val="24"/>
              </w:rPr>
              <w:t xml:space="preserve">MÔ TẢ </w:t>
            </w:r>
          </w:p>
        </w:tc>
      </w:tr>
      <w:tr w:rsidR="00A41DD1" w:rsidRPr="009609C0" w14:paraId="7ABAB6E5" w14:textId="77777777" w:rsidTr="005C279A">
        <w:tc>
          <w:tcPr>
            <w:tcW w:w="1506" w:type="dxa"/>
            <w:shd w:val="clear" w:color="000000" w:fill="FFFFFF"/>
          </w:tcPr>
          <w:p w14:paraId="643F8C18" w14:textId="77777777" w:rsidR="00A41DD1" w:rsidRPr="009609C0" w:rsidRDefault="00A41DD1" w:rsidP="005C279A">
            <w:pPr>
              <w:pStyle w:val="Bang"/>
              <w:jc w:val="center"/>
              <w:rPr>
                <w:sz w:val="24"/>
                <w:szCs w:val="24"/>
              </w:rPr>
            </w:pPr>
            <w:r>
              <w:rPr>
                <w:sz w:val="24"/>
                <w:szCs w:val="24"/>
              </w:rPr>
              <w:t>01</w:t>
            </w:r>
          </w:p>
        </w:tc>
        <w:tc>
          <w:tcPr>
            <w:tcW w:w="8275" w:type="dxa"/>
            <w:shd w:val="clear" w:color="000000" w:fill="FFFFFF"/>
          </w:tcPr>
          <w:p w14:paraId="74EE72E5" w14:textId="77777777" w:rsidR="00A41DD1" w:rsidRPr="0011396F" w:rsidRDefault="00A41DD1" w:rsidP="005C279A">
            <w:pPr>
              <w:spacing w:before="40" w:after="40" w:line="240" w:lineRule="auto"/>
              <w:jc w:val="both"/>
              <w:rPr>
                <w:szCs w:val="24"/>
              </w:rPr>
            </w:pPr>
            <w:r>
              <w:rPr>
                <w:szCs w:val="24"/>
              </w:rPr>
              <w:t>Tài khoản phải có quyền tương ứng.</w:t>
            </w:r>
          </w:p>
        </w:tc>
      </w:tr>
      <w:tr w:rsidR="00A41DD1" w:rsidRPr="009609C0" w14:paraId="76DF4A2A" w14:textId="77777777" w:rsidTr="005C279A">
        <w:tc>
          <w:tcPr>
            <w:tcW w:w="1506" w:type="dxa"/>
            <w:shd w:val="clear" w:color="000000" w:fill="FFFFFF"/>
          </w:tcPr>
          <w:p w14:paraId="68076B32" w14:textId="77777777" w:rsidR="00A41DD1" w:rsidRDefault="00A41DD1" w:rsidP="005C279A">
            <w:pPr>
              <w:pStyle w:val="Bang"/>
              <w:jc w:val="center"/>
              <w:rPr>
                <w:sz w:val="24"/>
                <w:szCs w:val="24"/>
              </w:rPr>
            </w:pPr>
            <w:r>
              <w:rPr>
                <w:sz w:val="24"/>
                <w:szCs w:val="24"/>
              </w:rPr>
              <w:t>02</w:t>
            </w:r>
          </w:p>
        </w:tc>
        <w:tc>
          <w:tcPr>
            <w:tcW w:w="8275" w:type="dxa"/>
            <w:shd w:val="clear" w:color="000000" w:fill="FFFFFF"/>
          </w:tcPr>
          <w:p w14:paraId="7FA84EAD" w14:textId="77777777" w:rsidR="00A41DD1" w:rsidRDefault="00A41DD1" w:rsidP="005C279A">
            <w:pPr>
              <w:spacing w:before="40" w:after="40" w:line="240" w:lineRule="auto"/>
              <w:jc w:val="both"/>
              <w:rPr>
                <w:szCs w:val="24"/>
              </w:rPr>
            </w:pPr>
            <w:r>
              <w:rPr>
                <w:szCs w:val="24"/>
              </w:rPr>
              <w:t>Dữ liệu phải đúng chuẩn, thông tin chính xác.</w:t>
            </w:r>
          </w:p>
        </w:tc>
      </w:tr>
      <w:tr w:rsidR="00A41DD1" w:rsidRPr="009609C0" w14:paraId="0A8429D9" w14:textId="77777777" w:rsidTr="005C279A">
        <w:tc>
          <w:tcPr>
            <w:tcW w:w="1506" w:type="dxa"/>
            <w:shd w:val="clear" w:color="000000" w:fill="FFFFFF"/>
          </w:tcPr>
          <w:p w14:paraId="6F2D2F41" w14:textId="77777777" w:rsidR="00A41DD1" w:rsidRDefault="00A41DD1" w:rsidP="005C279A">
            <w:pPr>
              <w:pStyle w:val="Bang"/>
              <w:jc w:val="center"/>
              <w:rPr>
                <w:sz w:val="24"/>
                <w:szCs w:val="24"/>
              </w:rPr>
            </w:pPr>
            <w:r>
              <w:rPr>
                <w:sz w:val="24"/>
                <w:szCs w:val="24"/>
              </w:rPr>
              <w:t>03</w:t>
            </w:r>
          </w:p>
        </w:tc>
        <w:tc>
          <w:tcPr>
            <w:tcW w:w="8275" w:type="dxa"/>
            <w:shd w:val="clear" w:color="000000" w:fill="FFFFFF"/>
          </w:tcPr>
          <w:p w14:paraId="337AD683" w14:textId="77777777" w:rsidR="00A41DD1" w:rsidRDefault="00A41DD1" w:rsidP="005C279A">
            <w:pPr>
              <w:spacing w:before="40" w:after="40" w:line="240" w:lineRule="auto"/>
              <w:jc w:val="both"/>
              <w:rPr>
                <w:szCs w:val="24"/>
              </w:rPr>
            </w:pPr>
            <w:r>
              <w:rPr>
                <w:szCs w:val="24"/>
              </w:rPr>
              <w:t>Ghi nhận thông tin bộ đếm thời gian đúng.</w:t>
            </w:r>
          </w:p>
        </w:tc>
      </w:tr>
      <w:tr w:rsidR="00A41DD1" w:rsidRPr="009609C0" w14:paraId="1EAFE3DD" w14:textId="77777777" w:rsidTr="005C279A">
        <w:tc>
          <w:tcPr>
            <w:tcW w:w="1506" w:type="dxa"/>
            <w:shd w:val="clear" w:color="000000" w:fill="FFFFFF"/>
          </w:tcPr>
          <w:p w14:paraId="3B7376C1" w14:textId="6E17614F" w:rsidR="00A41DD1" w:rsidRDefault="00F85A33" w:rsidP="005C279A">
            <w:pPr>
              <w:pStyle w:val="Bang"/>
              <w:jc w:val="center"/>
              <w:rPr>
                <w:sz w:val="24"/>
                <w:szCs w:val="24"/>
              </w:rPr>
            </w:pPr>
            <w:r>
              <w:rPr>
                <w:sz w:val="24"/>
                <w:szCs w:val="24"/>
              </w:rPr>
              <w:t>04</w:t>
            </w:r>
          </w:p>
        </w:tc>
        <w:tc>
          <w:tcPr>
            <w:tcW w:w="8275" w:type="dxa"/>
            <w:shd w:val="clear" w:color="000000" w:fill="FFFFFF"/>
          </w:tcPr>
          <w:p w14:paraId="579F8B4D" w14:textId="438E6BA3" w:rsidR="00A41DD1" w:rsidRDefault="00F85A33" w:rsidP="005C279A">
            <w:pPr>
              <w:spacing w:before="40" w:after="40" w:line="240" w:lineRule="auto"/>
              <w:jc w:val="both"/>
              <w:rPr>
                <w:szCs w:val="24"/>
              </w:rPr>
            </w:pPr>
            <w:r>
              <w:rPr>
                <w:szCs w:val="24"/>
              </w:rPr>
              <w:t>Các trường có dấu * bắt buộc nhập</w:t>
            </w:r>
            <w:r w:rsidR="00AF3FAD">
              <w:rPr>
                <w:szCs w:val="24"/>
              </w:rPr>
              <w:t>.</w:t>
            </w:r>
          </w:p>
        </w:tc>
      </w:tr>
      <w:tr w:rsidR="00A41DD1" w:rsidRPr="009609C0" w14:paraId="386B8C81" w14:textId="77777777" w:rsidTr="005C279A">
        <w:tc>
          <w:tcPr>
            <w:tcW w:w="1506" w:type="dxa"/>
            <w:shd w:val="clear" w:color="000000" w:fill="FFFFFF"/>
          </w:tcPr>
          <w:p w14:paraId="5CC5556C" w14:textId="780E913B" w:rsidR="00A41DD1" w:rsidRDefault="00AF3FAD" w:rsidP="005C279A">
            <w:pPr>
              <w:pStyle w:val="Bang"/>
              <w:jc w:val="center"/>
              <w:rPr>
                <w:sz w:val="24"/>
                <w:szCs w:val="24"/>
              </w:rPr>
            </w:pPr>
            <w:r>
              <w:rPr>
                <w:sz w:val="24"/>
                <w:szCs w:val="24"/>
              </w:rPr>
              <w:t>05</w:t>
            </w:r>
          </w:p>
        </w:tc>
        <w:tc>
          <w:tcPr>
            <w:tcW w:w="8275" w:type="dxa"/>
            <w:shd w:val="clear" w:color="000000" w:fill="FFFFFF"/>
          </w:tcPr>
          <w:p w14:paraId="196AFCA9" w14:textId="29B9B699" w:rsidR="00A41DD1" w:rsidRDefault="00F85A33" w:rsidP="005C279A">
            <w:pPr>
              <w:spacing w:before="40" w:after="40" w:line="240" w:lineRule="auto"/>
              <w:jc w:val="both"/>
              <w:rPr>
                <w:szCs w:val="24"/>
              </w:rPr>
            </w:pPr>
            <w:r>
              <w:rPr>
                <w:szCs w:val="24"/>
              </w:rPr>
              <w:t>Hệ thống gửi mail tự động</w:t>
            </w:r>
            <w:r w:rsidR="00AF3FAD">
              <w:rPr>
                <w:szCs w:val="24"/>
              </w:rPr>
              <w:t>.</w:t>
            </w:r>
          </w:p>
        </w:tc>
      </w:tr>
      <w:tr w:rsidR="00AF3FAD" w:rsidRPr="009609C0" w14:paraId="309E5285" w14:textId="77777777" w:rsidTr="005C279A">
        <w:tc>
          <w:tcPr>
            <w:tcW w:w="1506" w:type="dxa"/>
            <w:shd w:val="clear" w:color="000000" w:fill="FFFFFF"/>
          </w:tcPr>
          <w:p w14:paraId="5DC710C0" w14:textId="11BDE723" w:rsidR="00AF3FAD" w:rsidRDefault="00AF3FAD" w:rsidP="005C279A">
            <w:pPr>
              <w:pStyle w:val="Bang"/>
              <w:jc w:val="center"/>
              <w:rPr>
                <w:sz w:val="24"/>
                <w:szCs w:val="24"/>
              </w:rPr>
            </w:pPr>
            <w:r>
              <w:rPr>
                <w:sz w:val="24"/>
                <w:szCs w:val="24"/>
              </w:rPr>
              <w:t>06</w:t>
            </w:r>
          </w:p>
        </w:tc>
        <w:tc>
          <w:tcPr>
            <w:tcW w:w="8275" w:type="dxa"/>
            <w:shd w:val="clear" w:color="000000" w:fill="FFFFFF"/>
          </w:tcPr>
          <w:p w14:paraId="38DA7A9B" w14:textId="2D2D1BC6" w:rsidR="00AF3FAD" w:rsidRDefault="00AF3FAD" w:rsidP="005C279A">
            <w:pPr>
              <w:spacing w:before="40" w:after="40" w:line="240" w:lineRule="auto"/>
              <w:jc w:val="both"/>
              <w:rPr>
                <w:szCs w:val="24"/>
              </w:rPr>
            </w:pPr>
            <w:r>
              <w:rPr>
                <w:szCs w:val="24"/>
              </w:rPr>
              <w:t>Gọi cấu hình API thành công.</w:t>
            </w:r>
          </w:p>
        </w:tc>
      </w:tr>
      <w:tr w:rsidR="00AF3FAD" w:rsidRPr="009609C0" w14:paraId="1109C0DE" w14:textId="77777777" w:rsidTr="005C279A">
        <w:tc>
          <w:tcPr>
            <w:tcW w:w="1506" w:type="dxa"/>
            <w:shd w:val="clear" w:color="000000" w:fill="FFFFFF"/>
          </w:tcPr>
          <w:p w14:paraId="33996696" w14:textId="58C3C79D" w:rsidR="00AF3FAD" w:rsidRDefault="00AF3FAD" w:rsidP="005C279A">
            <w:pPr>
              <w:pStyle w:val="Bang"/>
              <w:jc w:val="center"/>
              <w:rPr>
                <w:sz w:val="24"/>
                <w:szCs w:val="24"/>
              </w:rPr>
            </w:pPr>
            <w:r>
              <w:rPr>
                <w:sz w:val="24"/>
                <w:szCs w:val="24"/>
              </w:rPr>
              <w:t>07</w:t>
            </w:r>
          </w:p>
        </w:tc>
        <w:tc>
          <w:tcPr>
            <w:tcW w:w="8275" w:type="dxa"/>
            <w:shd w:val="clear" w:color="000000" w:fill="FFFFFF"/>
          </w:tcPr>
          <w:p w14:paraId="1F01543F" w14:textId="7026EA1A" w:rsidR="00AF3FAD" w:rsidRDefault="00AF3FAD" w:rsidP="005C279A">
            <w:pPr>
              <w:spacing w:before="40" w:after="40" w:line="240" w:lineRule="auto"/>
              <w:jc w:val="both"/>
              <w:rPr>
                <w:szCs w:val="24"/>
              </w:rPr>
            </w:pPr>
            <w:r>
              <w:rPr>
                <w:szCs w:val="24"/>
              </w:rPr>
              <w:t>Nhận trả về kết quả cấu hình API thành công.</w:t>
            </w:r>
          </w:p>
        </w:tc>
      </w:tr>
      <w:tr w:rsidR="00AF3FAD" w:rsidRPr="009609C0" w14:paraId="7EA49189" w14:textId="77777777" w:rsidTr="005C279A">
        <w:tc>
          <w:tcPr>
            <w:tcW w:w="1506" w:type="dxa"/>
            <w:shd w:val="clear" w:color="000000" w:fill="FFFFFF"/>
          </w:tcPr>
          <w:p w14:paraId="027FA353" w14:textId="5E4C1762" w:rsidR="00AF3FAD" w:rsidRDefault="00AF3FAD" w:rsidP="005C279A">
            <w:pPr>
              <w:pStyle w:val="Bang"/>
              <w:jc w:val="center"/>
              <w:rPr>
                <w:sz w:val="24"/>
                <w:szCs w:val="24"/>
              </w:rPr>
            </w:pPr>
            <w:r>
              <w:rPr>
                <w:sz w:val="24"/>
                <w:szCs w:val="24"/>
              </w:rPr>
              <w:t>08</w:t>
            </w:r>
          </w:p>
        </w:tc>
        <w:tc>
          <w:tcPr>
            <w:tcW w:w="8275" w:type="dxa"/>
            <w:shd w:val="clear" w:color="000000" w:fill="FFFFFF"/>
          </w:tcPr>
          <w:p w14:paraId="75A9656A" w14:textId="1936165E" w:rsidR="00AF3FAD" w:rsidRDefault="00AF3FAD" w:rsidP="005C279A">
            <w:pPr>
              <w:spacing w:before="40" w:after="40" w:line="240" w:lineRule="auto"/>
              <w:jc w:val="both"/>
              <w:rPr>
                <w:szCs w:val="24"/>
              </w:rPr>
            </w:pPr>
            <w:r>
              <w:rPr>
                <w:szCs w:val="24"/>
              </w:rPr>
              <w:t>Ghi nhận thông tin sau khi cấu hình thành công và lưu xuống database.</w:t>
            </w:r>
          </w:p>
        </w:tc>
      </w:tr>
      <w:tr w:rsidR="008757C1" w:rsidRPr="009609C0" w14:paraId="01435F1E" w14:textId="77777777" w:rsidTr="005C279A">
        <w:tc>
          <w:tcPr>
            <w:tcW w:w="1506" w:type="dxa"/>
            <w:shd w:val="clear" w:color="000000" w:fill="FFFFFF"/>
          </w:tcPr>
          <w:p w14:paraId="7FC72DD1" w14:textId="6D303797" w:rsidR="008757C1" w:rsidRDefault="008757C1" w:rsidP="005C279A">
            <w:pPr>
              <w:pStyle w:val="Bang"/>
              <w:jc w:val="center"/>
              <w:rPr>
                <w:sz w:val="24"/>
                <w:szCs w:val="24"/>
              </w:rPr>
            </w:pPr>
            <w:r>
              <w:rPr>
                <w:sz w:val="24"/>
                <w:szCs w:val="24"/>
              </w:rPr>
              <w:t>09</w:t>
            </w:r>
          </w:p>
        </w:tc>
        <w:tc>
          <w:tcPr>
            <w:tcW w:w="8275" w:type="dxa"/>
            <w:shd w:val="clear" w:color="000000" w:fill="FFFFFF"/>
          </w:tcPr>
          <w:p w14:paraId="1735AD3B" w14:textId="4600AA61" w:rsidR="008757C1" w:rsidRDefault="008757C1" w:rsidP="005C279A">
            <w:pPr>
              <w:spacing w:before="40" w:after="40" w:line="240" w:lineRule="auto"/>
              <w:jc w:val="both"/>
              <w:rPr>
                <w:szCs w:val="24"/>
              </w:rPr>
            </w:pPr>
            <w:r>
              <w:rPr>
                <w:szCs w:val="24"/>
              </w:rPr>
              <w:t>Ghi nhận thông tin cho phần cước.</w:t>
            </w:r>
          </w:p>
        </w:tc>
      </w:tr>
      <w:tr w:rsidR="00F74B03" w:rsidRPr="009609C0" w14:paraId="6B3A0912" w14:textId="77777777" w:rsidTr="005C279A">
        <w:tc>
          <w:tcPr>
            <w:tcW w:w="1506" w:type="dxa"/>
            <w:shd w:val="clear" w:color="000000" w:fill="FFFFFF"/>
          </w:tcPr>
          <w:p w14:paraId="0C6BB7A9" w14:textId="2C7AEEFA" w:rsidR="00F74B03" w:rsidRDefault="00F74B03" w:rsidP="005C279A">
            <w:pPr>
              <w:pStyle w:val="Bang"/>
              <w:jc w:val="center"/>
              <w:rPr>
                <w:sz w:val="24"/>
                <w:szCs w:val="24"/>
              </w:rPr>
            </w:pPr>
            <w:r>
              <w:rPr>
                <w:sz w:val="24"/>
                <w:szCs w:val="24"/>
              </w:rPr>
              <w:t>10</w:t>
            </w:r>
          </w:p>
        </w:tc>
        <w:tc>
          <w:tcPr>
            <w:tcW w:w="8275" w:type="dxa"/>
            <w:shd w:val="clear" w:color="000000" w:fill="FFFFFF"/>
          </w:tcPr>
          <w:p w14:paraId="1B7178F5" w14:textId="032EB4FB" w:rsidR="00F74B03" w:rsidRDefault="00F74B03" w:rsidP="005C279A">
            <w:pPr>
              <w:spacing w:before="40" w:after="40" w:line="240" w:lineRule="auto"/>
              <w:jc w:val="both"/>
              <w:rPr>
                <w:szCs w:val="24"/>
              </w:rPr>
            </w:pPr>
            <w:r>
              <w:rPr>
                <w:szCs w:val="24"/>
              </w:rPr>
              <w:t>Trường từ ngày chỉ được chọn ngày hiện tại hoặc tương lai.</w:t>
            </w:r>
          </w:p>
        </w:tc>
      </w:tr>
      <w:tr w:rsidR="00DE08E6" w:rsidRPr="009609C0" w14:paraId="2B99E756" w14:textId="77777777" w:rsidTr="005C279A">
        <w:tc>
          <w:tcPr>
            <w:tcW w:w="1506" w:type="dxa"/>
            <w:shd w:val="clear" w:color="000000" w:fill="FFFFFF"/>
          </w:tcPr>
          <w:p w14:paraId="468B9536" w14:textId="4A4CA96E" w:rsidR="00DE08E6" w:rsidRDefault="00DE08E6" w:rsidP="005C279A">
            <w:pPr>
              <w:pStyle w:val="Bang"/>
              <w:jc w:val="center"/>
              <w:rPr>
                <w:sz w:val="24"/>
                <w:szCs w:val="24"/>
              </w:rPr>
            </w:pPr>
            <w:r>
              <w:rPr>
                <w:sz w:val="24"/>
                <w:szCs w:val="24"/>
              </w:rPr>
              <w:t>11</w:t>
            </w:r>
          </w:p>
        </w:tc>
        <w:tc>
          <w:tcPr>
            <w:tcW w:w="8275" w:type="dxa"/>
            <w:shd w:val="clear" w:color="000000" w:fill="FFFFFF"/>
          </w:tcPr>
          <w:p w14:paraId="73E8232A" w14:textId="7A0CBCF8" w:rsidR="00DE08E6" w:rsidRDefault="00DE08E6" w:rsidP="005C279A">
            <w:pPr>
              <w:spacing w:before="40" w:after="40" w:line="240" w:lineRule="auto"/>
              <w:jc w:val="both"/>
              <w:rPr>
                <w:szCs w:val="24"/>
              </w:rPr>
            </w:pPr>
            <w:r>
              <w:rPr>
                <w:szCs w:val="24"/>
              </w:rPr>
              <w:t>Tốc độ đề nghị bằng tốc độ ban đầu sẽ không gửi yêu cầu qua SDC</w:t>
            </w:r>
          </w:p>
        </w:tc>
      </w:tr>
      <w:tr w:rsidR="00DE08E6" w:rsidRPr="009609C0" w14:paraId="6F911505" w14:textId="77777777" w:rsidTr="005C279A">
        <w:tc>
          <w:tcPr>
            <w:tcW w:w="1506" w:type="dxa"/>
            <w:shd w:val="clear" w:color="000000" w:fill="FFFFFF"/>
          </w:tcPr>
          <w:p w14:paraId="1CFBFF5C" w14:textId="2BE045E5" w:rsidR="00DE08E6" w:rsidRDefault="00DE08E6" w:rsidP="005C279A">
            <w:pPr>
              <w:pStyle w:val="Bang"/>
              <w:jc w:val="center"/>
              <w:rPr>
                <w:sz w:val="24"/>
                <w:szCs w:val="24"/>
              </w:rPr>
            </w:pPr>
            <w:r>
              <w:rPr>
                <w:sz w:val="24"/>
                <w:szCs w:val="24"/>
              </w:rPr>
              <w:t>12</w:t>
            </w:r>
          </w:p>
        </w:tc>
        <w:tc>
          <w:tcPr>
            <w:tcW w:w="8275" w:type="dxa"/>
            <w:shd w:val="clear" w:color="000000" w:fill="FFFFFF"/>
          </w:tcPr>
          <w:p w14:paraId="0A801ACE" w14:textId="7CCD8E3F" w:rsidR="00DE08E6" w:rsidRDefault="00DE08E6" w:rsidP="005C279A">
            <w:pPr>
              <w:spacing w:before="40" w:after="40" w:line="240" w:lineRule="auto"/>
              <w:jc w:val="both"/>
              <w:rPr>
                <w:szCs w:val="24"/>
              </w:rPr>
            </w:pPr>
            <w:r>
              <w:rPr>
                <w:szCs w:val="24"/>
              </w:rPr>
              <w:t>Nếu là hạ cấp thì trường giá trị cước sẽ hiển thị số âm</w:t>
            </w:r>
          </w:p>
        </w:tc>
      </w:tr>
    </w:tbl>
    <w:p w14:paraId="10F9F1AE" w14:textId="77777777" w:rsidR="00A41DD1" w:rsidRDefault="00A41DD1" w:rsidP="00A41DD1"/>
    <w:p w14:paraId="7CD5DAE5" w14:textId="095A6E64" w:rsidR="00A41DD1" w:rsidRDefault="00A41DD1" w:rsidP="00A41DD1">
      <w:pPr>
        <w:pStyle w:val="Heading2"/>
        <w:tabs>
          <w:tab w:val="left" w:pos="720"/>
        </w:tabs>
      </w:pPr>
      <w:bookmarkStart w:id="293" w:name="_Toc66437732"/>
      <w:r>
        <w:t>UC19: Tạm ngưng:</w:t>
      </w:r>
      <w:bookmarkEnd w:id="293"/>
    </w:p>
    <w:p w14:paraId="333B7A41" w14:textId="77777777" w:rsidR="00A41DD1" w:rsidRDefault="00A41DD1" w:rsidP="00A41DD1">
      <w:pPr>
        <w:pStyle w:val="Heading3"/>
        <w:numPr>
          <w:ilvl w:val="0"/>
          <w:numId w:val="0"/>
        </w:numPr>
        <w:ind w:left="1004"/>
      </w:pPr>
      <w:bookmarkStart w:id="294" w:name="_Toc66437733"/>
      <w:r>
        <w:t>1. Mô tả:</w:t>
      </w:r>
      <w:bookmarkEnd w:id="294"/>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A41DD1" w:rsidRPr="00E15B12" w14:paraId="3924E5BA" w14:textId="77777777" w:rsidTr="005C279A">
        <w:trPr>
          <w:trHeight w:val="567"/>
        </w:trPr>
        <w:tc>
          <w:tcPr>
            <w:tcW w:w="2116" w:type="dxa"/>
            <w:shd w:val="clear" w:color="auto" w:fill="4472C4" w:themeFill="accent5"/>
            <w:vAlign w:val="center"/>
          </w:tcPr>
          <w:p w14:paraId="0BCDDB38" w14:textId="1BFDC6C8" w:rsidR="00A41DD1" w:rsidRPr="00E15B12" w:rsidRDefault="00A41DD1" w:rsidP="005C279A">
            <w:pPr>
              <w:spacing w:line="360" w:lineRule="auto"/>
              <w:rPr>
                <w:b/>
                <w:color w:val="FFFFFF" w:themeColor="background1"/>
                <w:szCs w:val="24"/>
              </w:rPr>
            </w:pPr>
            <w:r>
              <w:rPr>
                <w:b/>
                <w:color w:val="FFFFFF" w:themeColor="background1"/>
                <w:szCs w:val="24"/>
              </w:rPr>
              <w:t>UC19</w:t>
            </w:r>
          </w:p>
        </w:tc>
        <w:tc>
          <w:tcPr>
            <w:tcW w:w="7678" w:type="dxa"/>
            <w:vAlign w:val="center"/>
          </w:tcPr>
          <w:p w14:paraId="735FB162" w14:textId="30309521" w:rsidR="00A41DD1" w:rsidRPr="00D66D7D" w:rsidRDefault="00A41DD1" w:rsidP="004706A5">
            <w:pPr>
              <w:pStyle w:val="tvNote"/>
            </w:pPr>
            <w:r>
              <w:t>Tạm ngưng</w:t>
            </w:r>
          </w:p>
        </w:tc>
      </w:tr>
      <w:tr w:rsidR="002B38F7" w:rsidRPr="00E15B12" w14:paraId="03C6C782" w14:textId="77777777" w:rsidTr="005C279A">
        <w:trPr>
          <w:trHeight w:val="567"/>
        </w:trPr>
        <w:tc>
          <w:tcPr>
            <w:tcW w:w="2116" w:type="dxa"/>
            <w:shd w:val="clear" w:color="auto" w:fill="4472C4" w:themeFill="accent5"/>
            <w:vAlign w:val="center"/>
          </w:tcPr>
          <w:p w14:paraId="578DE46A" w14:textId="77777777" w:rsidR="002B38F7" w:rsidRPr="00E15B12" w:rsidRDefault="002B38F7" w:rsidP="002B38F7">
            <w:pPr>
              <w:spacing w:line="360" w:lineRule="auto"/>
              <w:rPr>
                <w:b/>
                <w:color w:val="FFFFFF" w:themeColor="background1"/>
                <w:szCs w:val="24"/>
              </w:rPr>
            </w:pPr>
            <w:r>
              <w:rPr>
                <w:b/>
                <w:color w:val="FFFFFF" w:themeColor="background1"/>
                <w:szCs w:val="24"/>
              </w:rPr>
              <w:t>Description</w:t>
            </w:r>
          </w:p>
        </w:tc>
        <w:tc>
          <w:tcPr>
            <w:tcW w:w="7678" w:type="dxa"/>
            <w:vAlign w:val="center"/>
          </w:tcPr>
          <w:p w14:paraId="125E69E8" w14:textId="24E942C4" w:rsidR="002B38F7" w:rsidRPr="002B38F7" w:rsidRDefault="002B38F7" w:rsidP="004706A5">
            <w:pPr>
              <w:pStyle w:val="tvNote"/>
            </w:pPr>
            <w:r>
              <w:t>Khi có yêu cầu tạm ngưng HĐ, Salesman vào hệ thống FTMS tạo yêu cầu tạm ngưng dịch vụ.</w:t>
            </w:r>
          </w:p>
          <w:p w14:paraId="36BFFA65" w14:textId="17B5641E" w:rsidR="002B38F7" w:rsidRPr="00192EC7" w:rsidRDefault="002B38F7" w:rsidP="004706A5">
            <w:pPr>
              <w:pStyle w:val="tvNote"/>
            </w:pPr>
            <w:r>
              <w:t xml:space="preserve"> </w:t>
            </w:r>
            <w:r w:rsidRPr="00D66D7D">
              <w:t xml:space="preserve">Màn hình cho phép </w:t>
            </w:r>
            <w:r>
              <w:t>người dùng tạo phiếu yêu cầu tạm ngưng phiếu đăng ký chi tiết, Sales nhập mã HĐ vào ô HĐ, hệ thống hiện thị thông tin HĐ và các PLHĐ, Sales chọn phiếu cần tạm ngưng, bổ sung lý do, ngày tạm ngưng, sau đó gửi yêu cầu đến bộ phận CS.</w:t>
            </w:r>
          </w:p>
          <w:p w14:paraId="7DF5C469" w14:textId="1995036D" w:rsidR="002B38F7" w:rsidRPr="00C117A0" w:rsidRDefault="002B38F7" w:rsidP="004706A5">
            <w:pPr>
              <w:pStyle w:val="tvNote"/>
            </w:pPr>
            <w:r>
              <w:t>CS sau khi nhận được email yêu cầu từ hệ thống sẽ vào Tool thao tác xác nhận việc tạm ngưng. Mail sẽ gửi thông báo đến SDC và AF.</w:t>
            </w:r>
          </w:p>
          <w:p w14:paraId="04B1252C" w14:textId="60BFCE71" w:rsidR="00C117A0" w:rsidRPr="000611FD" w:rsidRDefault="00C117A0" w:rsidP="004706A5">
            <w:pPr>
              <w:pStyle w:val="tvNote"/>
            </w:pPr>
            <w:r>
              <w:t>AF vào duyệt hoặc từ chối yêu cầu</w:t>
            </w:r>
          </w:p>
          <w:p w14:paraId="587CFA89" w14:textId="6F0DEC04" w:rsidR="002B38F7" w:rsidRPr="000A5F67" w:rsidRDefault="002B38F7" w:rsidP="004706A5">
            <w:pPr>
              <w:pStyle w:val="tvNote"/>
            </w:pPr>
            <w:r>
              <w:t>Tạm ngưng: SDC nhận yêu cầu, tiến hành tạm ngưng theo yêu cầu.</w:t>
            </w:r>
          </w:p>
          <w:p w14:paraId="0424477F" w14:textId="3675EE68" w:rsidR="000A5F67" w:rsidRPr="00364827" w:rsidRDefault="000A5F67" w:rsidP="004706A5">
            <w:pPr>
              <w:pStyle w:val="tvNote"/>
            </w:pPr>
            <w:r>
              <w:lastRenderedPageBreak/>
              <w:t>Hệ thống sẽ hiển thị chức năng Yêu cầu tạm ngưng cho SDC</w:t>
            </w:r>
            <w:r w:rsidR="00A30EE8">
              <w:t xml:space="preserve"> khi cách hạn 01</w:t>
            </w:r>
            <w:r>
              <w:t xml:space="preserve"> ngày.</w:t>
            </w:r>
          </w:p>
          <w:p w14:paraId="4DA4467D" w14:textId="77777777" w:rsidR="002B38F7" w:rsidRPr="00A47F02" w:rsidRDefault="002B38F7" w:rsidP="004706A5">
            <w:pPr>
              <w:pStyle w:val="tvNote"/>
            </w:pPr>
            <w:r>
              <w:t>Có thể khôi phục tình trạng từ Tạm ngưng sang Hoạt động thông qua chức năng Khôi phục.</w:t>
            </w:r>
          </w:p>
          <w:p w14:paraId="323118C1" w14:textId="77777777" w:rsidR="002B38F7" w:rsidRPr="00A47F02" w:rsidRDefault="002B38F7" w:rsidP="004706A5">
            <w:pPr>
              <w:pStyle w:val="tvNote"/>
            </w:pPr>
            <w:r>
              <w:t>Có thể chuyển tình trạng từ Tạm ngưng sang Thanh lý thông qua chức năng Thanh Lý.</w:t>
            </w:r>
          </w:p>
          <w:p w14:paraId="55A70710" w14:textId="7B99070F" w:rsidR="002B38F7" w:rsidRPr="00D66D7D" w:rsidRDefault="002B38F7" w:rsidP="004706A5">
            <w:pPr>
              <w:pStyle w:val="tvNote"/>
            </w:pPr>
            <w:r>
              <w:t>Sau khi thực hiện yêu cầu, hệ thống tự gửi mail phản hồi cho AF và Sales</w:t>
            </w:r>
            <w:r w:rsidR="00693913">
              <w:t>.</w:t>
            </w:r>
          </w:p>
        </w:tc>
      </w:tr>
      <w:tr w:rsidR="002B38F7" w:rsidRPr="00E15B12" w14:paraId="0881806D" w14:textId="77777777" w:rsidTr="005C279A">
        <w:trPr>
          <w:trHeight w:val="567"/>
        </w:trPr>
        <w:tc>
          <w:tcPr>
            <w:tcW w:w="2116" w:type="dxa"/>
            <w:shd w:val="clear" w:color="auto" w:fill="4472C4" w:themeFill="accent5"/>
            <w:vAlign w:val="center"/>
          </w:tcPr>
          <w:p w14:paraId="7BE07FC5" w14:textId="77777777" w:rsidR="002B38F7" w:rsidRPr="00E15B12" w:rsidRDefault="002B38F7" w:rsidP="002B38F7">
            <w:pPr>
              <w:spacing w:line="360" w:lineRule="auto"/>
              <w:rPr>
                <w:b/>
                <w:color w:val="FFFFFF" w:themeColor="background1"/>
                <w:szCs w:val="24"/>
              </w:rPr>
            </w:pPr>
            <w:r w:rsidRPr="00E15B12">
              <w:rPr>
                <w:b/>
                <w:color w:val="FFFFFF" w:themeColor="background1"/>
                <w:szCs w:val="24"/>
              </w:rPr>
              <w:lastRenderedPageBreak/>
              <w:t xml:space="preserve">Actor </w:t>
            </w:r>
          </w:p>
        </w:tc>
        <w:tc>
          <w:tcPr>
            <w:tcW w:w="7678" w:type="dxa"/>
            <w:vAlign w:val="center"/>
          </w:tcPr>
          <w:p w14:paraId="6E929596" w14:textId="087ABE24" w:rsidR="002B38F7" w:rsidRPr="00D66D7D" w:rsidRDefault="002B38F7" w:rsidP="004706A5">
            <w:pPr>
              <w:pStyle w:val="tvNote"/>
            </w:pPr>
            <w:r w:rsidRPr="006072B5">
              <w:t>FTI-SAL Salesman</w:t>
            </w:r>
            <w:r>
              <w:t>, FTI-CS Staff, FTI-SDC Staff</w:t>
            </w:r>
          </w:p>
        </w:tc>
      </w:tr>
      <w:tr w:rsidR="002B38F7" w:rsidRPr="00E15B12" w14:paraId="2BD2B650" w14:textId="77777777" w:rsidTr="005C279A">
        <w:trPr>
          <w:trHeight w:val="567"/>
        </w:trPr>
        <w:tc>
          <w:tcPr>
            <w:tcW w:w="2116" w:type="dxa"/>
            <w:shd w:val="clear" w:color="auto" w:fill="4472C4" w:themeFill="accent5"/>
            <w:vAlign w:val="center"/>
          </w:tcPr>
          <w:p w14:paraId="6B287C7C" w14:textId="77777777" w:rsidR="002B38F7" w:rsidRPr="00E15B12" w:rsidRDefault="002B38F7" w:rsidP="002B38F7">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0B3C854E" w14:textId="412CF341" w:rsidR="002B38F7" w:rsidRPr="00D66D7D" w:rsidRDefault="002B38F7" w:rsidP="004706A5">
            <w:pPr>
              <w:pStyle w:val="tvNote"/>
            </w:pPr>
            <w:r>
              <w:t>Chọn FTMS - LeasedLine – Thanh lý – Tạm ngưng</w:t>
            </w:r>
          </w:p>
        </w:tc>
      </w:tr>
      <w:tr w:rsidR="002B38F7" w:rsidRPr="00E15B12" w14:paraId="099353B3" w14:textId="77777777" w:rsidTr="005C279A">
        <w:trPr>
          <w:trHeight w:val="682"/>
        </w:trPr>
        <w:tc>
          <w:tcPr>
            <w:tcW w:w="2116" w:type="dxa"/>
            <w:shd w:val="clear" w:color="auto" w:fill="4472C4" w:themeFill="accent5"/>
            <w:vAlign w:val="center"/>
          </w:tcPr>
          <w:p w14:paraId="4DA8DEA6" w14:textId="77777777" w:rsidR="002B38F7" w:rsidRDefault="002B38F7" w:rsidP="002B38F7">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627259FF" w14:textId="77777777" w:rsidR="002B38F7" w:rsidRPr="00E15B12" w:rsidRDefault="002B38F7" w:rsidP="002B38F7">
            <w:pPr>
              <w:spacing w:line="360" w:lineRule="auto"/>
              <w:rPr>
                <w:b/>
                <w:color w:val="FFFFFF" w:themeColor="background1"/>
                <w:szCs w:val="24"/>
              </w:rPr>
            </w:pPr>
          </w:p>
        </w:tc>
        <w:tc>
          <w:tcPr>
            <w:tcW w:w="7678" w:type="dxa"/>
            <w:vAlign w:val="center"/>
          </w:tcPr>
          <w:p w14:paraId="11C98592" w14:textId="77777777" w:rsidR="002B38F7" w:rsidRPr="007A3829" w:rsidRDefault="002B38F7" w:rsidP="004706A5">
            <w:pPr>
              <w:pStyle w:val="tvNote"/>
            </w:pPr>
            <w:r>
              <w:t>Người dùng được phân quyền, hiển thị trang Thanh lý – Tạm ngưng</w:t>
            </w:r>
          </w:p>
          <w:p w14:paraId="34AA6FE4" w14:textId="7B15E284" w:rsidR="002B38F7" w:rsidRPr="00D66D7D" w:rsidRDefault="002B38F7" w:rsidP="004706A5">
            <w:pPr>
              <w:pStyle w:val="tvNote"/>
            </w:pPr>
            <w:r>
              <w:t>Người dùng được phân quyền tạo yêu cầu tạm ngưng</w:t>
            </w:r>
          </w:p>
        </w:tc>
      </w:tr>
      <w:tr w:rsidR="002B38F7" w:rsidRPr="00E15B12" w14:paraId="39AFEF32" w14:textId="77777777" w:rsidTr="005C279A">
        <w:trPr>
          <w:trHeight w:val="567"/>
        </w:trPr>
        <w:tc>
          <w:tcPr>
            <w:tcW w:w="2116" w:type="dxa"/>
            <w:shd w:val="clear" w:color="auto" w:fill="4472C4" w:themeFill="accent5"/>
            <w:vAlign w:val="center"/>
          </w:tcPr>
          <w:p w14:paraId="73FEB3A5" w14:textId="77777777" w:rsidR="002B38F7" w:rsidRPr="00B53838" w:rsidRDefault="002B38F7" w:rsidP="002B38F7">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0D3EB4EF" w14:textId="119FCFCD" w:rsidR="002B38F7" w:rsidRPr="00D66D7D" w:rsidRDefault="002B38F7" w:rsidP="004706A5">
            <w:pPr>
              <w:pStyle w:val="tvNote"/>
            </w:pPr>
            <w:r w:rsidRPr="007A3829">
              <w:t>Gửi yêu cầu tạm ngưng thành công.</w:t>
            </w:r>
          </w:p>
        </w:tc>
      </w:tr>
    </w:tbl>
    <w:p w14:paraId="2D7817BF" w14:textId="77777777" w:rsidR="00A41DD1" w:rsidRDefault="00A41DD1" w:rsidP="00A41DD1">
      <w:pPr>
        <w:pStyle w:val="Heading3"/>
        <w:numPr>
          <w:ilvl w:val="0"/>
          <w:numId w:val="0"/>
        </w:numPr>
        <w:ind w:left="1004"/>
      </w:pPr>
      <w:bookmarkStart w:id="295" w:name="_Toc66437734"/>
      <w:r>
        <w:t>2. Activity Diagram:</w:t>
      </w:r>
      <w:bookmarkEnd w:id="295"/>
    </w:p>
    <w:p w14:paraId="7333D845" w14:textId="2FFDA895" w:rsidR="00A41DD1" w:rsidRPr="006C0459" w:rsidRDefault="005C279A" w:rsidP="00A41DD1">
      <w:r>
        <w:rPr>
          <w:noProof/>
        </w:rPr>
        <w:drawing>
          <wp:inline distT="0" distB="0" distL="0" distR="0" wp14:anchorId="31392E8D" wp14:editId="3F929C61">
            <wp:extent cx="6225540" cy="2889250"/>
            <wp:effectExtent l="0" t="0" r="381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225540" cy="2889250"/>
                    </a:xfrm>
                    <a:prstGeom prst="rect">
                      <a:avLst/>
                    </a:prstGeom>
                  </pic:spPr>
                </pic:pic>
              </a:graphicData>
            </a:graphic>
          </wp:inline>
        </w:drawing>
      </w:r>
    </w:p>
    <w:p w14:paraId="26FCBFC3" w14:textId="77777777" w:rsidR="00A41DD1" w:rsidRDefault="00A41DD1" w:rsidP="00A41DD1">
      <w:pPr>
        <w:pStyle w:val="Heading3"/>
        <w:numPr>
          <w:ilvl w:val="0"/>
          <w:numId w:val="0"/>
        </w:numPr>
      </w:pPr>
      <w:bookmarkStart w:id="296" w:name="_Toc66437735"/>
      <w:r>
        <w:t>3.</w:t>
      </w:r>
      <w:r w:rsidRPr="005F4DB2">
        <w:t xml:space="preserve"> </w:t>
      </w:r>
      <w:r>
        <w:t>Wireframe, Screen description:</w:t>
      </w:r>
      <w:bookmarkEnd w:id="296"/>
    </w:p>
    <w:p w14:paraId="1D6884D4" w14:textId="36438D34" w:rsidR="005629A2" w:rsidRPr="00EE3B28" w:rsidRDefault="00EE3B28" w:rsidP="009E5DEA">
      <w:pPr>
        <w:rPr>
          <w:b/>
          <w:bCs/>
          <w:i/>
          <w:iCs/>
          <w:color w:val="ED7D31" w:themeColor="accent2"/>
        </w:rPr>
      </w:pPr>
      <w:r>
        <w:rPr>
          <w:b/>
          <w:bCs/>
          <w:i/>
          <w:iCs/>
          <w:color w:val="ED7D31" w:themeColor="accent2"/>
        </w:rPr>
        <w:t>Tại menu: Chọn</w:t>
      </w:r>
      <w:r w:rsidRPr="002F1764">
        <w:rPr>
          <w:b/>
          <w:bCs/>
          <w:i/>
          <w:iCs/>
          <w:color w:val="ED7D31" w:themeColor="accent2"/>
        </w:rPr>
        <w:t xml:space="preserve"> </w:t>
      </w:r>
      <w:r>
        <w:rPr>
          <w:b/>
          <w:bCs/>
          <w:i/>
          <w:iCs/>
          <w:color w:val="ED7D31" w:themeColor="accent2"/>
        </w:rPr>
        <w:t>Thanh lý – Tạm ngưng</w:t>
      </w:r>
    </w:p>
    <w:p w14:paraId="1193299B" w14:textId="6681D22A" w:rsidR="0005719B" w:rsidRDefault="009E5DEA" w:rsidP="009E5DEA">
      <w:r>
        <w:rPr>
          <w:noProof/>
        </w:rPr>
        <w:lastRenderedPageBreak/>
        <w:drawing>
          <wp:inline distT="0" distB="0" distL="0" distR="0" wp14:anchorId="017F3855" wp14:editId="1CA912BF">
            <wp:extent cx="1577973" cy="4255477"/>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586779" cy="4279224"/>
                    </a:xfrm>
                    <a:prstGeom prst="rect">
                      <a:avLst/>
                    </a:prstGeom>
                    <a:noFill/>
                    <a:ln>
                      <a:noFill/>
                    </a:ln>
                  </pic:spPr>
                </pic:pic>
              </a:graphicData>
            </a:graphic>
          </wp:inline>
        </w:drawing>
      </w:r>
    </w:p>
    <w:p w14:paraId="154F0A09" w14:textId="0D596810" w:rsidR="00E61C33" w:rsidRPr="00C679CA" w:rsidRDefault="00E61C33" w:rsidP="0005719B">
      <w:pPr>
        <w:tabs>
          <w:tab w:val="left" w:pos="5810"/>
        </w:tabs>
        <w:rPr>
          <w:b/>
          <w:bCs/>
          <w:i/>
          <w:iCs/>
          <w:color w:val="ED7D31" w:themeColor="accent2"/>
        </w:rPr>
      </w:pPr>
      <w:r w:rsidRPr="00C679CA">
        <w:rPr>
          <w:b/>
          <w:bCs/>
          <w:i/>
          <w:iCs/>
          <w:color w:val="ED7D31" w:themeColor="accent2"/>
        </w:rPr>
        <w:t>Màn hình Tạo yêu cầu</w:t>
      </w:r>
      <w:r w:rsidR="00C679CA">
        <w:rPr>
          <w:b/>
          <w:bCs/>
          <w:i/>
          <w:iCs/>
          <w:color w:val="ED7D31" w:themeColor="accent2"/>
        </w:rPr>
        <w:t>:</w:t>
      </w:r>
    </w:p>
    <w:p w14:paraId="6FA4B9BC" w14:textId="7DD9167A" w:rsidR="00E61C33" w:rsidRDefault="00770E56" w:rsidP="0005719B">
      <w:pPr>
        <w:tabs>
          <w:tab w:val="left" w:pos="5810"/>
        </w:tabs>
      </w:pPr>
      <w:r>
        <w:rPr>
          <w:noProof/>
        </w:rPr>
        <w:drawing>
          <wp:inline distT="0" distB="0" distL="0" distR="0" wp14:anchorId="248B1F3F" wp14:editId="18367FFF">
            <wp:extent cx="6211570" cy="17964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211570" cy="1796415"/>
                    </a:xfrm>
                    <a:prstGeom prst="rect">
                      <a:avLst/>
                    </a:prstGeom>
                    <a:noFill/>
                    <a:ln>
                      <a:noFill/>
                    </a:ln>
                  </pic:spPr>
                </pic:pic>
              </a:graphicData>
            </a:graphic>
          </wp:inline>
        </w:drawing>
      </w:r>
    </w:p>
    <w:p w14:paraId="3D1353F1" w14:textId="77777777" w:rsidR="003C1665" w:rsidRDefault="00E61C33" w:rsidP="0005719B">
      <w:pPr>
        <w:tabs>
          <w:tab w:val="left" w:pos="5810"/>
        </w:tabs>
      </w:pPr>
      <w:r>
        <w:t>Chỉ có thể xem được danh sách yêu cầu theo tài khoản tạo</w:t>
      </w:r>
      <w:r w:rsidR="003C1665">
        <w:t>.</w:t>
      </w:r>
    </w:p>
    <w:p w14:paraId="0E381D19" w14:textId="3479514C" w:rsidR="00E61C33" w:rsidRDefault="003C1665" w:rsidP="0005719B">
      <w:pPr>
        <w:tabs>
          <w:tab w:val="left" w:pos="5810"/>
        </w:tabs>
      </w:pPr>
      <w:r>
        <w:t>Loại yêu cầu bao gồm</w:t>
      </w:r>
      <w:r w:rsidR="00E61C33">
        <w:t>: Tạm ngưng, Khôi phục và Thanh lý</w:t>
      </w:r>
      <w:r w:rsidR="00692310">
        <w:t>.</w:t>
      </w:r>
    </w:p>
    <w:p w14:paraId="23643A55" w14:textId="4286DB44" w:rsidR="00F4596A" w:rsidRDefault="00F4596A" w:rsidP="00F4596A">
      <w:pPr>
        <w:tabs>
          <w:tab w:val="left" w:pos="5810"/>
        </w:tabs>
        <w:jc w:val="center"/>
      </w:pPr>
      <w:r>
        <w:rPr>
          <w:noProof/>
        </w:rPr>
        <w:drawing>
          <wp:inline distT="0" distB="0" distL="0" distR="0" wp14:anchorId="17C8E0F8" wp14:editId="7D305702">
            <wp:extent cx="5408930" cy="1255395"/>
            <wp:effectExtent l="0" t="0" r="127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8930" cy="1255395"/>
                    </a:xfrm>
                    <a:prstGeom prst="rect">
                      <a:avLst/>
                    </a:prstGeom>
                    <a:noFill/>
                    <a:ln>
                      <a:noFill/>
                    </a:ln>
                  </pic:spPr>
                </pic:pic>
              </a:graphicData>
            </a:graphic>
          </wp:inline>
        </w:drawing>
      </w:r>
    </w:p>
    <w:p w14:paraId="1A4B51ED" w14:textId="4067DBAB" w:rsidR="0041088C" w:rsidRDefault="0041088C" w:rsidP="0005719B">
      <w:pPr>
        <w:tabs>
          <w:tab w:val="left" w:pos="5810"/>
        </w:tabs>
      </w:pPr>
      <w:r>
        <w:lastRenderedPageBreak/>
        <w:t>Ngày gửi yêu cầu: Ngày tạo yêu cầu.</w:t>
      </w:r>
    </w:p>
    <w:p w14:paraId="54DB56A8" w14:textId="7D3A08B0" w:rsidR="00692310" w:rsidRDefault="00692310" w:rsidP="0005719B">
      <w:pPr>
        <w:tabs>
          <w:tab w:val="left" w:pos="5810"/>
        </w:tabs>
      </w:pPr>
      <w:r>
        <w:t xml:space="preserve">Trạng thái sẽ bao gồm: Tạo mới, </w:t>
      </w:r>
      <w:r w:rsidR="002B2C56">
        <w:t xml:space="preserve">CS Duyệt, AF Duyệt, Thành công </w:t>
      </w:r>
      <w:r>
        <w:t>(khi SDC triển khai thành công).</w:t>
      </w:r>
    </w:p>
    <w:p w14:paraId="408BAE03" w14:textId="1FCB1F7F" w:rsidR="0041088C" w:rsidRDefault="0041088C" w:rsidP="0005719B">
      <w:pPr>
        <w:tabs>
          <w:tab w:val="left" w:pos="5810"/>
        </w:tabs>
      </w:pPr>
      <w:r>
        <w:t>Chọn vào “Tạo phiếu yêu cầu” để tạo yêu cầu.</w:t>
      </w:r>
    </w:p>
    <w:p w14:paraId="4E840282" w14:textId="012E6754" w:rsidR="0041088C" w:rsidRDefault="0041088C" w:rsidP="0005719B">
      <w:pPr>
        <w:tabs>
          <w:tab w:val="left" w:pos="5810"/>
        </w:tabs>
      </w:pPr>
      <w:r>
        <w:rPr>
          <w:noProof/>
        </w:rPr>
        <w:drawing>
          <wp:inline distT="0" distB="0" distL="0" distR="0" wp14:anchorId="1DE04F86" wp14:editId="2E78310C">
            <wp:extent cx="2096589" cy="390351"/>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155229" cy="401269"/>
                    </a:xfrm>
                    <a:prstGeom prst="rect">
                      <a:avLst/>
                    </a:prstGeom>
                    <a:noFill/>
                    <a:ln>
                      <a:noFill/>
                    </a:ln>
                  </pic:spPr>
                </pic:pic>
              </a:graphicData>
            </a:graphic>
          </wp:inline>
        </w:drawing>
      </w:r>
    </w:p>
    <w:p w14:paraId="2177776B" w14:textId="466865D5" w:rsidR="0041088C" w:rsidRDefault="0028094F" w:rsidP="00B37F9F">
      <w:pPr>
        <w:tabs>
          <w:tab w:val="left" w:pos="5810"/>
        </w:tabs>
      </w:pPr>
      <w:r>
        <w:t>Hiển thị màn hình tạo phiếu. Nhập số HĐ vào ô Số hợp đồng, nhấn Enter hệ thống hiển thị thông tin hợp đồng:</w:t>
      </w:r>
    </w:p>
    <w:p w14:paraId="4AF1283F" w14:textId="6DAB6D1E" w:rsidR="0041088C" w:rsidRDefault="00B37F9F" w:rsidP="0005719B">
      <w:pPr>
        <w:tabs>
          <w:tab w:val="left" w:pos="5810"/>
        </w:tabs>
      </w:pPr>
      <w:r>
        <w:rPr>
          <w:noProof/>
        </w:rPr>
        <w:drawing>
          <wp:inline distT="0" distB="0" distL="0" distR="0" wp14:anchorId="64861C5F" wp14:editId="15A14B97">
            <wp:extent cx="6225540" cy="3247390"/>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225540" cy="3247390"/>
                    </a:xfrm>
                    <a:prstGeom prst="rect">
                      <a:avLst/>
                    </a:prstGeom>
                  </pic:spPr>
                </pic:pic>
              </a:graphicData>
            </a:graphic>
          </wp:inline>
        </w:drawing>
      </w:r>
    </w:p>
    <w:p w14:paraId="57E9F8C2" w14:textId="252032A6" w:rsidR="0041088C" w:rsidRDefault="0041088C" w:rsidP="0005719B">
      <w:pPr>
        <w:tabs>
          <w:tab w:val="left" w:pos="5810"/>
        </w:tabs>
      </w:pPr>
      <w:r>
        <w:t xml:space="preserve">Chọn loại </w:t>
      </w:r>
      <w:r w:rsidR="00B37F9F">
        <w:t>yêu cầu</w:t>
      </w:r>
      <w:r>
        <w:t xml:space="preserve"> “Tạm ngưng”</w:t>
      </w:r>
      <w:r w:rsidR="00B37F9F">
        <w:t>:</w:t>
      </w:r>
    </w:p>
    <w:p w14:paraId="14844C62" w14:textId="7A7C04A4" w:rsidR="0041088C" w:rsidRDefault="00B37F9F" w:rsidP="0005719B">
      <w:pPr>
        <w:tabs>
          <w:tab w:val="left" w:pos="5810"/>
        </w:tabs>
      </w:pPr>
      <w:r>
        <w:rPr>
          <w:noProof/>
        </w:rPr>
        <w:lastRenderedPageBreak/>
        <w:drawing>
          <wp:inline distT="0" distB="0" distL="0" distR="0" wp14:anchorId="214D0EAF" wp14:editId="774DB094">
            <wp:extent cx="6220460" cy="324675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220460" cy="3246755"/>
                    </a:xfrm>
                    <a:prstGeom prst="rect">
                      <a:avLst/>
                    </a:prstGeom>
                    <a:noFill/>
                    <a:ln>
                      <a:noFill/>
                    </a:ln>
                  </pic:spPr>
                </pic:pic>
              </a:graphicData>
            </a:graphic>
          </wp:inline>
        </w:drawing>
      </w:r>
    </w:p>
    <w:p w14:paraId="5B5E6F5A" w14:textId="1C7E1D5E" w:rsidR="0041088C" w:rsidRDefault="0041088C" w:rsidP="0005719B">
      <w:pPr>
        <w:tabs>
          <w:tab w:val="left" w:pos="5810"/>
        </w:tabs>
      </w:pPr>
      <w:r>
        <w:t>Trạng thái tạm ngưng: Sau khi phiếu yêu cầu tạm ngưng được SDC triển khai OK, phiếu sẽ được chuyển từ Tạo mới sang Tạm ngưng, Sales có thể vào tạo đề nghị tiếp tục tạm ngưng đối với các PDK chi tiết này với trường hợp muốn tạm ngưng thêm.</w:t>
      </w:r>
    </w:p>
    <w:p w14:paraId="2D395A0B" w14:textId="70489944" w:rsidR="0041088C" w:rsidRDefault="004A58E8" w:rsidP="0005719B">
      <w:pPr>
        <w:tabs>
          <w:tab w:val="left" w:pos="5810"/>
        </w:tabs>
      </w:pPr>
      <w:r>
        <w:rPr>
          <w:noProof/>
        </w:rPr>
        <w:drawing>
          <wp:inline distT="0" distB="0" distL="0" distR="0" wp14:anchorId="300B9BFE" wp14:editId="6D3A4A7D">
            <wp:extent cx="6224905" cy="576580"/>
            <wp:effectExtent l="0" t="0" r="444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224905" cy="576580"/>
                    </a:xfrm>
                    <a:prstGeom prst="rect">
                      <a:avLst/>
                    </a:prstGeom>
                    <a:noFill/>
                    <a:ln>
                      <a:noFill/>
                    </a:ln>
                  </pic:spPr>
                </pic:pic>
              </a:graphicData>
            </a:graphic>
          </wp:inline>
        </w:drawing>
      </w:r>
    </w:p>
    <w:p w14:paraId="26862150" w14:textId="05C6D6D8" w:rsidR="0041088C" w:rsidRDefault="0041088C" w:rsidP="0005719B">
      <w:pPr>
        <w:tabs>
          <w:tab w:val="left" w:pos="5810"/>
        </w:tabs>
      </w:pPr>
      <w:r>
        <w:t>Các phiếu được thuê kênh Offnet sẽ có dấu tích xanh tại PDK chi tiết đó.</w:t>
      </w:r>
    </w:p>
    <w:p w14:paraId="7358DEAF" w14:textId="148B7A70" w:rsidR="00770E56" w:rsidRDefault="00770E56" w:rsidP="0005719B">
      <w:pPr>
        <w:tabs>
          <w:tab w:val="left" w:pos="5810"/>
        </w:tabs>
      </w:pPr>
      <w:r w:rsidRPr="000F305E">
        <w:rPr>
          <w:highlight w:val="yellow"/>
        </w:rPr>
        <w:t>Sales tiến hành nhập thời hạn tạm ngưng</w:t>
      </w:r>
      <w:r w:rsidR="00E75A56">
        <w:rPr>
          <w:highlight w:val="yellow"/>
        </w:rPr>
        <w:t xml:space="preserve"> từ ngày đến ngày</w:t>
      </w:r>
      <w:r w:rsidRPr="000F305E">
        <w:rPr>
          <w:highlight w:val="yellow"/>
        </w:rPr>
        <w:t>, đính kèm tệp</w:t>
      </w:r>
      <w:r w:rsidR="00475416">
        <w:rPr>
          <w:highlight w:val="yellow"/>
        </w:rPr>
        <w:t xml:space="preserve"> (không quy định </w:t>
      </w:r>
      <w:r w:rsidR="007550BA">
        <w:rPr>
          <w:highlight w:val="yellow"/>
        </w:rPr>
        <w:t>loại tệp</w:t>
      </w:r>
      <w:r w:rsidR="00475416">
        <w:rPr>
          <w:highlight w:val="yellow"/>
        </w:rPr>
        <w:t>)</w:t>
      </w:r>
      <w:r w:rsidRPr="000F305E">
        <w:rPr>
          <w:highlight w:val="yellow"/>
        </w:rPr>
        <w:t xml:space="preserve"> và nhập </w:t>
      </w:r>
      <w:r w:rsidR="00A61F4F" w:rsidRPr="000F305E">
        <w:rPr>
          <w:highlight w:val="yellow"/>
        </w:rPr>
        <w:t>mô tả</w:t>
      </w:r>
      <w:r w:rsidRPr="000F305E">
        <w:rPr>
          <w:highlight w:val="yellow"/>
        </w:rPr>
        <w:t xml:space="preserve"> trước khi chọn phiếu cần tạm ngưng.</w:t>
      </w:r>
    </w:p>
    <w:p w14:paraId="7231C0F3" w14:textId="678C119E" w:rsidR="00770E56" w:rsidRDefault="00770E56" w:rsidP="0005719B">
      <w:pPr>
        <w:tabs>
          <w:tab w:val="left" w:pos="5810"/>
        </w:tabs>
      </w:pPr>
      <w:r>
        <w:t>Chọn phiếu cần tạm ngưng và chọn lý do tạm ngưng.</w:t>
      </w:r>
    </w:p>
    <w:p w14:paraId="038CBD62" w14:textId="0A4310A5" w:rsidR="00770E56" w:rsidRDefault="00B37F9F" w:rsidP="0005719B">
      <w:pPr>
        <w:tabs>
          <w:tab w:val="left" w:pos="5810"/>
        </w:tabs>
      </w:pPr>
      <w:r>
        <w:rPr>
          <w:noProof/>
        </w:rPr>
        <w:drawing>
          <wp:inline distT="0" distB="0" distL="0" distR="0" wp14:anchorId="781F77E4" wp14:editId="5229021E">
            <wp:extent cx="6225540" cy="1641475"/>
            <wp:effectExtent l="0" t="0" r="381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225540" cy="1641475"/>
                    </a:xfrm>
                    <a:prstGeom prst="rect">
                      <a:avLst/>
                    </a:prstGeom>
                    <a:noFill/>
                    <a:ln>
                      <a:noFill/>
                    </a:ln>
                  </pic:spPr>
                </pic:pic>
              </a:graphicData>
            </a:graphic>
          </wp:inline>
        </w:drawing>
      </w:r>
    </w:p>
    <w:p w14:paraId="7EA3823E" w14:textId="27520832" w:rsidR="00770E56" w:rsidRDefault="00770E56" w:rsidP="00770E56">
      <w:pPr>
        <w:pStyle w:val="ListParagraph"/>
        <w:ind w:left="180"/>
      </w:pPr>
      <w:r>
        <w:t>Chọn vào nút “Tạo phiếu” để tiến hành gửi đề nghị sang CS</w:t>
      </w:r>
    </w:p>
    <w:p w14:paraId="743E4238" w14:textId="382738D9" w:rsidR="00770E56" w:rsidRDefault="00770E56" w:rsidP="00770E56">
      <w:pPr>
        <w:pStyle w:val="ListParagraph"/>
        <w:ind w:left="180"/>
      </w:pPr>
      <w:r>
        <w:rPr>
          <w:noProof/>
        </w:rPr>
        <w:drawing>
          <wp:inline distT="0" distB="0" distL="0" distR="0" wp14:anchorId="65171FA0" wp14:editId="432527F9">
            <wp:extent cx="1670050" cy="469900"/>
            <wp:effectExtent l="0" t="0" r="635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70050" cy="469900"/>
                    </a:xfrm>
                    <a:prstGeom prst="rect">
                      <a:avLst/>
                    </a:prstGeom>
                    <a:noFill/>
                    <a:ln>
                      <a:noFill/>
                    </a:ln>
                  </pic:spPr>
                </pic:pic>
              </a:graphicData>
            </a:graphic>
          </wp:inline>
        </w:drawing>
      </w:r>
    </w:p>
    <w:p w14:paraId="7BDCAB56" w14:textId="77777777" w:rsidR="00770E56" w:rsidRDefault="00FC2AC9" w:rsidP="00FC2AC9">
      <w:pPr>
        <w:pStyle w:val="ListParagraph"/>
        <w:ind w:left="180"/>
        <w:jc w:val="center"/>
      </w:pPr>
      <w:r>
        <w:rPr>
          <w:noProof/>
        </w:rPr>
        <w:lastRenderedPageBreak/>
        <w:drawing>
          <wp:inline distT="0" distB="0" distL="0" distR="0" wp14:anchorId="132C5A0E" wp14:editId="0804F80C">
            <wp:extent cx="3197290" cy="2111071"/>
            <wp:effectExtent l="0" t="0" r="3175"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05732" cy="2116645"/>
                    </a:xfrm>
                    <a:prstGeom prst="rect">
                      <a:avLst/>
                    </a:prstGeom>
                  </pic:spPr>
                </pic:pic>
              </a:graphicData>
            </a:graphic>
          </wp:inline>
        </w:drawing>
      </w:r>
    </w:p>
    <w:p w14:paraId="444BCEA2" w14:textId="0DFB8C24" w:rsidR="00D33755" w:rsidRPr="00D33755" w:rsidRDefault="00D33755" w:rsidP="00D33755">
      <w:pPr>
        <w:tabs>
          <w:tab w:val="left" w:pos="5810"/>
        </w:tabs>
        <w:rPr>
          <w:b/>
          <w:bCs/>
          <w:i/>
          <w:iCs/>
          <w:color w:val="ED7D31" w:themeColor="accent2"/>
        </w:rPr>
      </w:pPr>
      <w:r w:rsidRPr="00D33755">
        <w:rPr>
          <w:b/>
          <w:bCs/>
          <w:i/>
          <w:iCs/>
          <w:color w:val="ED7D31" w:themeColor="accent2"/>
        </w:rPr>
        <w:t>Màn hình Danh sách Duyệt yêu cầu của CS:</w:t>
      </w:r>
    </w:p>
    <w:p w14:paraId="37A4B1F5" w14:textId="42803BAA" w:rsidR="00D33755" w:rsidRDefault="00D33755" w:rsidP="00D33755">
      <w:pPr>
        <w:tabs>
          <w:tab w:val="left" w:pos="5810"/>
        </w:tabs>
      </w:pPr>
      <w:r>
        <w:t>Chọn vào Phiếu yêu cầu cần Duyệt/ từ chối</w:t>
      </w:r>
    </w:p>
    <w:p w14:paraId="0DF838F2" w14:textId="10305472" w:rsidR="003157CF" w:rsidRDefault="00D33755" w:rsidP="0005719B">
      <w:pPr>
        <w:tabs>
          <w:tab w:val="left" w:pos="5810"/>
        </w:tabs>
      </w:pPr>
      <w:r>
        <w:rPr>
          <w:noProof/>
        </w:rPr>
        <w:drawing>
          <wp:inline distT="0" distB="0" distL="0" distR="0" wp14:anchorId="3BAB289C" wp14:editId="73A4B13D">
            <wp:extent cx="6214745" cy="146431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214745" cy="1464310"/>
                    </a:xfrm>
                    <a:prstGeom prst="rect">
                      <a:avLst/>
                    </a:prstGeom>
                    <a:noFill/>
                    <a:ln>
                      <a:noFill/>
                    </a:ln>
                  </pic:spPr>
                </pic:pic>
              </a:graphicData>
            </a:graphic>
          </wp:inline>
        </w:drawing>
      </w:r>
    </w:p>
    <w:p w14:paraId="53AD33F2" w14:textId="29244074" w:rsidR="00770E56" w:rsidRDefault="00770E56" w:rsidP="0005719B">
      <w:pPr>
        <w:tabs>
          <w:tab w:val="left" w:pos="5810"/>
        </w:tabs>
      </w:pPr>
      <w:r>
        <w:t xml:space="preserve">Quy ước mã yêu cầu tạm ngưng: YC + </w:t>
      </w:r>
      <w:r w:rsidRPr="00770E56">
        <w:rPr>
          <w:color w:val="FF0000"/>
        </w:rPr>
        <w:t>TN</w:t>
      </w:r>
      <w:r>
        <w:rPr>
          <w:color w:val="FF0000"/>
        </w:rPr>
        <w:t xml:space="preserve"> </w:t>
      </w:r>
      <w:r>
        <w:t>+ xxxxx +00</w:t>
      </w:r>
      <w:r w:rsidRPr="00770E56">
        <w:t>1</w:t>
      </w:r>
      <w:r>
        <w:t>, với xxxxx là 05 số cuối của số HD.</w:t>
      </w:r>
    </w:p>
    <w:p w14:paraId="6EC96DF7" w14:textId="3DFC2A70" w:rsidR="00D33755" w:rsidRDefault="00D33755" w:rsidP="0005719B">
      <w:pPr>
        <w:tabs>
          <w:tab w:val="left" w:pos="5810"/>
        </w:tabs>
      </w:pPr>
      <w:r>
        <w:t>Màn hình hiển thị chi tiết phiếu:</w:t>
      </w:r>
    </w:p>
    <w:p w14:paraId="55AFD209" w14:textId="3DFC2A70" w:rsidR="0005719B" w:rsidRDefault="00D33755" w:rsidP="0005719B">
      <w:pPr>
        <w:tabs>
          <w:tab w:val="left" w:pos="5810"/>
        </w:tabs>
      </w:pPr>
      <w:r>
        <w:rPr>
          <w:noProof/>
        </w:rPr>
        <w:drawing>
          <wp:inline distT="0" distB="0" distL="0" distR="0" wp14:anchorId="6B8A79C4" wp14:editId="5267BB41">
            <wp:extent cx="6225540" cy="3376295"/>
            <wp:effectExtent l="0" t="0" r="381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225540" cy="3376295"/>
                    </a:xfrm>
                    <a:prstGeom prst="rect">
                      <a:avLst/>
                    </a:prstGeom>
                  </pic:spPr>
                </pic:pic>
              </a:graphicData>
            </a:graphic>
          </wp:inline>
        </w:drawing>
      </w:r>
    </w:p>
    <w:p w14:paraId="4A4BD3D1" w14:textId="457FFF88" w:rsidR="00D33755" w:rsidRPr="00D33755" w:rsidRDefault="00D33755" w:rsidP="00D33755">
      <w:pPr>
        <w:tabs>
          <w:tab w:val="left" w:pos="5810"/>
        </w:tabs>
        <w:rPr>
          <w:b/>
          <w:bCs/>
          <w:i/>
          <w:iCs/>
          <w:color w:val="F4942A"/>
        </w:rPr>
      </w:pPr>
      <w:r>
        <w:lastRenderedPageBreak/>
        <w:t xml:space="preserve">Sau khi kiểm tra thông tin, </w:t>
      </w:r>
      <w:r w:rsidRPr="0090124B">
        <w:rPr>
          <w:b/>
          <w:bCs/>
          <w:i/>
          <w:iCs/>
          <w:color w:val="F4942A"/>
        </w:rPr>
        <w:t>CS tiến hành nhập ghi chú sau đó</w:t>
      </w:r>
      <w:r>
        <w:rPr>
          <w:b/>
          <w:bCs/>
          <w:i/>
          <w:iCs/>
          <w:color w:val="F4942A"/>
        </w:rPr>
        <w:t xml:space="preserve"> bấm</w:t>
      </w:r>
      <w:r w:rsidRPr="0090124B">
        <w:rPr>
          <w:b/>
          <w:bCs/>
          <w:i/>
          <w:iCs/>
          <w:color w:val="F4942A"/>
        </w:rPr>
        <w:t xml:space="preserve"> Duyệt/ Từ chối.</w:t>
      </w:r>
    </w:p>
    <w:p w14:paraId="5C30E8BC" w14:textId="5EC1C267" w:rsidR="00D33755" w:rsidRDefault="00D33755" w:rsidP="00D33755">
      <w:r>
        <w:t>Phiếu sẽ được gửi yêu cầu đến bộ phận CS, CS sẽ nhận thông báo thông qua hệ thống mail tự động.</w:t>
      </w:r>
    </w:p>
    <w:p w14:paraId="6B160F9B" w14:textId="2009940D" w:rsidR="003157CF" w:rsidRDefault="00D33755" w:rsidP="0005719B">
      <w:pPr>
        <w:tabs>
          <w:tab w:val="left" w:pos="5810"/>
        </w:tabs>
      </w:pPr>
      <w:r>
        <w:t>Chọn vào “Số phiếu yêu cầu” để xem lại phiếu đã gửi yêu cầu:</w:t>
      </w:r>
    </w:p>
    <w:p w14:paraId="2A8173A4" w14:textId="1DEDEA9B" w:rsidR="00D33755" w:rsidRDefault="00D33755" w:rsidP="0005719B">
      <w:pPr>
        <w:tabs>
          <w:tab w:val="left" w:pos="5810"/>
        </w:tabs>
      </w:pPr>
      <w:r>
        <w:rPr>
          <w:noProof/>
        </w:rPr>
        <w:drawing>
          <wp:inline distT="0" distB="0" distL="0" distR="0" wp14:anchorId="4B4DECB6" wp14:editId="625CFC8A">
            <wp:extent cx="6225540" cy="3380105"/>
            <wp:effectExtent l="0" t="0" r="381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225540" cy="3380105"/>
                    </a:xfrm>
                    <a:prstGeom prst="rect">
                      <a:avLst/>
                    </a:prstGeom>
                  </pic:spPr>
                </pic:pic>
              </a:graphicData>
            </a:graphic>
          </wp:inline>
        </w:drawing>
      </w:r>
    </w:p>
    <w:p w14:paraId="7512B7B4" w14:textId="3FB1E03C" w:rsidR="003157CF" w:rsidRDefault="003157CF" w:rsidP="0005719B">
      <w:pPr>
        <w:tabs>
          <w:tab w:val="left" w:pos="5810"/>
        </w:tabs>
      </w:pPr>
      <w:r>
        <w:t>Hệ thống gửi mail tự động đến các phòng ban có liên quan.</w:t>
      </w:r>
    </w:p>
    <w:p w14:paraId="25F43EAE" w14:textId="31A50C55" w:rsidR="003157CF" w:rsidRDefault="003157CF" w:rsidP="0005719B">
      <w:pPr>
        <w:tabs>
          <w:tab w:val="left" w:pos="5810"/>
        </w:tabs>
      </w:pPr>
      <w:r>
        <w:t>Trường hợp duyệt: Phiếu chuyển đến tab Xác nhận yêu cầu của AF, gửi mail thông báo đến AF và S</w:t>
      </w:r>
      <w:r w:rsidR="009C1136">
        <w:t>ales</w:t>
      </w:r>
      <w:r>
        <w:t>.</w:t>
      </w:r>
    </w:p>
    <w:p w14:paraId="11D0E2DF" w14:textId="3491DD57" w:rsidR="00011645" w:rsidRDefault="00D33755" w:rsidP="00D33755">
      <w:pPr>
        <w:tabs>
          <w:tab w:val="left" w:pos="5810"/>
        </w:tabs>
        <w:jc w:val="center"/>
      </w:pPr>
      <w:r>
        <w:rPr>
          <w:noProof/>
        </w:rPr>
        <w:drawing>
          <wp:inline distT="0" distB="0" distL="0" distR="0" wp14:anchorId="5AE524F3" wp14:editId="054D2872">
            <wp:extent cx="3327918" cy="1937052"/>
            <wp:effectExtent l="0" t="0" r="635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37097" cy="1942395"/>
                    </a:xfrm>
                    <a:prstGeom prst="rect">
                      <a:avLst/>
                    </a:prstGeom>
                  </pic:spPr>
                </pic:pic>
              </a:graphicData>
            </a:graphic>
          </wp:inline>
        </w:drawing>
      </w:r>
    </w:p>
    <w:p w14:paraId="55197BFC" w14:textId="3D688F38" w:rsidR="0005719B" w:rsidRDefault="003157CF" w:rsidP="0005719B">
      <w:pPr>
        <w:tabs>
          <w:tab w:val="left" w:pos="5810"/>
        </w:tabs>
      </w:pPr>
      <w:r>
        <w:t>Trường hợp từ chối: Phiếu lưu dưới dạng xem thông tin, tình trạng của phiếu chuyển từ Tạo mới thành Từ chối.</w:t>
      </w:r>
    </w:p>
    <w:p w14:paraId="1E8AF00F" w14:textId="2F8B8DB3" w:rsidR="00011645" w:rsidRPr="00EC5438" w:rsidRDefault="00011645" w:rsidP="00011645">
      <w:pPr>
        <w:tabs>
          <w:tab w:val="left" w:pos="5810"/>
        </w:tabs>
        <w:rPr>
          <w:b/>
          <w:bCs/>
          <w:i/>
          <w:iCs/>
          <w:color w:val="ED7D31" w:themeColor="accent2"/>
        </w:rPr>
      </w:pPr>
      <w:r w:rsidRPr="00EC5438">
        <w:rPr>
          <w:b/>
          <w:bCs/>
          <w:i/>
          <w:iCs/>
          <w:color w:val="ED7D31" w:themeColor="accent2"/>
        </w:rPr>
        <w:t>Màn hình Danh sách Xác nhận yêu cầu của FAF</w:t>
      </w:r>
      <w:r w:rsidR="00EC5438" w:rsidRPr="00EC5438">
        <w:rPr>
          <w:b/>
          <w:bCs/>
          <w:i/>
          <w:iCs/>
          <w:color w:val="ED7D31" w:themeColor="accent2"/>
        </w:rPr>
        <w:t>:</w:t>
      </w:r>
    </w:p>
    <w:p w14:paraId="1F910E13" w14:textId="7DAB3CB6" w:rsidR="007F3B7D" w:rsidRDefault="007F3B7D" w:rsidP="007F3B7D">
      <w:pPr>
        <w:tabs>
          <w:tab w:val="left" w:pos="5810"/>
        </w:tabs>
      </w:pPr>
      <w:r>
        <w:t xml:space="preserve">Chọn vào Phiếu yêu cầu cần Duyệt/ </w:t>
      </w:r>
      <w:r w:rsidR="00CF0554">
        <w:t>T</w:t>
      </w:r>
      <w:r>
        <w:t>ừ chối</w:t>
      </w:r>
      <w:r w:rsidR="00CF0554">
        <w:t>:</w:t>
      </w:r>
    </w:p>
    <w:p w14:paraId="6E2F16F8" w14:textId="77777777" w:rsidR="007F3B7D" w:rsidRDefault="007F3B7D" w:rsidP="00011645">
      <w:pPr>
        <w:tabs>
          <w:tab w:val="left" w:pos="5810"/>
        </w:tabs>
      </w:pPr>
    </w:p>
    <w:p w14:paraId="01694CAF" w14:textId="390A6D47" w:rsidR="00011645" w:rsidRDefault="003D747E" w:rsidP="00011645">
      <w:pPr>
        <w:tabs>
          <w:tab w:val="left" w:pos="5810"/>
        </w:tabs>
      </w:pPr>
      <w:r>
        <w:rPr>
          <w:noProof/>
        </w:rPr>
        <w:drawing>
          <wp:inline distT="0" distB="0" distL="0" distR="0" wp14:anchorId="0125892F" wp14:editId="4BE205EF">
            <wp:extent cx="6222365" cy="1441450"/>
            <wp:effectExtent l="0" t="0" r="6985"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222365" cy="1441450"/>
                    </a:xfrm>
                    <a:prstGeom prst="rect">
                      <a:avLst/>
                    </a:prstGeom>
                    <a:noFill/>
                    <a:ln>
                      <a:noFill/>
                    </a:ln>
                  </pic:spPr>
                </pic:pic>
              </a:graphicData>
            </a:graphic>
          </wp:inline>
        </w:drawing>
      </w:r>
    </w:p>
    <w:p w14:paraId="5DE6D8D6" w14:textId="6CAF330F" w:rsidR="00CF0554" w:rsidRDefault="00CF0554" w:rsidP="00011645">
      <w:pPr>
        <w:tabs>
          <w:tab w:val="left" w:pos="5810"/>
        </w:tabs>
      </w:pPr>
      <w:r>
        <w:t xml:space="preserve">Sau khi kiểm tra thông tin, </w:t>
      </w:r>
      <w:r w:rsidRPr="00EE01E6">
        <w:rPr>
          <w:b/>
          <w:bCs/>
          <w:i/>
          <w:iCs/>
          <w:color w:val="F4942A"/>
        </w:rPr>
        <w:t>FAF tiến hành nhập ghi chú sau đó</w:t>
      </w:r>
      <w:r w:rsidR="008F2454" w:rsidRPr="00EE01E6">
        <w:rPr>
          <w:b/>
          <w:bCs/>
          <w:i/>
          <w:iCs/>
          <w:color w:val="F4942A"/>
        </w:rPr>
        <w:t xml:space="preserve"> bấm</w:t>
      </w:r>
      <w:r w:rsidRPr="00EE01E6">
        <w:rPr>
          <w:b/>
          <w:bCs/>
          <w:i/>
          <w:iCs/>
          <w:color w:val="F4942A"/>
        </w:rPr>
        <w:t xml:space="preserve"> Duyệt/ Từ chối:</w:t>
      </w:r>
    </w:p>
    <w:p w14:paraId="22537545" w14:textId="3842094F" w:rsidR="00F4182A" w:rsidRDefault="00E9444C" w:rsidP="00011645">
      <w:pPr>
        <w:tabs>
          <w:tab w:val="left" w:pos="5810"/>
        </w:tabs>
      </w:pPr>
      <w:r>
        <w:rPr>
          <w:noProof/>
        </w:rPr>
        <w:drawing>
          <wp:inline distT="0" distB="0" distL="0" distR="0" wp14:anchorId="586BF7A3" wp14:editId="4107FD2F">
            <wp:extent cx="6217920" cy="3840480"/>
            <wp:effectExtent l="0" t="0" r="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p>
    <w:p w14:paraId="6C5DAD18" w14:textId="77777777" w:rsidR="00011645" w:rsidRDefault="00011645" w:rsidP="00011645">
      <w:pPr>
        <w:tabs>
          <w:tab w:val="left" w:pos="5810"/>
        </w:tabs>
      </w:pPr>
      <w:r>
        <w:t>Hệ thống gửi mail tự động đến các phòng ban có liên quan.</w:t>
      </w:r>
    </w:p>
    <w:p w14:paraId="51F45CA6" w14:textId="07406835" w:rsidR="00011645" w:rsidRDefault="00011645" w:rsidP="00011645">
      <w:pPr>
        <w:tabs>
          <w:tab w:val="left" w:pos="5810"/>
        </w:tabs>
      </w:pPr>
      <w:r>
        <w:t xml:space="preserve">Trường hợp duyệt: Phiếu chuyển đến tab </w:t>
      </w:r>
      <w:r w:rsidR="009C1136">
        <w:t>Thực hiệ</w:t>
      </w:r>
      <w:r>
        <w:t xml:space="preserve">n yêu cầu của </w:t>
      </w:r>
      <w:r w:rsidR="009C1136">
        <w:t>SDC</w:t>
      </w:r>
      <w:r>
        <w:t xml:space="preserve">, gửi mail thông báo đến </w:t>
      </w:r>
      <w:r w:rsidR="009C1136">
        <w:t>SDC</w:t>
      </w:r>
      <w:r>
        <w:t xml:space="preserve"> và Sales.</w:t>
      </w:r>
    </w:p>
    <w:p w14:paraId="5A94D57A" w14:textId="219D65AE" w:rsidR="00C6172F" w:rsidRDefault="00F4182A" w:rsidP="00F4182A">
      <w:pPr>
        <w:tabs>
          <w:tab w:val="left" w:pos="5810"/>
        </w:tabs>
        <w:jc w:val="center"/>
      </w:pPr>
      <w:r>
        <w:rPr>
          <w:noProof/>
        </w:rPr>
        <w:lastRenderedPageBreak/>
        <w:drawing>
          <wp:inline distT="0" distB="0" distL="0" distR="0" wp14:anchorId="2E5294E9" wp14:editId="344173CE">
            <wp:extent cx="3248629" cy="1859902"/>
            <wp:effectExtent l="0" t="0" r="0" b="762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57662" cy="1865074"/>
                    </a:xfrm>
                    <a:prstGeom prst="rect">
                      <a:avLst/>
                    </a:prstGeom>
                  </pic:spPr>
                </pic:pic>
              </a:graphicData>
            </a:graphic>
          </wp:inline>
        </w:drawing>
      </w:r>
    </w:p>
    <w:p w14:paraId="28A24BE5" w14:textId="3BF037CC" w:rsidR="0005719B" w:rsidRDefault="00011645" w:rsidP="007F3B7D">
      <w:pPr>
        <w:tabs>
          <w:tab w:val="left" w:pos="5810"/>
        </w:tabs>
      </w:pPr>
      <w:r>
        <w:t>Trường hợp từ chối: Phiếu lưu dưới dạng xem thông tin, tình trạng của phiếu chuyển từ Tạo mới thành Từ chối.</w:t>
      </w:r>
    </w:p>
    <w:p w14:paraId="4DEB7109" w14:textId="63E0A81A" w:rsidR="00D349DF" w:rsidRDefault="00C318AD" w:rsidP="00A41DD1">
      <w:pPr>
        <w:rPr>
          <w:color w:val="FF0000"/>
        </w:rPr>
      </w:pPr>
      <w:r w:rsidRPr="00C318AD">
        <w:rPr>
          <w:color w:val="FF0000"/>
        </w:rPr>
        <w:t>Lưu ý: Phiếu sẽ chỉ hiển thị khi trước thời hạn đề nghị 24h.</w:t>
      </w:r>
    </w:p>
    <w:p w14:paraId="3C9DC88F" w14:textId="517F9C5F" w:rsidR="008B5E71" w:rsidRPr="008B5E71" w:rsidRDefault="008B5E71" w:rsidP="008B5E71">
      <w:pPr>
        <w:tabs>
          <w:tab w:val="left" w:pos="5810"/>
        </w:tabs>
        <w:rPr>
          <w:b/>
          <w:bCs/>
          <w:i/>
          <w:iCs/>
          <w:color w:val="ED7D31" w:themeColor="accent2"/>
        </w:rPr>
      </w:pPr>
      <w:r w:rsidRPr="00EC5438">
        <w:rPr>
          <w:b/>
          <w:bCs/>
          <w:i/>
          <w:iCs/>
          <w:color w:val="ED7D31" w:themeColor="accent2"/>
        </w:rPr>
        <w:t xml:space="preserve">Màn hình Danh sách </w:t>
      </w:r>
      <w:r>
        <w:rPr>
          <w:b/>
          <w:bCs/>
          <w:i/>
          <w:iCs/>
          <w:color w:val="ED7D31" w:themeColor="accent2"/>
        </w:rPr>
        <w:t>Thực hiện yêu cầu</w:t>
      </w:r>
      <w:r w:rsidRPr="00EC5438">
        <w:rPr>
          <w:b/>
          <w:bCs/>
          <w:i/>
          <w:iCs/>
          <w:color w:val="ED7D31" w:themeColor="accent2"/>
        </w:rPr>
        <w:t xml:space="preserve"> của</w:t>
      </w:r>
      <w:r>
        <w:rPr>
          <w:b/>
          <w:bCs/>
          <w:i/>
          <w:iCs/>
          <w:color w:val="ED7D31" w:themeColor="accent2"/>
        </w:rPr>
        <w:t xml:space="preserve"> SDC</w:t>
      </w:r>
      <w:r w:rsidRPr="00EC5438">
        <w:rPr>
          <w:b/>
          <w:bCs/>
          <w:i/>
          <w:iCs/>
          <w:color w:val="ED7D31" w:themeColor="accent2"/>
        </w:rPr>
        <w:t>:</w:t>
      </w:r>
    </w:p>
    <w:p w14:paraId="196927EC" w14:textId="418D12DB" w:rsidR="0005719B" w:rsidRDefault="009C1136" w:rsidP="00A41DD1">
      <w:r>
        <w:t>Chọn vào phiếu cần thực hiện.</w:t>
      </w:r>
    </w:p>
    <w:p w14:paraId="5C192091" w14:textId="44A50463" w:rsidR="009C1136" w:rsidRDefault="00BA3268" w:rsidP="00A41DD1">
      <w:r>
        <w:rPr>
          <w:noProof/>
        </w:rPr>
        <w:drawing>
          <wp:inline distT="0" distB="0" distL="0" distR="0" wp14:anchorId="49C93477" wp14:editId="22DE490C">
            <wp:extent cx="6214745" cy="1441450"/>
            <wp:effectExtent l="0" t="0" r="0" b="63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214745" cy="1441450"/>
                    </a:xfrm>
                    <a:prstGeom prst="rect">
                      <a:avLst/>
                    </a:prstGeom>
                    <a:noFill/>
                    <a:ln>
                      <a:noFill/>
                    </a:ln>
                  </pic:spPr>
                </pic:pic>
              </a:graphicData>
            </a:graphic>
          </wp:inline>
        </w:drawing>
      </w:r>
    </w:p>
    <w:p w14:paraId="56B03F65" w14:textId="6551FFF5" w:rsidR="00C318AD" w:rsidRDefault="003D747E" w:rsidP="00A41DD1">
      <w:pPr>
        <w:rPr>
          <w:noProof/>
        </w:rPr>
      </w:pPr>
      <w:r>
        <w:rPr>
          <w:noProof/>
        </w:rPr>
        <w:t xml:space="preserve">Màn hình hiển thị chi tiết </w:t>
      </w:r>
      <w:r w:rsidR="00F4182A">
        <w:rPr>
          <w:noProof/>
        </w:rPr>
        <w:t>phiếu:</w:t>
      </w:r>
    </w:p>
    <w:p w14:paraId="15D54AB3" w14:textId="25A81AD8" w:rsidR="00F4182A" w:rsidRDefault="00161068" w:rsidP="00A41DD1">
      <w:r>
        <w:rPr>
          <w:noProof/>
        </w:rPr>
        <w:lastRenderedPageBreak/>
        <w:drawing>
          <wp:inline distT="0" distB="0" distL="0" distR="0" wp14:anchorId="62FC621E" wp14:editId="074CFC2F">
            <wp:extent cx="6219825" cy="381635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219825" cy="3816350"/>
                    </a:xfrm>
                    <a:prstGeom prst="rect">
                      <a:avLst/>
                    </a:prstGeom>
                    <a:noFill/>
                    <a:ln>
                      <a:noFill/>
                    </a:ln>
                  </pic:spPr>
                </pic:pic>
              </a:graphicData>
            </a:graphic>
          </wp:inline>
        </w:drawing>
      </w:r>
    </w:p>
    <w:p w14:paraId="300EA633" w14:textId="77777777" w:rsidR="001A3889" w:rsidRDefault="001A3889" w:rsidP="001A3889">
      <w:pPr>
        <w:tabs>
          <w:tab w:val="left" w:pos="5810"/>
        </w:tabs>
      </w:pPr>
      <w:r>
        <w:t>Sau khi kiểm tra thông tin, SDC tiến hành nhập ghi chú (nếu có) và chọn nút “Thực hiện yêu cầu”.</w:t>
      </w:r>
    </w:p>
    <w:p w14:paraId="3D0AC7CC" w14:textId="77777777" w:rsidR="001A3889" w:rsidRDefault="001A3889" w:rsidP="001A3889">
      <w:pPr>
        <w:tabs>
          <w:tab w:val="left" w:pos="5810"/>
        </w:tabs>
      </w:pPr>
      <w:r>
        <w:rPr>
          <w:noProof/>
        </w:rPr>
        <w:drawing>
          <wp:inline distT="0" distB="0" distL="0" distR="0" wp14:anchorId="07578D12" wp14:editId="44CBA7EE">
            <wp:extent cx="1549021" cy="131629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67871" cy="1332309"/>
                    </a:xfrm>
                    <a:prstGeom prst="rect">
                      <a:avLst/>
                    </a:prstGeom>
                    <a:noFill/>
                    <a:ln>
                      <a:noFill/>
                    </a:ln>
                  </pic:spPr>
                </pic:pic>
              </a:graphicData>
            </a:graphic>
          </wp:inline>
        </w:drawing>
      </w:r>
    </w:p>
    <w:p w14:paraId="619FABB5" w14:textId="4E3CC454" w:rsidR="001A3889" w:rsidRDefault="001A3889" w:rsidP="001A3889">
      <w:pPr>
        <w:tabs>
          <w:tab w:val="left" w:pos="5810"/>
        </w:tabs>
      </w:pPr>
      <w:r>
        <w:t>Hệ thống tự thực hiện việc gọi lệnh cấu hình sang SCC để thực hiện yêu cầu tạm ngưng. (ID297_Juniper deactivate interface vlan).</w:t>
      </w:r>
    </w:p>
    <w:p w14:paraId="458B2D59" w14:textId="43EEAE8D" w:rsidR="001A3889" w:rsidRDefault="001A3889" w:rsidP="001A3889">
      <w:pPr>
        <w:tabs>
          <w:tab w:val="left" w:pos="5810"/>
        </w:tabs>
      </w:pPr>
      <w:r>
        <w:t>Sau khi thực hiện cấu hình thành công, hệ thống sẽ trả về cho SDC mã JobID để SDC có thể theo dõi thông tin</w:t>
      </w:r>
      <w:r w:rsidR="00161068">
        <w:t>:</w:t>
      </w:r>
    </w:p>
    <w:p w14:paraId="713F1F37" w14:textId="70AAA350" w:rsidR="001A3889" w:rsidRDefault="00161068" w:rsidP="001A3889">
      <w:pPr>
        <w:tabs>
          <w:tab w:val="left" w:pos="5810"/>
        </w:tabs>
      </w:pPr>
      <w:r>
        <w:rPr>
          <w:noProof/>
        </w:rPr>
        <w:lastRenderedPageBreak/>
        <w:drawing>
          <wp:inline distT="0" distB="0" distL="0" distR="0" wp14:anchorId="5D482ABF" wp14:editId="349CD6CD">
            <wp:extent cx="6215380" cy="38163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215380" cy="3816350"/>
                    </a:xfrm>
                    <a:prstGeom prst="rect">
                      <a:avLst/>
                    </a:prstGeom>
                    <a:noFill/>
                    <a:ln>
                      <a:noFill/>
                    </a:ln>
                  </pic:spPr>
                </pic:pic>
              </a:graphicData>
            </a:graphic>
          </wp:inline>
        </w:drawing>
      </w:r>
    </w:p>
    <w:p w14:paraId="6C3D8431" w14:textId="77777777" w:rsidR="001A3889" w:rsidRDefault="001A3889" w:rsidP="001A3889">
      <w:pPr>
        <w:tabs>
          <w:tab w:val="left" w:pos="5810"/>
        </w:tabs>
      </w:pPr>
      <w:r>
        <w:t>Sau khi cấu hình thành công, hệ thống tự gửi mail thông báo đến AF, Sales.</w:t>
      </w:r>
    </w:p>
    <w:p w14:paraId="6DC79852" w14:textId="4EF0E7B3" w:rsidR="001A3889" w:rsidRDefault="00155FCA" w:rsidP="001A3889">
      <w:pPr>
        <w:tabs>
          <w:tab w:val="left" w:pos="5810"/>
        </w:tabs>
        <w:rPr>
          <w:color w:val="FF0000"/>
        </w:rPr>
      </w:pPr>
      <w:r w:rsidRPr="00155FCA">
        <w:rPr>
          <w:color w:val="FF0000"/>
        </w:rPr>
        <w:t>Lưu ý:</w:t>
      </w:r>
      <w:r>
        <w:rPr>
          <w:color w:val="FF0000"/>
        </w:rPr>
        <w:t xml:space="preserve"> </w:t>
      </w:r>
    </w:p>
    <w:p w14:paraId="0AF58B82" w14:textId="64669CB6" w:rsidR="009C77EC" w:rsidRDefault="009C77EC" w:rsidP="001A3889">
      <w:pPr>
        <w:tabs>
          <w:tab w:val="left" w:pos="5810"/>
        </w:tabs>
        <w:rPr>
          <w:color w:val="FF0000"/>
        </w:rPr>
      </w:pPr>
      <w:r w:rsidRPr="009C77EC">
        <w:rPr>
          <w:color w:val="FF0000"/>
        </w:rPr>
        <w:t>PĐK sẽ còn hiện ở "Tạo yêu cầu", chỉ khi được CS duyệt</w:t>
      </w:r>
      <w:r w:rsidR="0012794F">
        <w:rPr>
          <w:color w:val="FF0000"/>
        </w:rPr>
        <w:t>,</w:t>
      </w:r>
      <w:r w:rsidRPr="009C77EC">
        <w:rPr>
          <w:color w:val="FF0000"/>
        </w:rPr>
        <w:t xml:space="preserve"> AF thì sẽ không còn hiện trong "Tạo yêu cầu" của Thanh lý, tạm ngưng, khôi phục và chuyển địa điểm, đến khi SDC thực hiện yêu cầu thành công thì PĐK sẽ hiện lại để tiếp tục </w:t>
      </w:r>
      <w:r>
        <w:rPr>
          <w:color w:val="FF0000"/>
        </w:rPr>
        <w:t>tạo</w:t>
      </w:r>
      <w:r w:rsidRPr="009C77EC">
        <w:rPr>
          <w:color w:val="FF0000"/>
        </w:rPr>
        <w:t xml:space="preserve"> yêu cầu</w:t>
      </w:r>
      <w:r>
        <w:rPr>
          <w:color w:val="FF0000"/>
        </w:rPr>
        <w:t>.</w:t>
      </w:r>
    </w:p>
    <w:p w14:paraId="49CCD240" w14:textId="52165B9E" w:rsidR="001A3889" w:rsidRDefault="00155FCA" w:rsidP="00EF61AF">
      <w:pPr>
        <w:tabs>
          <w:tab w:val="left" w:pos="5810"/>
        </w:tabs>
        <w:rPr>
          <w:color w:val="FF0000"/>
        </w:rPr>
      </w:pPr>
      <w:r w:rsidRPr="00155FCA">
        <w:rPr>
          <w:color w:val="FF0000"/>
        </w:rPr>
        <w:t>PĐK khi đến bước SDC thực hiện tạm ngưng thành công thì không thực hiện các yêu cầu khác</w:t>
      </w:r>
      <w:r>
        <w:rPr>
          <w:color w:val="FF0000"/>
        </w:rPr>
        <w:t xml:space="preserve"> như Nâng cấp – hạ cấp.</w:t>
      </w:r>
    </w:p>
    <w:p w14:paraId="1452DB6B" w14:textId="77777777" w:rsidR="00A41DD1" w:rsidRDefault="00A41DD1" w:rsidP="00EA7B23">
      <w:pPr>
        <w:pStyle w:val="Heading3"/>
        <w:numPr>
          <w:ilvl w:val="0"/>
          <w:numId w:val="0"/>
        </w:numPr>
        <w:ind w:left="1436" w:hanging="432"/>
      </w:pPr>
      <w:bookmarkStart w:id="297" w:name="_Toc66437736"/>
      <w:r>
        <w:lastRenderedPageBreak/>
        <w:t>4. Business rules (BR):</w:t>
      </w:r>
      <w:bookmarkEnd w:id="297"/>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A41DD1" w:rsidRPr="009609C0" w14:paraId="2D65628F" w14:textId="77777777" w:rsidTr="005C279A">
        <w:trPr>
          <w:tblHeader/>
        </w:trPr>
        <w:tc>
          <w:tcPr>
            <w:tcW w:w="1506" w:type="dxa"/>
            <w:shd w:val="clear" w:color="auto" w:fill="4472C4" w:themeFill="accent5"/>
          </w:tcPr>
          <w:p w14:paraId="49B85A8F" w14:textId="77777777" w:rsidR="00A41DD1" w:rsidRPr="009609C0" w:rsidRDefault="00A41DD1" w:rsidP="005C279A">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4076ECC0" w14:textId="77777777" w:rsidR="00A41DD1" w:rsidRPr="009609C0" w:rsidRDefault="00A41DD1" w:rsidP="005C279A">
            <w:pPr>
              <w:pStyle w:val="Bang"/>
              <w:jc w:val="center"/>
              <w:rPr>
                <w:b/>
                <w:color w:val="FFFFFF" w:themeColor="background1"/>
                <w:sz w:val="24"/>
                <w:szCs w:val="24"/>
              </w:rPr>
            </w:pPr>
            <w:r w:rsidRPr="009609C0">
              <w:rPr>
                <w:b/>
                <w:color w:val="FFFFFF" w:themeColor="background1"/>
                <w:sz w:val="24"/>
                <w:szCs w:val="24"/>
              </w:rPr>
              <w:t xml:space="preserve">MÔ TẢ </w:t>
            </w:r>
          </w:p>
        </w:tc>
      </w:tr>
      <w:tr w:rsidR="00A41DD1" w:rsidRPr="009609C0" w14:paraId="2CE42068" w14:textId="77777777" w:rsidTr="005C279A">
        <w:tc>
          <w:tcPr>
            <w:tcW w:w="1506" w:type="dxa"/>
            <w:shd w:val="clear" w:color="000000" w:fill="FFFFFF"/>
          </w:tcPr>
          <w:p w14:paraId="2582D580" w14:textId="77777777" w:rsidR="00A41DD1" w:rsidRPr="009609C0" w:rsidRDefault="00A41DD1" w:rsidP="005C279A">
            <w:pPr>
              <w:pStyle w:val="Bang"/>
              <w:jc w:val="center"/>
              <w:rPr>
                <w:sz w:val="24"/>
                <w:szCs w:val="24"/>
              </w:rPr>
            </w:pPr>
            <w:r>
              <w:rPr>
                <w:sz w:val="24"/>
                <w:szCs w:val="24"/>
              </w:rPr>
              <w:t>01</w:t>
            </w:r>
          </w:p>
        </w:tc>
        <w:tc>
          <w:tcPr>
            <w:tcW w:w="8275" w:type="dxa"/>
            <w:shd w:val="clear" w:color="000000" w:fill="FFFFFF"/>
          </w:tcPr>
          <w:p w14:paraId="27456944" w14:textId="77777777" w:rsidR="00A41DD1" w:rsidRPr="0011396F" w:rsidRDefault="00A41DD1" w:rsidP="005C279A">
            <w:pPr>
              <w:spacing w:before="40" w:after="40" w:line="240" w:lineRule="auto"/>
              <w:jc w:val="both"/>
              <w:rPr>
                <w:szCs w:val="24"/>
              </w:rPr>
            </w:pPr>
            <w:r>
              <w:rPr>
                <w:szCs w:val="24"/>
              </w:rPr>
              <w:t>Tài khoản phải có quyền tương ứng.</w:t>
            </w:r>
          </w:p>
        </w:tc>
      </w:tr>
      <w:tr w:rsidR="00A41DD1" w:rsidRPr="009609C0" w14:paraId="1520785C" w14:textId="77777777" w:rsidTr="005C279A">
        <w:tc>
          <w:tcPr>
            <w:tcW w:w="1506" w:type="dxa"/>
            <w:shd w:val="clear" w:color="000000" w:fill="FFFFFF"/>
          </w:tcPr>
          <w:p w14:paraId="46BC134B" w14:textId="77777777" w:rsidR="00A41DD1" w:rsidRDefault="00A41DD1" w:rsidP="005C279A">
            <w:pPr>
              <w:pStyle w:val="Bang"/>
              <w:jc w:val="center"/>
              <w:rPr>
                <w:sz w:val="24"/>
                <w:szCs w:val="24"/>
              </w:rPr>
            </w:pPr>
            <w:r>
              <w:rPr>
                <w:sz w:val="24"/>
                <w:szCs w:val="24"/>
              </w:rPr>
              <w:t>02</w:t>
            </w:r>
          </w:p>
        </w:tc>
        <w:tc>
          <w:tcPr>
            <w:tcW w:w="8275" w:type="dxa"/>
            <w:shd w:val="clear" w:color="000000" w:fill="FFFFFF"/>
          </w:tcPr>
          <w:p w14:paraId="383CF219" w14:textId="77777777" w:rsidR="00A41DD1" w:rsidRDefault="00A41DD1" w:rsidP="005C279A">
            <w:pPr>
              <w:spacing w:before="40" w:after="40" w:line="240" w:lineRule="auto"/>
              <w:jc w:val="both"/>
              <w:rPr>
                <w:szCs w:val="24"/>
              </w:rPr>
            </w:pPr>
            <w:r>
              <w:rPr>
                <w:szCs w:val="24"/>
              </w:rPr>
              <w:t>Dữ liệu phải đúng chuẩn, thông tin chính xác.</w:t>
            </w:r>
          </w:p>
        </w:tc>
      </w:tr>
      <w:tr w:rsidR="00A41DD1" w:rsidRPr="009609C0" w14:paraId="4D93FD9E" w14:textId="77777777" w:rsidTr="005C279A">
        <w:tc>
          <w:tcPr>
            <w:tcW w:w="1506" w:type="dxa"/>
            <w:shd w:val="clear" w:color="000000" w:fill="FFFFFF"/>
          </w:tcPr>
          <w:p w14:paraId="19B61BA5" w14:textId="77777777" w:rsidR="00A41DD1" w:rsidRDefault="00A41DD1" w:rsidP="005C279A">
            <w:pPr>
              <w:pStyle w:val="Bang"/>
              <w:jc w:val="center"/>
              <w:rPr>
                <w:sz w:val="24"/>
                <w:szCs w:val="24"/>
              </w:rPr>
            </w:pPr>
            <w:r>
              <w:rPr>
                <w:sz w:val="24"/>
                <w:szCs w:val="24"/>
              </w:rPr>
              <w:t>03</w:t>
            </w:r>
          </w:p>
        </w:tc>
        <w:tc>
          <w:tcPr>
            <w:tcW w:w="8275" w:type="dxa"/>
            <w:shd w:val="clear" w:color="000000" w:fill="FFFFFF"/>
          </w:tcPr>
          <w:p w14:paraId="7A4F4195" w14:textId="77777777" w:rsidR="00A41DD1" w:rsidRDefault="00A41DD1" w:rsidP="005C279A">
            <w:pPr>
              <w:spacing w:before="40" w:after="40" w:line="240" w:lineRule="auto"/>
              <w:jc w:val="both"/>
              <w:rPr>
                <w:szCs w:val="24"/>
              </w:rPr>
            </w:pPr>
            <w:r>
              <w:rPr>
                <w:szCs w:val="24"/>
              </w:rPr>
              <w:t>Ghi nhận thông tin bộ đếm thời gian đúng.</w:t>
            </w:r>
          </w:p>
        </w:tc>
      </w:tr>
      <w:tr w:rsidR="00A41DD1" w:rsidRPr="009609C0" w14:paraId="5ED42567" w14:textId="77777777" w:rsidTr="005C279A">
        <w:tc>
          <w:tcPr>
            <w:tcW w:w="1506" w:type="dxa"/>
            <w:shd w:val="clear" w:color="000000" w:fill="FFFFFF"/>
          </w:tcPr>
          <w:p w14:paraId="4175866B" w14:textId="77777777" w:rsidR="00A41DD1" w:rsidRDefault="00A41DD1" w:rsidP="005C279A">
            <w:pPr>
              <w:pStyle w:val="Bang"/>
              <w:jc w:val="center"/>
              <w:rPr>
                <w:sz w:val="24"/>
                <w:szCs w:val="24"/>
              </w:rPr>
            </w:pPr>
            <w:r>
              <w:rPr>
                <w:sz w:val="24"/>
                <w:szCs w:val="24"/>
              </w:rPr>
              <w:t>04</w:t>
            </w:r>
          </w:p>
        </w:tc>
        <w:tc>
          <w:tcPr>
            <w:tcW w:w="8275" w:type="dxa"/>
            <w:shd w:val="clear" w:color="000000" w:fill="FFFFFF"/>
          </w:tcPr>
          <w:p w14:paraId="54B27F8D" w14:textId="7CDAD2D9" w:rsidR="00A41DD1" w:rsidRDefault="00A30EE8" w:rsidP="00A30EE8">
            <w:pPr>
              <w:spacing w:before="40" w:after="40" w:line="240" w:lineRule="auto"/>
              <w:jc w:val="both"/>
              <w:rPr>
                <w:szCs w:val="24"/>
              </w:rPr>
            </w:pPr>
            <w:r>
              <w:rPr>
                <w:szCs w:val="24"/>
              </w:rPr>
              <w:t>Chỉ c</w:t>
            </w:r>
            <w:r w:rsidR="002B38F7">
              <w:rPr>
                <w:szCs w:val="24"/>
              </w:rPr>
              <w:t>ó thể tạ</w:t>
            </w:r>
            <w:r>
              <w:rPr>
                <w:szCs w:val="24"/>
              </w:rPr>
              <w:t>m ngưng 1 địa chỉ trong cùng 1</w:t>
            </w:r>
            <w:r w:rsidR="00016908">
              <w:rPr>
                <w:szCs w:val="24"/>
              </w:rPr>
              <w:t xml:space="preserve"> phiếu yêu cầu</w:t>
            </w:r>
          </w:p>
        </w:tc>
      </w:tr>
      <w:tr w:rsidR="00A41DD1" w:rsidRPr="009609C0" w14:paraId="323505C9" w14:textId="77777777" w:rsidTr="005C279A">
        <w:tc>
          <w:tcPr>
            <w:tcW w:w="1506" w:type="dxa"/>
            <w:shd w:val="clear" w:color="000000" w:fill="FFFFFF"/>
          </w:tcPr>
          <w:p w14:paraId="0BABD0D0" w14:textId="77777777" w:rsidR="00A41DD1" w:rsidRDefault="00A41DD1" w:rsidP="005C279A">
            <w:pPr>
              <w:pStyle w:val="Bang"/>
              <w:jc w:val="center"/>
              <w:rPr>
                <w:sz w:val="24"/>
                <w:szCs w:val="24"/>
              </w:rPr>
            </w:pPr>
            <w:r>
              <w:rPr>
                <w:sz w:val="24"/>
                <w:szCs w:val="24"/>
              </w:rPr>
              <w:t>05</w:t>
            </w:r>
          </w:p>
        </w:tc>
        <w:tc>
          <w:tcPr>
            <w:tcW w:w="8275" w:type="dxa"/>
            <w:shd w:val="clear" w:color="000000" w:fill="FFFFFF"/>
          </w:tcPr>
          <w:p w14:paraId="597680B8" w14:textId="5B888706" w:rsidR="00A41DD1" w:rsidRDefault="002B38F7" w:rsidP="005C279A">
            <w:pPr>
              <w:spacing w:before="40" w:after="40" w:line="240" w:lineRule="auto"/>
              <w:jc w:val="both"/>
              <w:rPr>
                <w:szCs w:val="24"/>
              </w:rPr>
            </w:pPr>
            <w:r>
              <w:rPr>
                <w:szCs w:val="24"/>
              </w:rPr>
              <w:t>Gửi mail tự động</w:t>
            </w:r>
          </w:p>
        </w:tc>
      </w:tr>
      <w:tr w:rsidR="002B38F7" w:rsidRPr="009609C0" w14:paraId="433886F2" w14:textId="77777777" w:rsidTr="005C279A">
        <w:tc>
          <w:tcPr>
            <w:tcW w:w="1506" w:type="dxa"/>
            <w:shd w:val="clear" w:color="000000" w:fill="FFFFFF"/>
          </w:tcPr>
          <w:p w14:paraId="372BBBEC" w14:textId="77777777" w:rsidR="002B38F7" w:rsidRDefault="002B38F7" w:rsidP="002B38F7">
            <w:pPr>
              <w:pStyle w:val="Bang"/>
              <w:jc w:val="center"/>
              <w:rPr>
                <w:sz w:val="24"/>
                <w:szCs w:val="24"/>
              </w:rPr>
            </w:pPr>
            <w:r>
              <w:rPr>
                <w:sz w:val="24"/>
                <w:szCs w:val="24"/>
              </w:rPr>
              <w:t>06</w:t>
            </w:r>
          </w:p>
        </w:tc>
        <w:tc>
          <w:tcPr>
            <w:tcW w:w="8275" w:type="dxa"/>
            <w:shd w:val="clear" w:color="000000" w:fill="FFFFFF"/>
          </w:tcPr>
          <w:p w14:paraId="23D526A6" w14:textId="209B03CC" w:rsidR="002B38F7" w:rsidRDefault="002B38F7" w:rsidP="002B38F7">
            <w:pPr>
              <w:spacing w:before="40" w:after="40" w:line="240" w:lineRule="auto"/>
              <w:jc w:val="both"/>
              <w:rPr>
                <w:szCs w:val="24"/>
              </w:rPr>
            </w:pPr>
            <w:r>
              <w:rPr>
                <w:szCs w:val="24"/>
              </w:rPr>
              <w:t>Các trường có dấu * bắt buộc nhập</w:t>
            </w:r>
          </w:p>
        </w:tc>
      </w:tr>
      <w:tr w:rsidR="00A30EE8" w:rsidRPr="009609C0" w14:paraId="5737298B" w14:textId="77777777" w:rsidTr="005C279A">
        <w:tc>
          <w:tcPr>
            <w:tcW w:w="1506" w:type="dxa"/>
            <w:shd w:val="clear" w:color="000000" w:fill="FFFFFF"/>
          </w:tcPr>
          <w:p w14:paraId="782F369B" w14:textId="5B6FBAF9" w:rsidR="00A30EE8" w:rsidRDefault="00A30EE8" w:rsidP="002B38F7">
            <w:pPr>
              <w:pStyle w:val="Bang"/>
              <w:jc w:val="center"/>
              <w:rPr>
                <w:sz w:val="24"/>
                <w:szCs w:val="24"/>
              </w:rPr>
            </w:pPr>
            <w:r>
              <w:rPr>
                <w:sz w:val="24"/>
                <w:szCs w:val="24"/>
              </w:rPr>
              <w:t>07</w:t>
            </w:r>
          </w:p>
        </w:tc>
        <w:tc>
          <w:tcPr>
            <w:tcW w:w="8275" w:type="dxa"/>
            <w:shd w:val="clear" w:color="000000" w:fill="FFFFFF"/>
          </w:tcPr>
          <w:p w14:paraId="464EC70D" w14:textId="4D8A603B" w:rsidR="00A30EE8" w:rsidRDefault="00A30EE8" w:rsidP="002B38F7">
            <w:pPr>
              <w:spacing w:before="40" w:after="40" w:line="240" w:lineRule="auto"/>
              <w:jc w:val="both"/>
              <w:rPr>
                <w:szCs w:val="24"/>
              </w:rPr>
            </w:pPr>
            <w:r>
              <w:rPr>
                <w:szCs w:val="24"/>
              </w:rPr>
              <w:t>Có thể cho chọn ngày đề nghị là ngày quá khứ hoặc tương lai</w:t>
            </w:r>
          </w:p>
        </w:tc>
      </w:tr>
      <w:tr w:rsidR="00A30EE8" w:rsidRPr="009609C0" w14:paraId="51FE81EE" w14:textId="77777777" w:rsidTr="005C279A">
        <w:tc>
          <w:tcPr>
            <w:tcW w:w="1506" w:type="dxa"/>
            <w:shd w:val="clear" w:color="000000" w:fill="FFFFFF"/>
          </w:tcPr>
          <w:p w14:paraId="640BD0B3" w14:textId="6368DDF3" w:rsidR="00A30EE8" w:rsidRDefault="00A30EE8" w:rsidP="002B38F7">
            <w:pPr>
              <w:pStyle w:val="Bang"/>
              <w:jc w:val="center"/>
              <w:rPr>
                <w:sz w:val="24"/>
                <w:szCs w:val="24"/>
              </w:rPr>
            </w:pPr>
            <w:r>
              <w:rPr>
                <w:sz w:val="24"/>
                <w:szCs w:val="24"/>
              </w:rPr>
              <w:t>08</w:t>
            </w:r>
          </w:p>
        </w:tc>
        <w:tc>
          <w:tcPr>
            <w:tcW w:w="8275" w:type="dxa"/>
            <w:shd w:val="clear" w:color="000000" w:fill="FFFFFF"/>
          </w:tcPr>
          <w:p w14:paraId="34523D18" w14:textId="34680E13" w:rsidR="00A30EE8" w:rsidRDefault="00A30EE8" w:rsidP="002B38F7">
            <w:pPr>
              <w:spacing w:before="40" w:after="40" w:line="240" w:lineRule="auto"/>
              <w:jc w:val="both"/>
              <w:rPr>
                <w:szCs w:val="24"/>
              </w:rPr>
            </w:pPr>
            <w:r>
              <w:rPr>
                <w:szCs w:val="24"/>
              </w:rPr>
              <w:t>Đề nghị chỉ xuất hiện trước 1 ngày đối với bộ phận SDC</w:t>
            </w:r>
          </w:p>
        </w:tc>
      </w:tr>
      <w:tr w:rsidR="00A30EE8" w:rsidRPr="009609C0" w14:paraId="62E80EA3" w14:textId="77777777" w:rsidTr="005C279A">
        <w:tc>
          <w:tcPr>
            <w:tcW w:w="1506" w:type="dxa"/>
            <w:shd w:val="clear" w:color="000000" w:fill="FFFFFF"/>
          </w:tcPr>
          <w:p w14:paraId="0F6B9980" w14:textId="2FDE3AF1" w:rsidR="00A30EE8" w:rsidRDefault="00A30EE8" w:rsidP="002B38F7">
            <w:pPr>
              <w:pStyle w:val="Bang"/>
              <w:jc w:val="center"/>
              <w:rPr>
                <w:sz w:val="24"/>
                <w:szCs w:val="24"/>
              </w:rPr>
            </w:pPr>
            <w:r>
              <w:rPr>
                <w:sz w:val="24"/>
                <w:szCs w:val="24"/>
              </w:rPr>
              <w:t>09</w:t>
            </w:r>
          </w:p>
        </w:tc>
        <w:tc>
          <w:tcPr>
            <w:tcW w:w="8275" w:type="dxa"/>
            <w:shd w:val="clear" w:color="000000" w:fill="FFFFFF"/>
          </w:tcPr>
          <w:p w14:paraId="2DEC7242" w14:textId="55DCD4EB" w:rsidR="00A30EE8" w:rsidRDefault="00A30EE8" w:rsidP="002B38F7">
            <w:pPr>
              <w:spacing w:before="40" w:after="40" w:line="240" w:lineRule="auto"/>
              <w:jc w:val="both"/>
              <w:rPr>
                <w:szCs w:val="24"/>
              </w:rPr>
            </w:pPr>
            <w:r>
              <w:rPr>
                <w:szCs w:val="24"/>
              </w:rPr>
              <w:t>Ghi nhận thời gian cho hệ thống tính cước</w:t>
            </w:r>
          </w:p>
        </w:tc>
      </w:tr>
      <w:tr w:rsidR="009B154B" w:rsidRPr="009609C0" w14:paraId="2986DBD0" w14:textId="77777777" w:rsidTr="005C279A">
        <w:tc>
          <w:tcPr>
            <w:tcW w:w="1506" w:type="dxa"/>
            <w:shd w:val="clear" w:color="000000" w:fill="FFFFFF"/>
          </w:tcPr>
          <w:p w14:paraId="427A5EA3" w14:textId="25DF5BA5" w:rsidR="009B154B" w:rsidRDefault="009B154B" w:rsidP="002B38F7">
            <w:pPr>
              <w:pStyle w:val="Bang"/>
              <w:jc w:val="center"/>
              <w:rPr>
                <w:sz w:val="24"/>
                <w:szCs w:val="24"/>
              </w:rPr>
            </w:pPr>
            <w:r>
              <w:rPr>
                <w:sz w:val="24"/>
                <w:szCs w:val="24"/>
              </w:rPr>
              <w:t>10</w:t>
            </w:r>
          </w:p>
        </w:tc>
        <w:tc>
          <w:tcPr>
            <w:tcW w:w="8275" w:type="dxa"/>
            <w:shd w:val="clear" w:color="000000" w:fill="FFFFFF"/>
          </w:tcPr>
          <w:p w14:paraId="6B8D5F1D" w14:textId="75C917F7" w:rsidR="009B154B" w:rsidRDefault="009B154B" w:rsidP="002B38F7">
            <w:pPr>
              <w:spacing w:before="40" w:after="40" w:line="240" w:lineRule="auto"/>
              <w:jc w:val="both"/>
              <w:rPr>
                <w:szCs w:val="24"/>
              </w:rPr>
            </w:pPr>
            <w:r>
              <w:rPr>
                <w:szCs w:val="24"/>
              </w:rPr>
              <w:t>Có thể đề nghị tạm ngưng trên PDK đang được tạm ngưng</w:t>
            </w:r>
          </w:p>
        </w:tc>
      </w:tr>
    </w:tbl>
    <w:p w14:paraId="6A9DC72E" w14:textId="77777777" w:rsidR="00A41DD1" w:rsidRDefault="00A41DD1" w:rsidP="00A41DD1"/>
    <w:p w14:paraId="328AD61C" w14:textId="125EE2A4" w:rsidR="00A41DD1" w:rsidRDefault="00A41DD1" w:rsidP="00A41DD1">
      <w:pPr>
        <w:pStyle w:val="Heading2"/>
        <w:tabs>
          <w:tab w:val="left" w:pos="720"/>
        </w:tabs>
      </w:pPr>
      <w:bookmarkStart w:id="298" w:name="_Toc66437737"/>
      <w:r>
        <w:t xml:space="preserve">UC20: </w:t>
      </w:r>
      <w:r w:rsidR="00F45D8C">
        <w:t>Khôi phục</w:t>
      </w:r>
      <w:r>
        <w:t>:</w:t>
      </w:r>
      <w:bookmarkEnd w:id="298"/>
    </w:p>
    <w:p w14:paraId="1344B57C" w14:textId="77777777" w:rsidR="00A41DD1" w:rsidRDefault="00A41DD1" w:rsidP="00A41DD1">
      <w:pPr>
        <w:pStyle w:val="Heading3"/>
        <w:numPr>
          <w:ilvl w:val="0"/>
          <w:numId w:val="0"/>
        </w:numPr>
        <w:ind w:left="1004"/>
      </w:pPr>
      <w:bookmarkStart w:id="299" w:name="_Toc66437738"/>
      <w:r>
        <w:t>1. Mô tả:</w:t>
      </w:r>
      <w:bookmarkEnd w:id="299"/>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A41DD1" w:rsidRPr="00E15B12" w14:paraId="1122AE1B" w14:textId="77777777" w:rsidTr="005C279A">
        <w:trPr>
          <w:trHeight w:val="567"/>
        </w:trPr>
        <w:tc>
          <w:tcPr>
            <w:tcW w:w="2116" w:type="dxa"/>
            <w:shd w:val="clear" w:color="auto" w:fill="4472C4" w:themeFill="accent5"/>
            <w:vAlign w:val="center"/>
          </w:tcPr>
          <w:p w14:paraId="4DF30A32" w14:textId="76B198AE" w:rsidR="00A41DD1" w:rsidRPr="00E15B12" w:rsidRDefault="00A41DD1" w:rsidP="005C279A">
            <w:pPr>
              <w:spacing w:line="360" w:lineRule="auto"/>
              <w:rPr>
                <w:b/>
                <w:color w:val="FFFFFF" w:themeColor="background1"/>
                <w:szCs w:val="24"/>
              </w:rPr>
            </w:pPr>
            <w:r>
              <w:rPr>
                <w:b/>
                <w:color w:val="FFFFFF" w:themeColor="background1"/>
                <w:szCs w:val="24"/>
              </w:rPr>
              <w:t>UC20</w:t>
            </w:r>
          </w:p>
        </w:tc>
        <w:tc>
          <w:tcPr>
            <w:tcW w:w="7678" w:type="dxa"/>
            <w:vAlign w:val="center"/>
          </w:tcPr>
          <w:p w14:paraId="7FDB0A2F" w14:textId="760BCF30" w:rsidR="00A41DD1" w:rsidRPr="00D66D7D" w:rsidRDefault="00F45D8C" w:rsidP="004706A5">
            <w:pPr>
              <w:pStyle w:val="tvNote"/>
            </w:pPr>
            <w:r>
              <w:t>Khôi phục</w:t>
            </w:r>
          </w:p>
        </w:tc>
      </w:tr>
      <w:tr w:rsidR="00693913" w:rsidRPr="00E15B12" w14:paraId="5542F7DE" w14:textId="77777777" w:rsidTr="005C279A">
        <w:trPr>
          <w:trHeight w:val="567"/>
        </w:trPr>
        <w:tc>
          <w:tcPr>
            <w:tcW w:w="2116" w:type="dxa"/>
            <w:shd w:val="clear" w:color="auto" w:fill="4472C4" w:themeFill="accent5"/>
            <w:vAlign w:val="center"/>
          </w:tcPr>
          <w:p w14:paraId="7A7DED30" w14:textId="77777777" w:rsidR="00693913" w:rsidRPr="00E15B12" w:rsidRDefault="00693913" w:rsidP="00693913">
            <w:pPr>
              <w:spacing w:line="360" w:lineRule="auto"/>
              <w:rPr>
                <w:b/>
                <w:color w:val="FFFFFF" w:themeColor="background1"/>
                <w:szCs w:val="24"/>
              </w:rPr>
            </w:pPr>
            <w:r>
              <w:rPr>
                <w:b/>
                <w:color w:val="FFFFFF" w:themeColor="background1"/>
                <w:szCs w:val="24"/>
              </w:rPr>
              <w:t>Description</w:t>
            </w:r>
          </w:p>
        </w:tc>
        <w:tc>
          <w:tcPr>
            <w:tcW w:w="7678" w:type="dxa"/>
            <w:vAlign w:val="center"/>
          </w:tcPr>
          <w:p w14:paraId="13F4F188" w14:textId="1ADEF428" w:rsidR="00693913" w:rsidRPr="002B1132" w:rsidRDefault="00693913" w:rsidP="004706A5">
            <w:pPr>
              <w:pStyle w:val="tvNote"/>
            </w:pPr>
            <w:r>
              <w:t xml:space="preserve">Khi có yêu cầu khôi phục HĐ tạm ngưng, Salesman vào hệ thống FTMS tạo yêu cầu khôi phục. </w:t>
            </w:r>
          </w:p>
          <w:p w14:paraId="7649624B" w14:textId="2B1CB738" w:rsidR="002B1132" w:rsidRPr="00693913" w:rsidRDefault="002B1132" w:rsidP="004706A5">
            <w:pPr>
              <w:pStyle w:val="tvNote"/>
            </w:pPr>
            <w:r>
              <w:t>Hệ thống tự nhắc mail trước 03 ngày khi sắ</w:t>
            </w:r>
            <w:r w:rsidR="00B6063A">
              <w:t>p hết hạn tạm ngưng.</w:t>
            </w:r>
          </w:p>
          <w:p w14:paraId="73CAD9BF" w14:textId="7C9B6125" w:rsidR="00693913" w:rsidRPr="00665659" w:rsidRDefault="00693913" w:rsidP="004706A5">
            <w:pPr>
              <w:pStyle w:val="tvNote"/>
            </w:pPr>
            <w:r w:rsidRPr="00D66D7D">
              <w:t xml:space="preserve">Màn hình cho phép </w:t>
            </w:r>
            <w:r>
              <w:t>người dùng tạo phiếu yêu cầu khôi phục HĐ tạm ngưng, Sales nhập mã HĐ vào ô HĐ, hệ thống hiện thị thông tin HĐ và các PLHĐ, Sales chọn phiếu cần khôi phục, bổ sung lý do sau đó gửi yêu cầu đến bộ phận CS.</w:t>
            </w:r>
          </w:p>
          <w:p w14:paraId="48106E38" w14:textId="0C980D55" w:rsidR="00693913" w:rsidRPr="00693913" w:rsidRDefault="00693913" w:rsidP="004706A5">
            <w:pPr>
              <w:pStyle w:val="tvNote"/>
            </w:pPr>
            <w:r>
              <w:t>CS sau khi nhận được email yêu cầu từ hệ thống sẽ vào Tool thao tác xác nhận việc khôi phục HĐ tạm ngưng.</w:t>
            </w:r>
          </w:p>
          <w:p w14:paraId="40443A4A" w14:textId="343FA7CF" w:rsidR="00693913" w:rsidRPr="00C117A0" w:rsidRDefault="00693913" w:rsidP="004706A5">
            <w:pPr>
              <w:pStyle w:val="tvNote"/>
            </w:pPr>
            <w:r>
              <w:t>Hệ thống gửi mail đến AF và SDC</w:t>
            </w:r>
          </w:p>
          <w:p w14:paraId="09158433" w14:textId="3B5AE44A" w:rsidR="00C117A0" w:rsidRPr="000611FD" w:rsidRDefault="00C117A0" w:rsidP="004706A5">
            <w:pPr>
              <w:pStyle w:val="tvNote"/>
            </w:pPr>
            <w:r>
              <w:t>AF vào duyệt hoặc từ chối yêu cầu</w:t>
            </w:r>
          </w:p>
          <w:p w14:paraId="63212977" w14:textId="3B663033" w:rsidR="00693913" w:rsidRPr="00A21452" w:rsidRDefault="00693913" w:rsidP="004706A5">
            <w:pPr>
              <w:pStyle w:val="tvNote"/>
            </w:pPr>
            <w:r>
              <w:t>Khôi phục: SDC nhận yêu cầu, tiến hành thực hiện khôi phục.</w:t>
            </w:r>
          </w:p>
          <w:p w14:paraId="69935C25" w14:textId="737F0466" w:rsidR="00693913" w:rsidRPr="00D66D7D" w:rsidRDefault="00693913" w:rsidP="004706A5">
            <w:pPr>
              <w:pStyle w:val="tvNote"/>
            </w:pPr>
            <w:r>
              <w:lastRenderedPageBreak/>
              <w:t>Sau khi thực hiện yêu cầu, hệ thống tự gửi mail phản hồi cho AF và Sales.</w:t>
            </w:r>
          </w:p>
        </w:tc>
      </w:tr>
      <w:tr w:rsidR="00693913" w:rsidRPr="00E15B12" w14:paraId="34D8EA6F" w14:textId="77777777" w:rsidTr="005C279A">
        <w:trPr>
          <w:trHeight w:val="567"/>
        </w:trPr>
        <w:tc>
          <w:tcPr>
            <w:tcW w:w="2116" w:type="dxa"/>
            <w:shd w:val="clear" w:color="auto" w:fill="4472C4" w:themeFill="accent5"/>
            <w:vAlign w:val="center"/>
          </w:tcPr>
          <w:p w14:paraId="052BE63B" w14:textId="77777777" w:rsidR="00693913" w:rsidRPr="00E15B12" w:rsidRDefault="00693913" w:rsidP="00693913">
            <w:pPr>
              <w:spacing w:line="360" w:lineRule="auto"/>
              <w:rPr>
                <w:b/>
                <w:color w:val="FFFFFF" w:themeColor="background1"/>
                <w:szCs w:val="24"/>
              </w:rPr>
            </w:pPr>
            <w:r w:rsidRPr="00E15B12">
              <w:rPr>
                <w:b/>
                <w:color w:val="FFFFFF" w:themeColor="background1"/>
                <w:szCs w:val="24"/>
              </w:rPr>
              <w:lastRenderedPageBreak/>
              <w:t xml:space="preserve">Actor </w:t>
            </w:r>
          </w:p>
        </w:tc>
        <w:tc>
          <w:tcPr>
            <w:tcW w:w="7678" w:type="dxa"/>
            <w:vAlign w:val="center"/>
          </w:tcPr>
          <w:p w14:paraId="002C0C1A" w14:textId="75FEA08A" w:rsidR="00693913" w:rsidRPr="00D66D7D" w:rsidRDefault="00693913" w:rsidP="004706A5">
            <w:pPr>
              <w:pStyle w:val="tvNote"/>
            </w:pPr>
            <w:r>
              <w:t>FTI-Salesman, FTI-CS, FTI-</w:t>
            </w:r>
            <w:r w:rsidR="00CC5E6E">
              <w:t>SDC</w:t>
            </w:r>
          </w:p>
        </w:tc>
      </w:tr>
      <w:tr w:rsidR="00693913" w:rsidRPr="00E15B12" w14:paraId="00B26EFF" w14:textId="77777777" w:rsidTr="005C279A">
        <w:trPr>
          <w:trHeight w:val="567"/>
        </w:trPr>
        <w:tc>
          <w:tcPr>
            <w:tcW w:w="2116" w:type="dxa"/>
            <w:shd w:val="clear" w:color="auto" w:fill="4472C4" w:themeFill="accent5"/>
            <w:vAlign w:val="center"/>
          </w:tcPr>
          <w:p w14:paraId="00A66584" w14:textId="77777777" w:rsidR="00693913" w:rsidRPr="00E15B12" w:rsidRDefault="00693913" w:rsidP="00693913">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0A913BDE" w14:textId="521D0148" w:rsidR="00693913" w:rsidRPr="00D66D7D" w:rsidRDefault="00693913" w:rsidP="004706A5">
            <w:pPr>
              <w:pStyle w:val="tvNote"/>
            </w:pPr>
            <w:r>
              <w:t xml:space="preserve">Chọn FTMS - </w:t>
            </w:r>
            <w:r w:rsidR="00CC5E6E">
              <w:t>LeasedLine</w:t>
            </w:r>
            <w:r>
              <w:t xml:space="preserve"> – Thanh lý – Tạm ngưng</w:t>
            </w:r>
          </w:p>
        </w:tc>
      </w:tr>
      <w:tr w:rsidR="00693913" w:rsidRPr="00E15B12" w14:paraId="089C002B" w14:textId="77777777" w:rsidTr="005C279A">
        <w:trPr>
          <w:trHeight w:val="682"/>
        </w:trPr>
        <w:tc>
          <w:tcPr>
            <w:tcW w:w="2116" w:type="dxa"/>
            <w:shd w:val="clear" w:color="auto" w:fill="4472C4" w:themeFill="accent5"/>
            <w:vAlign w:val="center"/>
          </w:tcPr>
          <w:p w14:paraId="5858E638" w14:textId="77777777" w:rsidR="00693913" w:rsidRDefault="00693913" w:rsidP="00693913">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6584CFAB" w14:textId="77777777" w:rsidR="00693913" w:rsidRPr="00E15B12" w:rsidRDefault="00693913" w:rsidP="00693913">
            <w:pPr>
              <w:spacing w:line="360" w:lineRule="auto"/>
              <w:rPr>
                <w:b/>
                <w:color w:val="FFFFFF" w:themeColor="background1"/>
                <w:szCs w:val="24"/>
              </w:rPr>
            </w:pPr>
          </w:p>
        </w:tc>
        <w:tc>
          <w:tcPr>
            <w:tcW w:w="7678" w:type="dxa"/>
            <w:vAlign w:val="center"/>
          </w:tcPr>
          <w:p w14:paraId="7F025490" w14:textId="77777777" w:rsidR="00693913" w:rsidRDefault="00693913" w:rsidP="004706A5">
            <w:pPr>
              <w:pStyle w:val="tvNote"/>
            </w:pPr>
            <w:r w:rsidRPr="00D66D7D">
              <w:t xml:space="preserve">Người dùng </w:t>
            </w:r>
            <w:r>
              <w:t>đăng nhập thành công.</w:t>
            </w:r>
          </w:p>
          <w:p w14:paraId="616C08D7" w14:textId="63AC63EE" w:rsidR="00693913" w:rsidRPr="00D66D7D" w:rsidRDefault="00CC5E6E" w:rsidP="004706A5">
            <w:pPr>
              <w:pStyle w:val="tvNote"/>
            </w:pPr>
            <w:r>
              <w:t>Hiển thị trang màn hình Khôi phục</w:t>
            </w:r>
            <w:r w:rsidR="00693913">
              <w:t>.</w:t>
            </w:r>
          </w:p>
        </w:tc>
      </w:tr>
      <w:tr w:rsidR="00693913" w:rsidRPr="00E15B12" w14:paraId="48B22E28" w14:textId="77777777" w:rsidTr="005C279A">
        <w:trPr>
          <w:trHeight w:val="567"/>
        </w:trPr>
        <w:tc>
          <w:tcPr>
            <w:tcW w:w="2116" w:type="dxa"/>
            <w:shd w:val="clear" w:color="auto" w:fill="4472C4" w:themeFill="accent5"/>
            <w:vAlign w:val="center"/>
          </w:tcPr>
          <w:p w14:paraId="63BF1FDA" w14:textId="77777777" w:rsidR="00693913" w:rsidRPr="00B53838" w:rsidRDefault="00693913" w:rsidP="00693913">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3635CACF" w14:textId="19E0415D" w:rsidR="00693913" w:rsidRPr="00D66D7D" w:rsidRDefault="00693913" w:rsidP="004706A5">
            <w:pPr>
              <w:pStyle w:val="tvNote"/>
            </w:pPr>
            <w:r>
              <w:t>Tạo đề nghị khôi phục thành công.</w:t>
            </w:r>
          </w:p>
        </w:tc>
      </w:tr>
    </w:tbl>
    <w:p w14:paraId="76A18EE4" w14:textId="77777777" w:rsidR="00A41DD1" w:rsidRDefault="00A41DD1" w:rsidP="00A41DD1">
      <w:pPr>
        <w:pStyle w:val="Heading3"/>
        <w:numPr>
          <w:ilvl w:val="0"/>
          <w:numId w:val="0"/>
        </w:numPr>
        <w:ind w:left="1004"/>
      </w:pPr>
      <w:bookmarkStart w:id="300" w:name="_Toc66437739"/>
      <w:r>
        <w:t>2. Activity Diagram:</w:t>
      </w:r>
      <w:bookmarkEnd w:id="300"/>
    </w:p>
    <w:p w14:paraId="2EF3C348" w14:textId="5D528EDB" w:rsidR="00A41DD1" w:rsidRPr="006C0459" w:rsidRDefault="002B1132" w:rsidP="00A41DD1">
      <w:r>
        <w:rPr>
          <w:noProof/>
        </w:rPr>
        <w:drawing>
          <wp:inline distT="0" distB="0" distL="0" distR="0" wp14:anchorId="433F50D5" wp14:editId="3F78EADB">
            <wp:extent cx="6225540" cy="2935605"/>
            <wp:effectExtent l="0" t="0" r="381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225540" cy="2935605"/>
                    </a:xfrm>
                    <a:prstGeom prst="rect">
                      <a:avLst/>
                    </a:prstGeom>
                  </pic:spPr>
                </pic:pic>
              </a:graphicData>
            </a:graphic>
          </wp:inline>
        </w:drawing>
      </w:r>
    </w:p>
    <w:p w14:paraId="58975DC6" w14:textId="77777777" w:rsidR="00A41DD1" w:rsidRDefault="00A41DD1" w:rsidP="00A41DD1">
      <w:pPr>
        <w:pStyle w:val="Heading3"/>
        <w:numPr>
          <w:ilvl w:val="0"/>
          <w:numId w:val="0"/>
        </w:numPr>
      </w:pPr>
      <w:bookmarkStart w:id="301" w:name="_Toc66437740"/>
      <w:r>
        <w:lastRenderedPageBreak/>
        <w:t>3.</w:t>
      </w:r>
      <w:r w:rsidRPr="005F4DB2">
        <w:t xml:space="preserve"> </w:t>
      </w:r>
      <w:r>
        <w:t>Wireframe, Screen description:</w:t>
      </w:r>
      <w:bookmarkEnd w:id="301"/>
    </w:p>
    <w:p w14:paraId="47CC5BA8" w14:textId="376945E9" w:rsidR="0005719B" w:rsidRDefault="00907220" w:rsidP="0005719B">
      <w:pPr>
        <w:tabs>
          <w:tab w:val="left" w:pos="5810"/>
        </w:tabs>
      </w:pPr>
      <w:r>
        <w:rPr>
          <w:noProof/>
        </w:rPr>
        <w:drawing>
          <wp:inline distT="0" distB="0" distL="0" distR="0" wp14:anchorId="5CABD2C9" wp14:editId="46C24C60">
            <wp:extent cx="1577973" cy="4255477"/>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586779" cy="4279224"/>
                    </a:xfrm>
                    <a:prstGeom prst="rect">
                      <a:avLst/>
                    </a:prstGeom>
                    <a:noFill/>
                    <a:ln>
                      <a:noFill/>
                    </a:ln>
                  </pic:spPr>
                </pic:pic>
              </a:graphicData>
            </a:graphic>
          </wp:inline>
        </w:drawing>
      </w:r>
    </w:p>
    <w:p w14:paraId="2135EE74" w14:textId="0A6433A7" w:rsidR="0083336F" w:rsidRDefault="0083336F" w:rsidP="0083336F">
      <w:pPr>
        <w:tabs>
          <w:tab w:val="left" w:pos="5810"/>
        </w:tabs>
      </w:pPr>
      <w:r>
        <w:t>Màn hình Tạo yêu cầu</w:t>
      </w:r>
      <w:r w:rsidR="00907220">
        <w:t>:</w:t>
      </w:r>
    </w:p>
    <w:p w14:paraId="2D09A2EC" w14:textId="703E1C56" w:rsidR="0083336F" w:rsidRDefault="0083336F" w:rsidP="0083336F">
      <w:pPr>
        <w:tabs>
          <w:tab w:val="left" w:pos="5810"/>
        </w:tabs>
      </w:pPr>
      <w:r>
        <w:rPr>
          <w:noProof/>
        </w:rPr>
        <w:drawing>
          <wp:inline distT="0" distB="0" distL="0" distR="0" wp14:anchorId="73FD8B6C" wp14:editId="588E902E">
            <wp:extent cx="6216015" cy="1784985"/>
            <wp:effectExtent l="0" t="0" r="0" b="571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216015" cy="1784985"/>
                    </a:xfrm>
                    <a:prstGeom prst="rect">
                      <a:avLst/>
                    </a:prstGeom>
                    <a:noFill/>
                    <a:ln>
                      <a:noFill/>
                    </a:ln>
                  </pic:spPr>
                </pic:pic>
              </a:graphicData>
            </a:graphic>
          </wp:inline>
        </w:drawing>
      </w:r>
    </w:p>
    <w:p w14:paraId="65BBF5D9" w14:textId="77777777" w:rsidR="0083336F" w:rsidRDefault="0083336F" w:rsidP="0083336F">
      <w:pPr>
        <w:tabs>
          <w:tab w:val="left" w:pos="5810"/>
        </w:tabs>
      </w:pPr>
      <w:r>
        <w:t>Chỉ có thể xem được danh sách yêu cầu theo tài khoản tạo, tại màn hình có thể xem được bao gồm các loại đề nghị: Tạm ngưng, Khôi phục và Thanh lý.</w:t>
      </w:r>
    </w:p>
    <w:p w14:paraId="76D375EC" w14:textId="77777777" w:rsidR="0083336F" w:rsidRDefault="0083336F" w:rsidP="0083336F">
      <w:pPr>
        <w:tabs>
          <w:tab w:val="left" w:pos="5810"/>
        </w:tabs>
      </w:pPr>
      <w:r>
        <w:t>Ngày gửi yêu cầu: Ngày tạo yêu cầu.</w:t>
      </w:r>
    </w:p>
    <w:p w14:paraId="295FD4C0" w14:textId="76466C55" w:rsidR="0083336F" w:rsidRDefault="0083336F" w:rsidP="0083336F">
      <w:pPr>
        <w:tabs>
          <w:tab w:val="left" w:pos="5810"/>
        </w:tabs>
      </w:pPr>
      <w:r>
        <w:t xml:space="preserve">Trạng thái sẽ bao gồm: Tạo mới, </w:t>
      </w:r>
      <w:r w:rsidR="003F35EE">
        <w:t xml:space="preserve">CS Duyệt, AF Duyệt, Thành công </w:t>
      </w:r>
      <w:r>
        <w:t>(khi SDC triển khai thành công).</w:t>
      </w:r>
    </w:p>
    <w:p w14:paraId="5C718085" w14:textId="77777777" w:rsidR="0083336F" w:rsidRDefault="0083336F" w:rsidP="0083336F">
      <w:pPr>
        <w:tabs>
          <w:tab w:val="left" w:pos="5810"/>
        </w:tabs>
      </w:pPr>
      <w:r>
        <w:t>Chọn vào “Tạo phiếu yêu cầu” để tạo yêu cầu.</w:t>
      </w:r>
    </w:p>
    <w:p w14:paraId="095C660E" w14:textId="77777777" w:rsidR="0083336F" w:rsidRDefault="0083336F" w:rsidP="0083336F">
      <w:pPr>
        <w:tabs>
          <w:tab w:val="left" w:pos="5810"/>
        </w:tabs>
      </w:pPr>
      <w:r>
        <w:rPr>
          <w:noProof/>
        </w:rPr>
        <w:lastRenderedPageBreak/>
        <w:drawing>
          <wp:inline distT="0" distB="0" distL="0" distR="0" wp14:anchorId="28E64687" wp14:editId="252C6D14">
            <wp:extent cx="2096589" cy="39035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155229" cy="401269"/>
                    </a:xfrm>
                    <a:prstGeom prst="rect">
                      <a:avLst/>
                    </a:prstGeom>
                    <a:noFill/>
                    <a:ln>
                      <a:noFill/>
                    </a:ln>
                  </pic:spPr>
                </pic:pic>
              </a:graphicData>
            </a:graphic>
          </wp:inline>
        </w:drawing>
      </w:r>
    </w:p>
    <w:p w14:paraId="38C3E49A" w14:textId="77777777" w:rsidR="0083336F" w:rsidRDefault="0083336F" w:rsidP="0083336F">
      <w:pPr>
        <w:tabs>
          <w:tab w:val="left" w:pos="5810"/>
        </w:tabs>
      </w:pPr>
      <w:r>
        <w:t>Màn hình hiển thị mẫu nhập thông tin yêu cầu:</w:t>
      </w:r>
    </w:p>
    <w:p w14:paraId="4E25C6A7" w14:textId="629271E1" w:rsidR="0083336F" w:rsidRDefault="00ED7ED7" w:rsidP="0083336F">
      <w:pPr>
        <w:tabs>
          <w:tab w:val="left" w:pos="5810"/>
        </w:tabs>
      </w:pPr>
      <w:r>
        <w:rPr>
          <w:noProof/>
        </w:rPr>
        <w:drawing>
          <wp:inline distT="0" distB="0" distL="0" distR="0" wp14:anchorId="09677E38" wp14:editId="3AAEE4F6">
            <wp:extent cx="6217920" cy="3291840"/>
            <wp:effectExtent l="0" t="0" r="0" b="381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217920" cy="3291840"/>
                    </a:xfrm>
                    <a:prstGeom prst="rect">
                      <a:avLst/>
                    </a:prstGeom>
                    <a:noFill/>
                    <a:ln>
                      <a:noFill/>
                    </a:ln>
                  </pic:spPr>
                </pic:pic>
              </a:graphicData>
            </a:graphic>
          </wp:inline>
        </w:drawing>
      </w:r>
    </w:p>
    <w:p w14:paraId="575A69B4" w14:textId="27131E19" w:rsidR="0083336F" w:rsidRDefault="0083336F" w:rsidP="0083336F">
      <w:pPr>
        <w:tabs>
          <w:tab w:val="left" w:pos="5810"/>
        </w:tabs>
      </w:pPr>
      <w:r>
        <w:t>Nhập số HĐ vào ô Số hợp đồng</w:t>
      </w:r>
      <w:r w:rsidR="007B6D2D">
        <w:t xml:space="preserve">. </w:t>
      </w:r>
      <w:r>
        <w:t>Hệ thống lấy dữ liệu của HĐ.</w:t>
      </w:r>
    </w:p>
    <w:p w14:paraId="429611C8" w14:textId="77777777" w:rsidR="0083336F" w:rsidRDefault="0083336F" w:rsidP="0083336F">
      <w:pPr>
        <w:tabs>
          <w:tab w:val="left" w:pos="5810"/>
        </w:tabs>
      </w:pPr>
      <w:r>
        <w:rPr>
          <w:noProof/>
        </w:rPr>
        <w:drawing>
          <wp:inline distT="0" distB="0" distL="0" distR="0" wp14:anchorId="030D0A76" wp14:editId="2657035F">
            <wp:extent cx="6165850" cy="183515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65850" cy="1835150"/>
                    </a:xfrm>
                    <a:prstGeom prst="rect">
                      <a:avLst/>
                    </a:prstGeom>
                    <a:noFill/>
                    <a:ln>
                      <a:noFill/>
                    </a:ln>
                  </pic:spPr>
                </pic:pic>
              </a:graphicData>
            </a:graphic>
          </wp:inline>
        </w:drawing>
      </w:r>
    </w:p>
    <w:p w14:paraId="1234F502" w14:textId="2376691E" w:rsidR="0083336F" w:rsidRDefault="0083336F" w:rsidP="0083336F">
      <w:pPr>
        <w:tabs>
          <w:tab w:val="left" w:pos="5810"/>
        </w:tabs>
      </w:pPr>
      <w:r>
        <w:t>Chọn loại đề nghị “Khôi phục”</w:t>
      </w:r>
      <w:r w:rsidR="007B6D2D">
        <w:t>.</w:t>
      </w:r>
    </w:p>
    <w:p w14:paraId="14A80EEB" w14:textId="2C0A4FA6" w:rsidR="0083336F" w:rsidRDefault="00ED7ED7" w:rsidP="0083336F">
      <w:pPr>
        <w:tabs>
          <w:tab w:val="left" w:pos="5810"/>
        </w:tabs>
      </w:pPr>
      <w:r>
        <w:rPr>
          <w:noProof/>
        </w:rPr>
        <w:lastRenderedPageBreak/>
        <w:drawing>
          <wp:inline distT="0" distB="0" distL="0" distR="0" wp14:anchorId="43EF9383" wp14:editId="543C6562">
            <wp:extent cx="6226175" cy="3315970"/>
            <wp:effectExtent l="0" t="0" r="317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6226175" cy="3315970"/>
                    </a:xfrm>
                    <a:prstGeom prst="rect">
                      <a:avLst/>
                    </a:prstGeom>
                    <a:noFill/>
                    <a:ln>
                      <a:noFill/>
                    </a:ln>
                  </pic:spPr>
                </pic:pic>
              </a:graphicData>
            </a:graphic>
          </wp:inline>
        </w:drawing>
      </w:r>
    </w:p>
    <w:p w14:paraId="0E5101E6" w14:textId="6F9DD6A7" w:rsidR="0083336F" w:rsidRDefault="0083336F" w:rsidP="0083336F">
      <w:pPr>
        <w:tabs>
          <w:tab w:val="left" w:pos="5810"/>
        </w:tabs>
      </w:pPr>
      <w:r>
        <w:t>Hệ thống sẽ hiển thị các PDK chi tiết với trạng thái “Tạm ngưng”</w:t>
      </w:r>
      <w:r w:rsidR="003E35D8">
        <w:t>.</w:t>
      </w:r>
    </w:p>
    <w:p w14:paraId="54C294B1" w14:textId="77777777" w:rsidR="0083336F" w:rsidRDefault="0083336F" w:rsidP="0083336F">
      <w:pPr>
        <w:tabs>
          <w:tab w:val="left" w:pos="5810"/>
        </w:tabs>
      </w:pPr>
      <w:r>
        <w:t>Trạng thái tạm ngưng: Sau khi phiếu yêu cầu tạm ngưng được SDC triển khai OK, phiếu sẽ được chuyển từ Tạo mới sang Tạm ngưng, Sales có thể vào tạo đề nghị tiếp tục tạm ngưng đối với các PDK chi tiết này với trường hợp muốn tạm ngưng thêm.</w:t>
      </w:r>
    </w:p>
    <w:p w14:paraId="47CF36B9" w14:textId="42B25C49" w:rsidR="0083336F" w:rsidRDefault="00ED7ED7" w:rsidP="0083336F">
      <w:pPr>
        <w:tabs>
          <w:tab w:val="left" w:pos="5810"/>
        </w:tabs>
      </w:pPr>
      <w:r>
        <w:rPr>
          <w:noProof/>
        </w:rPr>
        <w:drawing>
          <wp:inline distT="0" distB="0" distL="0" distR="0" wp14:anchorId="4F11076C" wp14:editId="089B23A0">
            <wp:extent cx="6226175" cy="604520"/>
            <wp:effectExtent l="0" t="0" r="3175" b="508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226175" cy="604520"/>
                    </a:xfrm>
                    <a:prstGeom prst="rect">
                      <a:avLst/>
                    </a:prstGeom>
                    <a:noFill/>
                    <a:ln>
                      <a:noFill/>
                    </a:ln>
                  </pic:spPr>
                </pic:pic>
              </a:graphicData>
            </a:graphic>
          </wp:inline>
        </w:drawing>
      </w:r>
    </w:p>
    <w:p w14:paraId="73732AAD" w14:textId="77777777" w:rsidR="0083336F" w:rsidRDefault="0083336F" w:rsidP="0083336F">
      <w:pPr>
        <w:tabs>
          <w:tab w:val="left" w:pos="5810"/>
        </w:tabs>
      </w:pPr>
      <w:r>
        <w:t>Các phiếu được thuê kênh Offnet sẽ có dấu tích xanh tại PDK chi tiết đó.</w:t>
      </w:r>
    </w:p>
    <w:p w14:paraId="24391607" w14:textId="06B3A774" w:rsidR="0083336F" w:rsidRDefault="0083336F" w:rsidP="0083336F">
      <w:pPr>
        <w:tabs>
          <w:tab w:val="left" w:pos="5810"/>
        </w:tabs>
      </w:pPr>
      <w:r w:rsidRPr="003E35D8">
        <w:rPr>
          <w:b/>
          <w:bCs/>
          <w:i/>
          <w:iCs/>
          <w:color w:val="F4942A"/>
        </w:rPr>
        <w:t xml:space="preserve">Sales tiến hành nhập </w:t>
      </w:r>
      <w:r w:rsidR="008678EA" w:rsidRPr="003E35D8">
        <w:rPr>
          <w:b/>
          <w:bCs/>
          <w:i/>
          <w:iCs/>
          <w:color w:val="F4942A"/>
        </w:rPr>
        <w:t>ngày đề nghị khôi phục</w:t>
      </w:r>
      <w:r w:rsidRPr="003E35D8">
        <w:rPr>
          <w:b/>
          <w:bCs/>
          <w:i/>
          <w:iCs/>
          <w:color w:val="F4942A"/>
        </w:rPr>
        <w:t>, đính kèm tệp và nhập ghi chú</w:t>
      </w:r>
      <w:r>
        <w:t xml:space="preserve"> trước khi chọn phiếu cần </w:t>
      </w:r>
      <w:r w:rsidR="006B06FB">
        <w:t>khôi phục</w:t>
      </w:r>
      <w:r>
        <w:t>.</w:t>
      </w:r>
    </w:p>
    <w:p w14:paraId="3D0EC2AA" w14:textId="3A91496C" w:rsidR="0083336F" w:rsidRDefault="006B06FB" w:rsidP="0083336F">
      <w:pPr>
        <w:tabs>
          <w:tab w:val="left" w:pos="5810"/>
        </w:tabs>
      </w:pPr>
      <w:r>
        <w:rPr>
          <w:noProof/>
        </w:rPr>
        <w:drawing>
          <wp:inline distT="0" distB="0" distL="0" distR="0" wp14:anchorId="19BF6F4B" wp14:editId="4AB4AAEA">
            <wp:extent cx="6283960" cy="943610"/>
            <wp:effectExtent l="0" t="0" r="2540" b="889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283960" cy="943610"/>
                    </a:xfrm>
                    <a:prstGeom prst="rect">
                      <a:avLst/>
                    </a:prstGeom>
                    <a:noFill/>
                    <a:ln>
                      <a:noFill/>
                    </a:ln>
                  </pic:spPr>
                </pic:pic>
              </a:graphicData>
            </a:graphic>
          </wp:inline>
        </w:drawing>
      </w:r>
    </w:p>
    <w:p w14:paraId="72BA7844" w14:textId="6EB70253" w:rsidR="009B154B" w:rsidRDefault="009B154B" w:rsidP="0083336F">
      <w:pPr>
        <w:tabs>
          <w:tab w:val="left" w:pos="5810"/>
        </w:tabs>
      </w:pPr>
      <w:r>
        <w:t>Lưu ý: Ngày đề nghị khôi phục phải nhỏ hơn hoặc bằng với ngày tạm ngưng + 1 của phiếu.</w:t>
      </w:r>
    </w:p>
    <w:p w14:paraId="3E04213C" w14:textId="406D17D9" w:rsidR="009B154B" w:rsidRDefault="009B154B" w:rsidP="0083336F">
      <w:pPr>
        <w:tabs>
          <w:tab w:val="left" w:pos="5810"/>
        </w:tabs>
      </w:pPr>
      <w:r>
        <w:t>VD: Đề nghị tạm ngưng YCTN00001001 từ ngày 01/06/2020 đến 30/06/2020, hệ thống không cho phép chọn ngày khôi phục sau ngày 01/07/2020. Lý do nếu chọn ngày khôi phục là ngày 02/07/2020 thì hệ thống sẽ không hiểu ngày 01/07 có tính hay không.</w:t>
      </w:r>
    </w:p>
    <w:p w14:paraId="7A4ECF78" w14:textId="6DA4A06F" w:rsidR="0083336F" w:rsidRDefault="0083336F" w:rsidP="0083336F">
      <w:pPr>
        <w:tabs>
          <w:tab w:val="left" w:pos="5810"/>
        </w:tabs>
      </w:pPr>
      <w:r>
        <w:t xml:space="preserve">Chọn phiếu cần </w:t>
      </w:r>
      <w:r w:rsidR="006B06FB">
        <w:t>khôi phục.</w:t>
      </w:r>
    </w:p>
    <w:p w14:paraId="3C7A1505" w14:textId="3752D791" w:rsidR="0083336F" w:rsidRDefault="00ED7ED7" w:rsidP="0083336F">
      <w:pPr>
        <w:tabs>
          <w:tab w:val="left" w:pos="5810"/>
        </w:tabs>
      </w:pPr>
      <w:r>
        <w:rPr>
          <w:noProof/>
        </w:rPr>
        <w:lastRenderedPageBreak/>
        <w:drawing>
          <wp:inline distT="0" distB="0" distL="0" distR="0" wp14:anchorId="5C4E2F9F" wp14:editId="16C8FB06">
            <wp:extent cx="6215380" cy="376174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215380" cy="3761740"/>
                    </a:xfrm>
                    <a:prstGeom prst="rect">
                      <a:avLst/>
                    </a:prstGeom>
                    <a:noFill/>
                    <a:ln>
                      <a:noFill/>
                    </a:ln>
                  </pic:spPr>
                </pic:pic>
              </a:graphicData>
            </a:graphic>
          </wp:inline>
        </w:drawing>
      </w:r>
    </w:p>
    <w:p w14:paraId="32854658" w14:textId="7DEBA92C" w:rsidR="0083336F" w:rsidRDefault="006B06FB" w:rsidP="0083336F">
      <w:pPr>
        <w:tabs>
          <w:tab w:val="left" w:pos="5810"/>
        </w:tabs>
      </w:pPr>
      <w:r>
        <w:t>Nhập lý do khôi phục</w:t>
      </w:r>
      <w:r w:rsidR="0083336F">
        <w:t>:</w:t>
      </w:r>
    </w:p>
    <w:p w14:paraId="3DE87C87" w14:textId="6B9E1CCD" w:rsidR="0083336F" w:rsidRDefault="006B06FB" w:rsidP="001648A8">
      <w:pPr>
        <w:pStyle w:val="ListParagraph"/>
        <w:numPr>
          <w:ilvl w:val="0"/>
          <w:numId w:val="29"/>
        </w:numPr>
        <w:tabs>
          <w:tab w:val="left" w:pos="5810"/>
        </w:tabs>
      </w:pPr>
      <w:r>
        <w:t>Khách hàng đã thanh toán cước.</w:t>
      </w:r>
    </w:p>
    <w:p w14:paraId="2BC3D4F1" w14:textId="76931925" w:rsidR="006B06FB" w:rsidRDefault="006B06FB" w:rsidP="001648A8">
      <w:pPr>
        <w:pStyle w:val="ListParagraph"/>
        <w:numPr>
          <w:ilvl w:val="0"/>
          <w:numId w:val="29"/>
        </w:numPr>
        <w:tabs>
          <w:tab w:val="left" w:pos="5810"/>
        </w:tabs>
      </w:pPr>
      <w:r>
        <w:t>Khách hàng đề nghị khôi phục.</w:t>
      </w:r>
    </w:p>
    <w:p w14:paraId="76A85D71" w14:textId="14FFE24E" w:rsidR="006B06FB" w:rsidRDefault="006B06FB" w:rsidP="001648A8">
      <w:pPr>
        <w:pStyle w:val="ListParagraph"/>
        <w:numPr>
          <w:ilvl w:val="0"/>
          <w:numId w:val="29"/>
        </w:numPr>
        <w:tabs>
          <w:tab w:val="left" w:pos="5810"/>
        </w:tabs>
      </w:pPr>
      <w:r>
        <w:t>Hết hạn tạm ngưng.</w:t>
      </w:r>
    </w:p>
    <w:p w14:paraId="1AFE29BA" w14:textId="77777777" w:rsidR="0083336F" w:rsidRDefault="0083336F" w:rsidP="0083336F">
      <w:pPr>
        <w:pStyle w:val="ListParagraph"/>
        <w:ind w:left="180"/>
      </w:pPr>
      <w:r>
        <w:t>Chọn vào nút “Tạo phiếu” để tiến hành gửi đề nghị sang CS</w:t>
      </w:r>
    </w:p>
    <w:p w14:paraId="158AF4EF" w14:textId="54426E16" w:rsidR="0083336F" w:rsidRDefault="0083336F" w:rsidP="000120CB">
      <w:pPr>
        <w:pStyle w:val="ListParagraph"/>
        <w:ind w:left="180"/>
      </w:pPr>
      <w:r>
        <w:rPr>
          <w:noProof/>
        </w:rPr>
        <w:drawing>
          <wp:inline distT="0" distB="0" distL="0" distR="0" wp14:anchorId="05FE36B3" wp14:editId="04851572">
            <wp:extent cx="1670050" cy="469900"/>
            <wp:effectExtent l="0" t="0" r="6350" b="635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70050" cy="469900"/>
                    </a:xfrm>
                    <a:prstGeom prst="rect">
                      <a:avLst/>
                    </a:prstGeom>
                    <a:noFill/>
                    <a:ln>
                      <a:noFill/>
                    </a:ln>
                  </pic:spPr>
                </pic:pic>
              </a:graphicData>
            </a:graphic>
          </wp:inline>
        </w:drawing>
      </w:r>
    </w:p>
    <w:p w14:paraId="13861265" w14:textId="47E35177" w:rsidR="005233E3" w:rsidRDefault="005233E3" w:rsidP="000120CB">
      <w:pPr>
        <w:pStyle w:val="ListParagraph"/>
        <w:ind w:left="180"/>
      </w:pPr>
      <w:r>
        <w:rPr>
          <w:noProof/>
        </w:rPr>
        <w:drawing>
          <wp:inline distT="0" distB="0" distL="0" distR="0" wp14:anchorId="633B3403" wp14:editId="0DB567CD">
            <wp:extent cx="1472241" cy="1425544"/>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478791" cy="1431887"/>
                    </a:xfrm>
                    <a:prstGeom prst="rect">
                      <a:avLst/>
                    </a:prstGeom>
                    <a:noFill/>
                    <a:ln>
                      <a:noFill/>
                    </a:ln>
                  </pic:spPr>
                </pic:pic>
              </a:graphicData>
            </a:graphic>
          </wp:inline>
        </w:drawing>
      </w:r>
    </w:p>
    <w:p w14:paraId="67CCE688" w14:textId="6C6069A5" w:rsidR="009D3580" w:rsidRDefault="0083336F" w:rsidP="0083336F">
      <w:r>
        <w:t>Phiếu sẽ được gửi yêu cầu đến bộ phận CS, CS sẽ nhận thông báo thông qua hệ thống mail tự động.</w:t>
      </w:r>
    </w:p>
    <w:p w14:paraId="3FC0F347" w14:textId="77777777" w:rsidR="0083336F" w:rsidRDefault="0083336F" w:rsidP="0083336F">
      <w:pPr>
        <w:tabs>
          <w:tab w:val="left" w:pos="5810"/>
        </w:tabs>
      </w:pPr>
      <w:r>
        <w:t>Chọn vào “Số phiếu yêu cầu” để xem lại phiếu đã gửi yêu cầu.</w:t>
      </w:r>
    </w:p>
    <w:p w14:paraId="6841BD70" w14:textId="4C8F8B55" w:rsidR="0083336F" w:rsidRDefault="00ED7ED7" w:rsidP="0083336F">
      <w:pPr>
        <w:tabs>
          <w:tab w:val="left" w:pos="5810"/>
        </w:tabs>
      </w:pPr>
      <w:r>
        <w:rPr>
          <w:noProof/>
        </w:rPr>
        <w:lastRenderedPageBreak/>
        <w:drawing>
          <wp:inline distT="0" distB="0" distL="0" distR="0" wp14:anchorId="23201593" wp14:editId="092ADDE7">
            <wp:extent cx="6217920" cy="201168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217920" cy="2011680"/>
                    </a:xfrm>
                    <a:prstGeom prst="rect">
                      <a:avLst/>
                    </a:prstGeom>
                    <a:noFill/>
                    <a:ln>
                      <a:noFill/>
                    </a:ln>
                  </pic:spPr>
                </pic:pic>
              </a:graphicData>
            </a:graphic>
          </wp:inline>
        </w:drawing>
      </w:r>
    </w:p>
    <w:p w14:paraId="3D0D58F0" w14:textId="6D7039B5" w:rsidR="0083336F" w:rsidRDefault="0083336F" w:rsidP="0083336F">
      <w:pPr>
        <w:tabs>
          <w:tab w:val="left" w:pos="5810"/>
        </w:tabs>
      </w:pPr>
      <w:r>
        <w:t xml:space="preserve">Quy ước mã yêu cầu tạm ngưng: YC + </w:t>
      </w:r>
      <w:r w:rsidR="000120CB">
        <w:rPr>
          <w:color w:val="FF0000"/>
        </w:rPr>
        <w:t>KP</w:t>
      </w:r>
      <w:r>
        <w:t>+ xxxxx +00</w:t>
      </w:r>
      <w:r w:rsidRPr="00770E56">
        <w:t>1</w:t>
      </w:r>
      <w:r>
        <w:t>, với xxxxx là 05 số cuối của số HD.</w:t>
      </w:r>
    </w:p>
    <w:p w14:paraId="4419D491" w14:textId="1688FDC0" w:rsidR="0083336F" w:rsidRDefault="00ED7ED7" w:rsidP="0083336F">
      <w:pPr>
        <w:tabs>
          <w:tab w:val="left" w:pos="5810"/>
        </w:tabs>
      </w:pPr>
      <w:r>
        <w:rPr>
          <w:noProof/>
        </w:rPr>
        <w:drawing>
          <wp:inline distT="0" distB="0" distL="0" distR="0" wp14:anchorId="1406A51F" wp14:editId="2C2EB2AA">
            <wp:extent cx="6219825" cy="3489960"/>
            <wp:effectExtent l="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219825" cy="3489960"/>
                    </a:xfrm>
                    <a:prstGeom prst="rect">
                      <a:avLst/>
                    </a:prstGeom>
                    <a:noFill/>
                    <a:ln>
                      <a:noFill/>
                    </a:ln>
                  </pic:spPr>
                </pic:pic>
              </a:graphicData>
            </a:graphic>
          </wp:inline>
        </w:drawing>
      </w:r>
    </w:p>
    <w:p w14:paraId="2DFC8F4D" w14:textId="77777777" w:rsidR="0083336F" w:rsidRDefault="0083336F" w:rsidP="0083336F">
      <w:pPr>
        <w:tabs>
          <w:tab w:val="left" w:pos="5810"/>
        </w:tabs>
      </w:pPr>
      <w:r>
        <w:rPr>
          <w:noProof/>
        </w:rPr>
        <w:drawing>
          <wp:inline distT="0" distB="0" distL="0" distR="0" wp14:anchorId="0D88C087" wp14:editId="524EB2F0">
            <wp:extent cx="955963" cy="925218"/>
            <wp:effectExtent l="0" t="0" r="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969271" cy="938098"/>
                    </a:xfrm>
                    <a:prstGeom prst="rect">
                      <a:avLst/>
                    </a:prstGeom>
                    <a:noFill/>
                    <a:ln>
                      <a:noFill/>
                    </a:ln>
                  </pic:spPr>
                </pic:pic>
              </a:graphicData>
            </a:graphic>
          </wp:inline>
        </w:drawing>
      </w:r>
    </w:p>
    <w:p w14:paraId="5068DFF6" w14:textId="3FC9BC57" w:rsidR="0083336F" w:rsidRDefault="0083336F" w:rsidP="0083336F">
      <w:pPr>
        <w:tabs>
          <w:tab w:val="left" w:pos="5810"/>
        </w:tabs>
      </w:pPr>
      <w:r>
        <w:t>Màn hình Danh sách Duyệt yêu cầu củ</w:t>
      </w:r>
      <w:r w:rsidR="00ED7ED7">
        <w:t>a CS.</w:t>
      </w:r>
    </w:p>
    <w:p w14:paraId="6264CD3C" w14:textId="77777777" w:rsidR="0083336F" w:rsidRDefault="0083336F" w:rsidP="0083336F">
      <w:pPr>
        <w:tabs>
          <w:tab w:val="left" w:pos="5810"/>
        </w:tabs>
      </w:pPr>
      <w:r>
        <w:t>Chọn vào Phiếu yêu cầu cần Duyệt/ từ chối</w:t>
      </w:r>
    </w:p>
    <w:p w14:paraId="50227414" w14:textId="6C8DDD6C" w:rsidR="0083336F" w:rsidRDefault="00ED7ED7" w:rsidP="0083336F">
      <w:pPr>
        <w:tabs>
          <w:tab w:val="left" w:pos="5810"/>
        </w:tabs>
      </w:pPr>
      <w:r>
        <w:rPr>
          <w:noProof/>
        </w:rPr>
        <w:lastRenderedPageBreak/>
        <w:drawing>
          <wp:inline distT="0" distB="0" distL="0" distR="0" wp14:anchorId="0A941DF3" wp14:editId="30A2B1DB">
            <wp:extent cx="6219825" cy="200533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219825" cy="2005330"/>
                    </a:xfrm>
                    <a:prstGeom prst="rect">
                      <a:avLst/>
                    </a:prstGeom>
                    <a:noFill/>
                    <a:ln>
                      <a:noFill/>
                    </a:ln>
                  </pic:spPr>
                </pic:pic>
              </a:graphicData>
            </a:graphic>
          </wp:inline>
        </w:drawing>
      </w:r>
    </w:p>
    <w:p w14:paraId="54CBF1B7" w14:textId="607220F5" w:rsidR="0083336F" w:rsidRDefault="00ED7ED7" w:rsidP="0083336F">
      <w:pPr>
        <w:tabs>
          <w:tab w:val="left" w:pos="5810"/>
        </w:tabs>
      </w:pPr>
      <w:r>
        <w:rPr>
          <w:noProof/>
        </w:rPr>
        <w:drawing>
          <wp:inline distT="0" distB="0" distL="0" distR="0" wp14:anchorId="316B3FC9" wp14:editId="52C81247">
            <wp:extent cx="6217920" cy="3840480"/>
            <wp:effectExtent l="0" t="0" r="0" b="762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p>
    <w:p w14:paraId="2F04DA24" w14:textId="77777777" w:rsidR="0083336F" w:rsidRDefault="0083336F" w:rsidP="0083336F">
      <w:pPr>
        <w:tabs>
          <w:tab w:val="left" w:pos="5810"/>
        </w:tabs>
      </w:pPr>
      <w:r>
        <w:t xml:space="preserve">Sau khi kiểm tra thông tin, </w:t>
      </w:r>
      <w:r w:rsidRPr="00C23413">
        <w:rPr>
          <w:b/>
          <w:bCs/>
          <w:i/>
          <w:iCs/>
          <w:color w:val="F4942A"/>
        </w:rPr>
        <w:t>CS tiến hành nhập ghi chú sau đó Duyệt/ Từ chối.</w:t>
      </w:r>
    </w:p>
    <w:p w14:paraId="683156B1" w14:textId="77777777" w:rsidR="0083336F" w:rsidRDefault="0083336F" w:rsidP="0083336F">
      <w:pPr>
        <w:tabs>
          <w:tab w:val="left" w:pos="5810"/>
        </w:tabs>
      </w:pPr>
      <w:r>
        <w:t>Hệ thống gửi mail tự động đến các phòng ban có liên quan.</w:t>
      </w:r>
    </w:p>
    <w:p w14:paraId="47D7A64F" w14:textId="77777777" w:rsidR="0083336F" w:rsidRDefault="0083336F" w:rsidP="0083336F">
      <w:pPr>
        <w:tabs>
          <w:tab w:val="left" w:pos="5810"/>
        </w:tabs>
      </w:pPr>
      <w:r>
        <w:t>Trường hợp duyệt: Phiếu chuyển đến tab Xác nhận yêu cầu của AF, gửi mail thông báo đến AF và Sales.</w:t>
      </w:r>
    </w:p>
    <w:p w14:paraId="3713EEA8" w14:textId="77777777" w:rsidR="0083336F" w:rsidRDefault="0083336F" w:rsidP="0083336F">
      <w:pPr>
        <w:tabs>
          <w:tab w:val="left" w:pos="5810"/>
        </w:tabs>
      </w:pPr>
      <w:r>
        <w:rPr>
          <w:noProof/>
        </w:rPr>
        <w:drawing>
          <wp:inline distT="0" distB="0" distL="0" distR="0" wp14:anchorId="3E5C63C8" wp14:editId="796CB423">
            <wp:extent cx="1463040" cy="1227168"/>
            <wp:effectExtent l="0" t="0" r="381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466062" cy="1229703"/>
                    </a:xfrm>
                    <a:prstGeom prst="rect">
                      <a:avLst/>
                    </a:prstGeom>
                    <a:noFill/>
                    <a:ln>
                      <a:noFill/>
                    </a:ln>
                  </pic:spPr>
                </pic:pic>
              </a:graphicData>
            </a:graphic>
          </wp:inline>
        </w:drawing>
      </w:r>
    </w:p>
    <w:p w14:paraId="12B7613A" w14:textId="77777777" w:rsidR="0083336F" w:rsidRDefault="0083336F" w:rsidP="0083336F">
      <w:pPr>
        <w:tabs>
          <w:tab w:val="left" w:pos="5810"/>
        </w:tabs>
      </w:pPr>
      <w:r>
        <w:lastRenderedPageBreak/>
        <w:t>Trường hợp từ chối: Phiếu lưu dưới dạng xem thông tin, tình trạng của phiếu chuyển từ Tạo mới thành Từ chối.</w:t>
      </w:r>
    </w:p>
    <w:p w14:paraId="20199868" w14:textId="77777777" w:rsidR="0083336F" w:rsidRDefault="0083336F" w:rsidP="0083336F">
      <w:pPr>
        <w:tabs>
          <w:tab w:val="left" w:pos="5810"/>
        </w:tabs>
      </w:pPr>
      <w:r>
        <w:rPr>
          <w:noProof/>
        </w:rPr>
        <w:drawing>
          <wp:inline distT="0" distB="0" distL="0" distR="0" wp14:anchorId="5A47A3AA" wp14:editId="095EA1D4">
            <wp:extent cx="955675" cy="944276"/>
            <wp:effectExtent l="0" t="0" r="0" b="825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964152" cy="952652"/>
                    </a:xfrm>
                    <a:prstGeom prst="rect">
                      <a:avLst/>
                    </a:prstGeom>
                    <a:noFill/>
                    <a:ln>
                      <a:noFill/>
                    </a:ln>
                  </pic:spPr>
                </pic:pic>
              </a:graphicData>
            </a:graphic>
          </wp:inline>
        </w:drawing>
      </w:r>
    </w:p>
    <w:p w14:paraId="2C1E4923" w14:textId="37CE41CC" w:rsidR="0083336F" w:rsidRDefault="0083336F" w:rsidP="0083336F">
      <w:pPr>
        <w:tabs>
          <w:tab w:val="left" w:pos="5810"/>
        </w:tabs>
      </w:pPr>
      <w:r>
        <w:t>Màn hình Danh sách Xác nhận yêu cầu củ</w:t>
      </w:r>
      <w:r w:rsidR="00EE55E2">
        <w:t>a FAF.</w:t>
      </w:r>
    </w:p>
    <w:p w14:paraId="20E88A99" w14:textId="77777777" w:rsidR="0083336F" w:rsidRDefault="0083336F" w:rsidP="0083336F">
      <w:pPr>
        <w:tabs>
          <w:tab w:val="left" w:pos="5810"/>
        </w:tabs>
      </w:pPr>
      <w:r>
        <w:t>Chọn vào Phiếu yêu cầu cần Duyệt/ từ chối</w:t>
      </w:r>
    </w:p>
    <w:p w14:paraId="1419E2FB" w14:textId="7D7976CE" w:rsidR="0083336F" w:rsidRDefault="00EE55E2" w:rsidP="0083336F">
      <w:pPr>
        <w:tabs>
          <w:tab w:val="left" w:pos="5810"/>
        </w:tabs>
      </w:pPr>
      <w:r>
        <w:rPr>
          <w:noProof/>
        </w:rPr>
        <w:drawing>
          <wp:inline distT="0" distB="0" distL="0" distR="0" wp14:anchorId="188B2CEC" wp14:editId="2C316196">
            <wp:extent cx="6224905" cy="2014855"/>
            <wp:effectExtent l="0" t="0" r="4445" b="444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224905" cy="2014855"/>
                    </a:xfrm>
                    <a:prstGeom prst="rect">
                      <a:avLst/>
                    </a:prstGeom>
                    <a:noFill/>
                    <a:ln>
                      <a:noFill/>
                    </a:ln>
                  </pic:spPr>
                </pic:pic>
              </a:graphicData>
            </a:graphic>
          </wp:inline>
        </w:drawing>
      </w:r>
    </w:p>
    <w:p w14:paraId="40257107" w14:textId="72A5EE55" w:rsidR="0083336F" w:rsidRDefault="00EE55E2" w:rsidP="0083336F">
      <w:pPr>
        <w:tabs>
          <w:tab w:val="left" w:pos="5810"/>
        </w:tabs>
      </w:pPr>
      <w:r>
        <w:rPr>
          <w:noProof/>
        </w:rPr>
        <w:drawing>
          <wp:inline distT="0" distB="0" distL="0" distR="0" wp14:anchorId="501BA647" wp14:editId="78D731FF">
            <wp:extent cx="6215380" cy="383413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215380" cy="3834130"/>
                    </a:xfrm>
                    <a:prstGeom prst="rect">
                      <a:avLst/>
                    </a:prstGeom>
                    <a:noFill/>
                    <a:ln>
                      <a:noFill/>
                    </a:ln>
                  </pic:spPr>
                </pic:pic>
              </a:graphicData>
            </a:graphic>
          </wp:inline>
        </w:drawing>
      </w:r>
    </w:p>
    <w:p w14:paraId="776DFC12" w14:textId="5AB8F426" w:rsidR="0083336F" w:rsidRPr="00C23413" w:rsidRDefault="0083336F" w:rsidP="0083336F">
      <w:pPr>
        <w:tabs>
          <w:tab w:val="left" w:pos="5810"/>
        </w:tabs>
        <w:rPr>
          <w:b/>
          <w:bCs/>
          <w:i/>
          <w:iCs/>
          <w:color w:val="F4942A"/>
        </w:rPr>
      </w:pPr>
      <w:r>
        <w:t xml:space="preserve">Sau khi kiểm tra thông tin, </w:t>
      </w:r>
      <w:r w:rsidRPr="00C23413">
        <w:rPr>
          <w:b/>
          <w:bCs/>
          <w:i/>
          <w:iCs/>
          <w:color w:val="F4942A"/>
        </w:rPr>
        <w:t>FAF</w:t>
      </w:r>
      <w:r w:rsidR="009D3580" w:rsidRPr="00C23413">
        <w:rPr>
          <w:b/>
          <w:bCs/>
          <w:i/>
          <w:iCs/>
          <w:color w:val="F4942A"/>
        </w:rPr>
        <w:t xml:space="preserve"> </w:t>
      </w:r>
      <w:r w:rsidRPr="00C23413">
        <w:rPr>
          <w:b/>
          <w:bCs/>
          <w:i/>
          <w:iCs/>
          <w:color w:val="F4942A"/>
        </w:rPr>
        <w:t>tiến hành nhập ghi chú sau đó Duyệt/ Từ chối.</w:t>
      </w:r>
    </w:p>
    <w:p w14:paraId="516C3945" w14:textId="77777777" w:rsidR="0083336F" w:rsidRDefault="0083336F" w:rsidP="0083336F">
      <w:pPr>
        <w:tabs>
          <w:tab w:val="left" w:pos="5810"/>
        </w:tabs>
      </w:pPr>
      <w:r>
        <w:lastRenderedPageBreak/>
        <w:t>Hệ thống gửi mail tự động đến các phòng ban có liên quan.</w:t>
      </w:r>
    </w:p>
    <w:p w14:paraId="3FDDFA49" w14:textId="77777777" w:rsidR="0083336F" w:rsidRDefault="0083336F" w:rsidP="0083336F">
      <w:pPr>
        <w:tabs>
          <w:tab w:val="left" w:pos="5810"/>
        </w:tabs>
      </w:pPr>
      <w:r>
        <w:t>Trường hợp duyệt: Phiếu chuyển đến tab Thực hiện yêu cầu của SDC, gửi mail thông báo đến SDC và Sales.</w:t>
      </w:r>
    </w:p>
    <w:p w14:paraId="08B2DA4B" w14:textId="77777777" w:rsidR="0083336F" w:rsidRDefault="0083336F" w:rsidP="0083336F">
      <w:pPr>
        <w:tabs>
          <w:tab w:val="left" w:pos="5810"/>
        </w:tabs>
      </w:pPr>
      <w:r>
        <w:rPr>
          <w:noProof/>
        </w:rPr>
        <w:drawing>
          <wp:inline distT="0" distB="0" distL="0" distR="0" wp14:anchorId="048AC987" wp14:editId="5B61FAB6">
            <wp:extent cx="1463040" cy="1227168"/>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466062" cy="1229703"/>
                    </a:xfrm>
                    <a:prstGeom prst="rect">
                      <a:avLst/>
                    </a:prstGeom>
                    <a:noFill/>
                    <a:ln>
                      <a:noFill/>
                    </a:ln>
                  </pic:spPr>
                </pic:pic>
              </a:graphicData>
            </a:graphic>
          </wp:inline>
        </w:drawing>
      </w:r>
    </w:p>
    <w:p w14:paraId="07E22D7A" w14:textId="226C7408" w:rsidR="0083336F" w:rsidRDefault="0083336F" w:rsidP="0083336F">
      <w:pPr>
        <w:tabs>
          <w:tab w:val="left" w:pos="5810"/>
        </w:tabs>
      </w:pPr>
      <w:r>
        <w:t>Trường hợp từ chối: Phiếu lưu dưới dạng xem thông tin, tình trạng của phiếu chuyển từ Tạo mới thành Từ chối.</w:t>
      </w:r>
    </w:p>
    <w:p w14:paraId="4ADF25EA" w14:textId="7CE30F9E" w:rsidR="0083336F" w:rsidRDefault="0083336F" w:rsidP="00EE55E2">
      <w:pPr>
        <w:tabs>
          <w:tab w:val="left" w:pos="5810"/>
        </w:tabs>
      </w:pPr>
      <w:r>
        <w:rPr>
          <w:noProof/>
        </w:rPr>
        <w:drawing>
          <wp:inline distT="0" distB="0" distL="0" distR="0" wp14:anchorId="58DBFA92" wp14:editId="0A28A6CF">
            <wp:extent cx="972548" cy="97905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983800" cy="990381"/>
                    </a:xfrm>
                    <a:prstGeom prst="rect">
                      <a:avLst/>
                    </a:prstGeom>
                    <a:noFill/>
                    <a:ln>
                      <a:noFill/>
                    </a:ln>
                  </pic:spPr>
                </pic:pic>
              </a:graphicData>
            </a:graphic>
          </wp:inline>
        </w:drawing>
      </w:r>
    </w:p>
    <w:p w14:paraId="6DBE5C85" w14:textId="77777777" w:rsidR="0083336F" w:rsidRPr="00C318AD" w:rsidRDefault="0083336F" w:rsidP="0083336F">
      <w:pPr>
        <w:rPr>
          <w:color w:val="FF0000"/>
        </w:rPr>
      </w:pPr>
      <w:r w:rsidRPr="00C318AD">
        <w:rPr>
          <w:color w:val="FF0000"/>
        </w:rPr>
        <w:t>Lưu ý: Phiếu sẽ chỉ hiển thị khi trước thời hạn đề nghị 24h.</w:t>
      </w:r>
    </w:p>
    <w:p w14:paraId="3AF04457" w14:textId="77777777" w:rsidR="0083336F" w:rsidRDefault="0083336F" w:rsidP="0083336F">
      <w:r>
        <w:t>Chọn vào phiếu cần thực hiện.</w:t>
      </w:r>
    </w:p>
    <w:p w14:paraId="2E7A9858" w14:textId="702FD972" w:rsidR="0083336F" w:rsidRDefault="00EE55E2" w:rsidP="0083336F">
      <w:r>
        <w:rPr>
          <w:noProof/>
        </w:rPr>
        <w:drawing>
          <wp:inline distT="0" distB="0" distL="0" distR="0" wp14:anchorId="42C69280" wp14:editId="0B023ECC">
            <wp:extent cx="6219825" cy="2032635"/>
            <wp:effectExtent l="0" t="0" r="9525" b="571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219825" cy="2032635"/>
                    </a:xfrm>
                    <a:prstGeom prst="rect">
                      <a:avLst/>
                    </a:prstGeom>
                    <a:noFill/>
                    <a:ln>
                      <a:noFill/>
                    </a:ln>
                  </pic:spPr>
                </pic:pic>
              </a:graphicData>
            </a:graphic>
          </wp:inline>
        </w:drawing>
      </w:r>
    </w:p>
    <w:p w14:paraId="30334089" w14:textId="5B2E81D1" w:rsidR="0083336F" w:rsidRDefault="00EE55E2" w:rsidP="0083336F">
      <w:r>
        <w:rPr>
          <w:noProof/>
        </w:rPr>
        <w:lastRenderedPageBreak/>
        <w:drawing>
          <wp:inline distT="0" distB="0" distL="0" distR="0" wp14:anchorId="777C60D5" wp14:editId="62330AB4">
            <wp:extent cx="6215380" cy="382968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215380" cy="3829685"/>
                    </a:xfrm>
                    <a:prstGeom prst="rect">
                      <a:avLst/>
                    </a:prstGeom>
                    <a:noFill/>
                    <a:ln>
                      <a:noFill/>
                    </a:ln>
                  </pic:spPr>
                </pic:pic>
              </a:graphicData>
            </a:graphic>
          </wp:inline>
        </w:drawing>
      </w:r>
    </w:p>
    <w:p w14:paraId="393F9612" w14:textId="77777777" w:rsidR="0083336F" w:rsidRDefault="0083336F" w:rsidP="0083336F">
      <w:pPr>
        <w:tabs>
          <w:tab w:val="left" w:pos="5810"/>
        </w:tabs>
      </w:pPr>
      <w:r>
        <w:t>Sau khi kiểm tra thông tin, SDC tiến hành nhập ghi chú (nếu có) và chọn nút “Thực hiện yêu cầu”.</w:t>
      </w:r>
    </w:p>
    <w:p w14:paraId="576D0342" w14:textId="77777777" w:rsidR="0083336F" w:rsidRDefault="0083336F" w:rsidP="0083336F">
      <w:pPr>
        <w:tabs>
          <w:tab w:val="left" w:pos="5810"/>
        </w:tabs>
      </w:pPr>
      <w:r>
        <w:rPr>
          <w:noProof/>
        </w:rPr>
        <w:drawing>
          <wp:inline distT="0" distB="0" distL="0" distR="0" wp14:anchorId="1F6CE242" wp14:editId="2F30CC21">
            <wp:extent cx="1549021" cy="131629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67871" cy="1332309"/>
                    </a:xfrm>
                    <a:prstGeom prst="rect">
                      <a:avLst/>
                    </a:prstGeom>
                    <a:noFill/>
                    <a:ln>
                      <a:noFill/>
                    </a:ln>
                  </pic:spPr>
                </pic:pic>
              </a:graphicData>
            </a:graphic>
          </wp:inline>
        </w:drawing>
      </w:r>
    </w:p>
    <w:p w14:paraId="0C22E933" w14:textId="20AB7DE4" w:rsidR="0083336F" w:rsidRDefault="0083336F" w:rsidP="0083336F">
      <w:pPr>
        <w:tabs>
          <w:tab w:val="left" w:pos="5810"/>
        </w:tabs>
      </w:pPr>
      <w:r>
        <w:t>Hệ thống tự thực hiện việc gọi lệnh cấu hình sang SCC để thực hiện yêu cầu tạ</w:t>
      </w:r>
      <w:r w:rsidR="006F57D7">
        <w:t>m ngưng. (ID298</w:t>
      </w:r>
      <w:r w:rsidR="00885CB6">
        <w:t xml:space="preserve">_Juniper </w:t>
      </w:r>
      <w:r>
        <w:t>activate interface vlan).</w:t>
      </w:r>
    </w:p>
    <w:p w14:paraId="3259046C" w14:textId="77777777" w:rsidR="0083336F" w:rsidRDefault="0083336F" w:rsidP="0083336F">
      <w:pPr>
        <w:tabs>
          <w:tab w:val="left" w:pos="5810"/>
        </w:tabs>
      </w:pPr>
      <w:r>
        <w:t>Sau khi thực hiện cấu hình thành công, hệ thống sẽ trả về cho SDC mã JobID để SDC có thể theo dõi thông tin.</w:t>
      </w:r>
    </w:p>
    <w:p w14:paraId="1C0B743C" w14:textId="56410C5A" w:rsidR="0083336F" w:rsidRDefault="00E30D2B" w:rsidP="0083336F">
      <w:pPr>
        <w:tabs>
          <w:tab w:val="left" w:pos="5810"/>
        </w:tabs>
      </w:pPr>
      <w:r>
        <w:rPr>
          <w:noProof/>
        </w:rPr>
        <w:drawing>
          <wp:inline distT="0" distB="0" distL="0" distR="0" wp14:anchorId="31F7F52D" wp14:editId="4BF02179">
            <wp:extent cx="6222365" cy="868680"/>
            <wp:effectExtent l="0" t="0" r="6985"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22365" cy="868680"/>
                    </a:xfrm>
                    <a:prstGeom prst="rect">
                      <a:avLst/>
                    </a:prstGeom>
                    <a:noFill/>
                    <a:ln>
                      <a:noFill/>
                    </a:ln>
                  </pic:spPr>
                </pic:pic>
              </a:graphicData>
            </a:graphic>
          </wp:inline>
        </w:drawing>
      </w:r>
    </w:p>
    <w:p w14:paraId="7E76E2D5" w14:textId="77777777" w:rsidR="0083336F" w:rsidRDefault="0083336F" w:rsidP="0083336F">
      <w:pPr>
        <w:tabs>
          <w:tab w:val="left" w:pos="5810"/>
        </w:tabs>
      </w:pPr>
      <w:r>
        <w:t>Sau khi cấu hình thành công, hệ thống tự gửi mail thông báo đến AF, Sales.</w:t>
      </w:r>
    </w:p>
    <w:p w14:paraId="0AED6489" w14:textId="77777777" w:rsidR="00A41DD1" w:rsidRDefault="00A41DD1" w:rsidP="00A41DD1">
      <w:pPr>
        <w:pStyle w:val="Heading3"/>
        <w:numPr>
          <w:ilvl w:val="0"/>
          <w:numId w:val="0"/>
        </w:numPr>
        <w:ind w:left="720"/>
      </w:pPr>
      <w:bookmarkStart w:id="302" w:name="_Toc66437741"/>
      <w:r>
        <w:lastRenderedPageBreak/>
        <w:t>4. Business rules (BR):</w:t>
      </w:r>
      <w:bookmarkEnd w:id="302"/>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A41DD1" w:rsidRPr="009609C0" w14:paraId="3B858D06" w14:textId="77777777" w:rsidTr="005C279A">
        <w:trPr>
          <w:tblHeader/>
        </w:trPr>
        <w:tc>
          <w:tcPr>
            <w:tcW w:w="1506" w:type="dxa"/>
            <w:shd w:val="clear" w:color="auto" w:fill="4472C4" w:themeFill="accent5"/>
          </w:tcPr>
          <w:p w14:paraId="5036868E" w14:textId="77777777" w:rsidR="00A41DD1" w:rsidRPr="009609C0" w:rsidRDefault="00A41DD1" w:rsidP="005C279A">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56D4C48F" w14:textId="77777777" w:rsidR="00A41DD1" w:rsidRPr="009609C0" w:rsidRDefault="00A41DD1" w:rsidP="005C279A">
            <w:pPr>
              <w:pStyle w:val="Bang"/>
              <w:jc w:val="center"/>
              <w:rPr>
                <w:b/>
                <w:color w:val="FFFFFF" w:themeColor="background1"/>
                <w:sz w:val="24"/>
                <w:szCs w:val="24"/>
              </w:rPr>
            </w:pPr>
            <w:r w:rsidRPr="009609C0">
              <w:rPr>
                <w:b/>
                <w:color w:val="FFFFFF" w:themeColor="background1"/>
                <w:sz w:val="24"/>
                <w:szCs w:val="24"/>
              </w:rPr>
              <w:t xml:space="preserve">MÔ TẢ </w:t>
            </w:r>
          </w:p>
        </w:tc>
      </w:tr>
      <w:tr w:rsidR="00A30EE8" w:rsidRPr="009609C0" w14:paraId="3E8C852F" w14:textId="77777777" w:rsidTr="005C279A">
        <w:tc>
          <w:tcPr>
            <w:tcW w:w="1506" w:type="dxa"/>
            <w:shd w:val="clear" w:color="000000" w:fill="FFFFFF"/>
          </w:tcPr>
          <w:p w14:paraId="0D7FE850" w14:textId="77777777" w:rsidR="00A30EE8" w:rsidRPr="009609C0" w:rsidRDefault="00A30EE8" w:rsidP="00A30EE8">
            <w:pPr>
              <w:pStyle w:val="Bang"/>
              <w:jc w:val="center"/>
              <w:rPr>
                <w:sz w:val="24"/>
                <w:szCs w:val="24"/>
              </w:rPr>
            </w:pPr>
            <w:r>
              <w:rPr>
                <w:sz w:val="24"/>
                <w:szCs w:val="24"/>
              </w:rPr>
              <w:t>01</w:t>
            </w:r>
          </w:p>
        </w:tc>
        <w:tc>
          <w:tcPr>
            <w:tcW w:w="8275" w:type="dxa"/>
            <w:shd w:val="clear" w:color="000000" w:fill="FFFFFF"/>
          </w:tcPr>
          <w:p w14:paraId="7F000353" w14:textId="24228DA4" w:rsidR="00A30EE8" w:rsidRPr="0011396F" w:rsidRDefault="00A30EE8" w:rsidP="00A30EE8">
            <w:pPr>
              <w:spacing w:before="40" w:after="40" w:line="240" w:lineRule="auto"/>
              <w:jc w:val="both"/>
              <w:rPr>
                <w:szCs w:val="24"/>
              </w:rPr>
            </w:pPr>
            <w:r>
              <w:rPr>
                <w:szCs w:val="24"/>
              </w:rPr>
              <w:t>Tài khoản phải có quyền tương ứng.</w:t>
            </w:r>
          </w:p>
        </w:tc>
      </w:tr>
      <w:tr w:rsidR="00A30EE8" w:rsidRPr="009609C0" w14:paraId="2993B648" w14:textId="77777777" w:rsidTr="005C279A">
        <w:tc>
          <w:tcPr>
            <w:tcW w:w="1506" w:type="dxa"/>
            <w:shd w:val="clear" w:color="000000" w:fill="FFFFFF"/>
          </w:tcPr>
          <w:p w14:paraId="2FDE23A2" w14:textId="77777777" w:rsidR="00A30EE8" w:rsidRDefault="00A30EE8" w:rsidP="00A30EE8">
            <w:pPr>
              <w:pStyle w:val="Bang"/>
              <w:jc w:val="center"/>
              <w:rPr>
                <w:sz w:val="24"/>
                <w:szCs w:val="24"/>
              </w:rPr>
            </w:pPr>
            <w:r>
              <w:rPr>
                <w:sz w:val="24"/>
                <w:szCs w:val="24"/>
              </w:rPr>
              <w:t>02</w:t>
            </w:r>
          </w:p>
        </w:tc>
        <w:tc>
          <w:tcPr>
            <w:tcW w:w="8275" w:type="dxa"/>
            <w:shd w:val="clear" w:color="000000" w:fill="FFFFFF"/>
          </w:tcPr>
          <w:p w14:paraId="7809C33B" w14:textId="5CA081C7" w:rsidR="00A30EE8" w:rsidRDefault="00A30EE8" w:rsidP="00A30EE8">
            <w:pPr>
              <w:spacing w:before="40" w:after="40" w:line="240" w:lineRule="auto"/>
              <w:jc w:val="both"/>
              <w:rPr>
                <w:szCs w:val="24"/>
              </w:rPr>
            </w:pPr>
            <w:r>
              <w:rPr>
                <w:szCs w:val="24"/>
              </w:rPr>
              <w:t>Dữ liệu phải đúng chuẩn, thông tin chính xác.</w:t>
            </w:r>
          </w:p>
        </w:tc>
      </w:tr>
      <w:tr w:rsidR="00A30EE8" w:rsidRPr="009609C0" w14:paraId="59865B5B" w14:textId="77777777" w:rsidTr="005C279A">
        <w:tc>
          <w:tcPr>
            <w:tcW w:w="1506" w:type="dxa"/>
            <w:shd w:val="clear" w:color="000000" w:fill="FFFFFF"/>
          </w:tcPr>
          <w:p w14:paraId="22C4A7C6" w14:textId="77777777" w:rsidR="00A30EE8" w:rsidRDefault="00A30EE8" w:rsidP="00A30EE8">
            <w:pPr>
              <w:pStyle w:val="Bang"/>
              <w:jc w:val="center"/>
              <w:rPr>
                <w:sz w:val="24"/>
                <w:szCs w:val="24"/>
              </w:rPr>
            </w:pPr>
            <w:r>
              <w:rPr>
                <w:sz w:val="24"/>
                <w:szCs w:val="24"/>
              </w:rPr>
              <w:t>03</w:t>
            </w:r>
          </w:p>
        </w:tc>
        <w:tc>
          <w:tcPr>
            <w:tcW w:w="8275" w:type="dxa"/>
            <w:shd w:val="clear" w:color="000000" w:fill="FFFFFF"/>
          </w:tcPr>
          <w:p w14:paraId="6D651292" w14:textId="149F87C9" w:rsidR="00A30EE8" w:rsidRDefault="00A30EE8" w:rsidP="00A30EE8">
            <w:pPr>
              <w:spacing w:before="40" w:after="40" w:line="240" w:lineRule="auto"/>
              <w:jc w:val="both"/>
              <w:rPr>
                <w:szCs w:val="24"/>
              </w:rPr>
            </w:pPr>
            <w:r>
              <w:rPr>
                <w:szCs w:val="24"/>
              </w:rPr>
              <w:t>Ghi nhận thông tin bộ đếm thời gian đúng.</w:t>
            </w:r>
          </w:p>
        </w:tc>
      </w:tr>
      <w:tr w:rsidR="00A30EE8" w:rsidRPr="009609C0" w14:paraId="18C3C2B8" w14:textId="77777777" w:rsidTr="005C279A">
        <w:tc>
          <w:tcPr>
            <w:tcW w:w="1506" w:type="dxa"/>
            <w:shd w:val="clear" w:color="000000" w:fill="FFFFFF"/>
          </w:tcPr>
          <w:p w14:paraId="126B96B1" w14:textId="77777777" w:rsidR="00A30EE8" w:rsidRDefault="00A30EE8" w:rsidP="00A30EE8">
            <w:pPr>
              <w:pStyle w:val="Bang"/>
              <w:jc w:val="center"/>
              <w:rPr>
                <w:sz w:val="24"/>
                <w:szCs w:val="24"/>
              </w:rPr>
            </w:pPr>
            <w:r>
              <w:rPr>
                <w:sz w:val="24"/>
                <w:szCs w:val="24"/>
              </w:rPr>
              <w:t>04</w:t>
            </w:r>
          </w:p>
        </w:tc>
        <w:tc>
          <w:tcPr>
            <w:tcW w:w="8275" w:type="dxa"/>
            <w:shd w:val="clear" w:color="000000" w:fill="FFFFFF"/>
          </w:tcPr>
          <w:p w14:paraId="4480B59B" w14:textId="077C1547" w:rsidR="00A30EE8" w:rsidRDefault="00A30EE8" w:rsidP="00016908">
            <w:pPr>
              <w:spacing w:before="40" w:after="40" w:line="240" w:lineRule="auto"/>
              <w:jc w:val="both"/>
              <w:rPr>
                <w:szCs w:val="24"/>
              </w:rPr>
            </w:pPr>
            <w:r>
              <w:rPr>
                <w:szCs w:val="24"/>
              </w:rPr>
              <w:t>Chỉ có thể khôi phục 1 địa chỉ trong cùng 1</w:t>
            </w:r>
            <w:r w:rsidR="00016908">
              <w:rPr>
                <w:szCs w:val="24"/>
              </w:rPr>
              <w:t xml:space="preserve"> phiếu yêu cầu</w:t>
            </w:r>
          </w:p>
        </w:tc>
      </w:tr>
      <w:tr w:rsidR="00A30EE8" w:rsidRPr="009609C0" w14:paraId="1B830377" w14:textId="77777777" w:rsidTr="005C279A">
        <w:tc>
          <w:tcPr>
            <w:tcW w:w="1506" w:type="dxa"/>
            <w:shd w:val="clear" w:color="000000" w:fill="FFFFFF"/>
          </w:tcPr>
          <w:p w14:paraId="2911C44B" w14:textId="77777777" w:rsidR="00A30EE8" w:rsidRDefault="00A30EE8" w:rsidP="00A30EE8">
            <w:pPr>
              <w:pStyle w:val="Bang"/>
              <w:jc w:val="center"/>
              <w:rPr>
                <w:sz w:val="24"/>
                <w:szCs w:val="24"/>
              </w:rPr>
            </w:pPr>
            <w:r>
              <w:rPr>
                <w:sz w:val="24"/>
                <w:szCs w:val="24"/>
              </w:rPr>
              <w:t>05</w:t>
            </w:r>
          </w:p>
        </w:tc>
        <w:tc>
          <w:tcPr>
            <w:tcW w:w="8275" w:type="dxa"/>
            <w:shd w:val="clear" w:color="000000" w:fill="FFFFFF"/>
          </w:tcPr>
          <w:p w14:paraId="29A4349C" w14:textId="08BFE08A" w:rsidR="00A30EE8" w:rsidRDefault="00A30EE8" w:rsidP="00A30EE8">
            <w:pPr>
              <w:spacing w:before="40" w:after="40" w:line="240" w:lineRule="auto"/>
              <w:jc w:val="both"/>
              <w:rPr>
                <w:szCs w:val="24"/>
              </w:rPr>
            </w:pPr>
            <w:r>
              <w:rPr>
                <w:szCs w:val="24"/>
              </w:rPr>
              <w:t>Gửi mail tự động</w:t>
            </w:r>
          </w:p>
        </w:tc>
      </w:tr>
      <w:tr w:rsidR="00A30EE8" w:rsidRPr="009609C0" w14:paraId="72EF12F5" w14:textId="77777777" w:rsidTr="005C279A">
        <w:tc>
          <w:tcPr>
            <w:tcW w:w="1506" w:type="dxa"/>
            <w:shd w:val="clear" w:color="000000" w:fill="FFFFFF"/>
          </w:tcPr>
          <w:p w14:paraId="0C28A7F4" w14:textId="77777777" w:rsidR="00A30EE8" w:rsidRDefault="00A30EE8" w:rsidP="00A30EE8">
            <w:pPr>
              <w:pStyle w:val="Bang"/>
              <w:jc w:val="center"/>
              <w:rPr>
                <w:sz w:val="24"/>
                <w:szCs w:val="24"/>
              </w:rPr>
            </w:pPr>
            <w:r>
              <w:rPr>
                <w:sz w:val="24"/>
                <w:szCs w:val="24"/>
              </w:rPr>
              <w:t>06</w:t>
            </w:r>
          </w:p>
        </w:tc>
        <w:tc>
          <w:tcPr>
            <w:tcW w:w="8275" w:type="dxa"/>
            <w:shd w:val="clear" w:color="000000" w:fill="FFFFFF"/>
          </w:tcPr>
          <w:p w14:paraId="0EBFE634" w14:textId="4415D59D" w:rsidR="00A30EE8" w:rsidRDefault="00A30EE8" w:rsidP="00A30EE8">
            <w:pPr>
              <w:spacing w:before="40" w:after="40" w:line="240" w:lineRule="auto"/>
              <w:jc w:val="both"/>
              <w:rPr>
                <w:szCs w:val="24"/>
              </w:rPr>
            </w:pPr>
            <w:r>
              <w:rPr>
                <w:szCs w:val="24"/>
              </w:rPr>
              <w:t>Các trường có dấu * bắt buộc nhập</w:t>
            </w:r>
          </w:p>
        </w:tc>
      </w:tr>
      <w:tr w:rsidR="00A30EE8" w:rsidRPr="009609C0" w14:paraId="7EA51BB7" w14:textId="77777777" w:rsidTr="005C279A">
        <w:tc>
          <w:tcPr>
            <w:tcW w:w="1506" w:type="dxa"/>
            <w:shd w:val="clear" w:color="000000" w:fill="FFFFFF"/>
          </w:tcPr>
          <w:p w14:paraId="0C076529" w14:textId="3B8DED16" w:rsidR="00A30EE8" w:rsidRDefault="00A30EE8" w:rsidP="00A30EE8">
            <w:pPr>
              <w:pStyle w:val="Bang"/>
              <w:jc w:val="center"/>
              <w:rPr>
                <w:sz w:val="24"/>
                <w:szCs w:val="24"/>
              </w:rPr>
            </w:pPr>
            <w:r>
              <w:rPr>
                <w:sz w:val="24"/>
                <w:szCs w:val="24"/>
              </w:rPr>
              <w:t>07</w:t>
            </w:r>
          </w:p>
        </w:tc>
        <w:tc>
          <w:tcPr>
            <w:tcW w:w="8275" w:type="dxa"/>
            <w:shd w:val="clear" w:color="000000" w:fill="FFFFFF"/>
          </w:tcPr>
          <w:p w14:paraId="12C0846E" w14:textId="742485BE" w:rsidR="00A30EE8" w:rsidRDefault="00A30EE8" w:rsidP="00A30EE8">
            <w:pPr>
              <w:spacing w:before="40" w:after="40" w:line="240" w:lineRule="auto"/>
              <w:jc w:val="both"/>
              <w:rPr>
                <w:szCs w:val="24"/>
              </w:rPr>
            </w:pPr>
            <w:r>
              <w:rPr>
                <w:szCs w:val="24"/>
              </w:rPr>
              <w:t>Có thể cho chọn ngày đề nghị là ngày quá khứ hoặc tương lai</w:t>
            </w:r>
            <w:r w:rsidR="00E30D2B">
              <w:rPr>
                <w:szCs w:val="24"/>
              </w:rPr>
              <w:t xml:space="preserve"> + 1</w:t>
            </w:r>
          </w:p>
        </w:tc>
      </w:tr>
      <w:tr w:rsidR="00A30EE8" w:rsidRPr="009609C0" w14:paraId="5275ED49" w14:textId="77777777" w:rsidTr="005C279A">
        <w:tc>
          <w:tcPr>
            <w:tcW w:w="1506" w:type="dxa"/>
            <w:shd w:val="clear" w:color="000000" w:fill="FFFFFF"/>
          </w:tcPr>
          <w:p w14:paraId="73FCA217" w14:textId="0F6B55D6" w:rsidR="00A30EE8" w:rsidRDefault="00A30EE8" w:rsidP="00A30EE8">
            <w:pPr>
              <w:pStyle w:val="Bang"/>
              <w:jc w:val="center"/>
              <w:rPr>
                <w:sz w:val="24"/>
                <w:szCs w:val="24"/>
              </w:rPr>
            </w:pPr>
            <w:r>
              <w:rPr>
                <w:sz w:val="24"/>
                <w:szCs w:val="24"/>
              </w:rPr>
              <w:t>08</w:t>
            </w:r>
          </w:p>
        </w:tc>
        <w:tc>
          <w:tcPr>
            <w:tcW w:w="8275" w:type="dxa"/>
            <w:shd w:val="clear" w:color="000000" w:fill="FFFFFF"/>
          </w:tcPr>
          <w:p w14:paraId="3DE3425E" w14:textId="5DAE2D2A" w:rsidR="00A30EE8" w:rsidRDefault="00A30EE8" w:rsidP="00A30EE8">
            <w:pPr>
              <w:spacing w:before="40" w:after="40" w:line="240" w:lineRule="auto"/>
              <w:jc w:val="both"/>
              <w:rPr>
                <w:szCs w:val="24"/>
              </w:rPr>
            </w:pPr>
            <w:r>
              <w:rPr>
                <w:szCs w:val="24"/>
              </w:rPr>
              <w:t>Đề nghị chỉ xuất hiện trước 1 ngày đối với bộ phận SDC</w:t>
            </w:r>
          </w:p>
        </w:tc>
      </w:tr>
      <w:tr w:rsidR="00A30EE8" w:rsidRPr="009609C0" w14:paraId="165E7875" w14:textId="77777777" w:rsidTr="005C279A">
        <w:tc>
          <w:tcPr>
            <w:tcW w:w="1506" w:type="dxa"/>
            <w:shd w:val="clear" w:color="000000" w:fill="FFFFFF"/>
          </w:tcPr>
          <w:p w14:paraId="165E8A99" w14:textId="6155204D" w:rsidR="00A30EE8" w:rsidRDefault="00A30EE8" w:rsidP="00A30EE8">
            <w:pPr>
              <w:pStyle w:val="Bang"/>
              <w:jc w:val="center"/>
              <w:rPr>
                <w:sz w:val="24"/>
                <w:szCs w:val="24"/>
              </w:rPr>
            </w:pPr>
            <w:r>
              <w:rPr>
                <w:sz w:val="24"/>
                <w:szCs w:val="24"/>
              </w:rPr>
              <w:t>09</w:t>
            </w:r>
          </w:p>
        </w:tc>
        <w:tc>
          <w:tcPr>
            <w:tcW w:w="8275" w:type="dxa"/>
            <w:shd w:val="clear" w:color="000000" w:fill="FFFFFF"/>
          </w:tcPr>
          <w:p w14:paraId="43F7D977" w14:textId="413FEC42" w:rsidR="00A30EE8" w:rsidRDefault="00A30EE8" w:rsidP="00A30EE8">
            <w:pPr>
              <w:spacing w:before="40" w:after="40" w:line="240" w:lineRule="auto"/>
              <w:jc w:val="both"/>
              <w:rPr>
                <w:szCs w:val="24"/>
              </w:rPr>
            </w:pPr>
            <w:r>
              <w:rPr>
                <w:szCs w:val="24"/>
              </w:rPr>
              <w:t>Ghi nhận thời gian cho hệ thống tính cước</w:t>
            </w:r>
          </w:p>
        </w:tc>
      </w:tr>
    </w:tbl>
    <w:p w14:paraId="58B73870" w14:textId="77777777" w:rsidR="00A41DD1" w:rsidRDefault="00A41DD1" w:rsidP="00A41DD1"/>
    <w:p w14:paraId="0BBF13C2" w14:textId="3A0A2806" w:rsidR="00A41DD1" w:rsidRDefault="00A41DD1" w:rsidP="00637062">
      <w:pPr>
        <w:pStyle w:val="Heading2"/>
        <w:ind w:firstLine="0"/>
      </w:pPr>
      <w:bookmarkStart w:id="303" w:name="_Toc66437742"/>
      <w:r>
        <w:t xml:space="preserve">UC21: </w:t>
      </w:r>
      <w:r w:rsidR="00F45D8C">
        <w:t>Thanh lý</w:t>
      </w:r>
      <w:r>
        <w:t>:</w:t>
      </w:r>
      <w:bookmarkEnd w:id="303"/>
    </w:p>
    <w:p w14:paraId="3C65C0A9" w14:textId="77777777" w:rsidR="00A41DD1" w:rsidRDefault="00A41DD1" w:rsidP="00A41DD1">
      <w:pPr>
        <w:pStyle w:val="Heading3"/>
        <w:numPr>
          <w:ilvl w:val="0"/>
          <w:numId w:val="0"/>
        </w:numPr>
        <w:ind w:left="1004"/>
      </w:pPr>
      <w:bookmarkStart w:id="304" w:name="_Toc66437743"/>
      <w:r>
        <w:t>1. Mô tả:</w:t>
      </w:r>
      <w:bookmarkEnd w:id="304"/>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A41DD1" w:rsidRPr="00E15B12" w14:paraId="53CAA1B1" w14:textId="77777777" w:rsidTr="005C279A">
        <w:trPr>
          <w:trHeight w:val="567"/>
        </w:trPr>
        <w:tc>
          <w:tcPr>
            <w:tcW w:w="2116" w:type="dxa"/>
            <w:shd w:val="clear" w:color="auto" w:fill="4472C4" w:themeFill="accent5"/>
            <w:vAlign w:val="center"/>
          </w:tcPr>
          <w:p w14:paraId="269CDC4D" w14:textId="70CFE6F1" w:rsidR="00A41DD1" w:rsidRPr="00E15B12" w:rsidRDefault="00B97C1D" w:rsidP="005C279A">
            <w:pPr>
              <w:spacing w:line="360" w:lineRule="auto"/>
              <w:rPr>
                <w:b/>
                <w:color w:val="FFFFFF" w:themeColor="background1"/>
                <w:szCs w:val="24"/>
              </w:rPr>
            </w:pPr>
            <w:r>
              <w:rPr>
                <w:b/>
                <w:color w:val="FFFFFF" w:themeColor="background1"/>
                <w:szCs w:val="24"/>
              </w:rPr>
              <w:t>UC21</w:t>
            </w:r>
          </w:p>
        </w:tc>
        <w:tc>
          <w:tcPr>
            <w:tcW w:w="7678" w:type="dxa"/>
            <w:vAlign w:val="center"/>
          </w:tcPr>
          <w:p w14:paraId="6ABC45B2" w14:textId="7B2D1A07" w:rsidR="00A41DD1" w:rsidRPr="00D66D7D" w:rsidRDefault="00F45D8C" w:rsidP="004706A5">
            <w:pPr>
              <w:pStyle w:val="tvNote"/>
            </w:pPr>
            <w:r>
              <w:t>Thanh lý</w:t>
            </w:r>
          </w:p>
        </w:tc>
      </w:tr>
      <w:tr w:rsidR="004906E3" w:rsidRPr="00E15B12" w14:paraId="59C15032" w14:textId="77777777" w:rsidTr="005C279A">
        <w:trPr>
          <w:trHeight w:val="567"/>
        </w:trPr>
        <w:tc>
          <w:tcPr>
            <w:tcW w:w="2116" w:type="dxa"/>
            <w:shd w:val="clear" w:color="auto" w:fill="4472C4" w:themeFill="accent5"/>
            <w:vAlign w:val="center"/>
          </w:tcPr>
          <w:p w14:paraId="1FA9EFF3" w14:textId="77777777" w:rsidR="004906E3" w:rsidRPr="00E15B12" w:rsidRDefault="004906E3" w:rsidP="004906E3">
            <w:pPr>
              <w:spacing w:line="360" w:lineRule="auto"/>
              <w:rPr>
                <w:b/>
                <w:color w:val="FFFFFF" w:themeColor="background1"/>
                <w:szCs w:val="24"/>
              </w:rPr>
            </w:pPr>
            <w:r>
              <w:rPr>
                <w:b/>
                <w:color w:val="FFFFFF" w:themeColor="background1"/>
                <w:szCs w:val="24"/>
              </w:rPr>
              <w:t>Description</w:t>
            </w:r>
          </w:p>
        </w:tc>
        <w:tc>
          <w:tcPr>
            <w:tcW w:w="7678" w:type="dxa"/>
            <w:vAlign w:val="center"/>
          </w:tcPr>
          <w:p w14:paraId="7CD00D57" w14:textId="77777777" w:rsidR="004906E3" w:rsidRPr="004906E3" w:rsidRDefault="004906E3" w:rsidP="004706A5">
            <w:pPr>
              <w:pStyle w:val="tvNote"/>
            </w:pPr>
            <w:r>
              <w:t xml:space="preserve">Khi có yêu cầu thanh lý HĐ, Salesman vào hệ thống FTMS tạo yêu cầu thanh lý. </w:t>
            </w:r>
          </w:p>
          <w:p w14:paraId="2D3D2E71" w14:textId="65965F41" w:rsidR="004906E3" w:rsidRPr="00192EC7" w:rsidRDefault="004906E3" w:rsidP="004706A5">
            <w:pPr>
              <w:pStyle w:val="tvNote"/>
            </w:pPr>
            <w:r w:rsidRPr="00D66D7D">
              <w:t xml:space="preserve">Màn hình cho phép </w:t>
            </w:r>
            <w:r>
              <w:t>người dùng tạo phiếu yêu cầu thanh lý HĐ, Sales nhập mã HĐ vào ô HĐ, hệ thống hiện thị thông tin HĐ và các PLHĐ, Sales chọn phiếu cần thanh lý, bổ sung lý do sau đó gửi yêu cầu đến bộ phận CS.</w:t>
            </w:r>
          </w:p>
          <w:p w14:paraId="1F2B6006" w14:textId="63592988" w:rsidR="004906E3" w:rsidRPr="00C117A0" w:rsidRDefault="004906E3" w:rsidP="004706A5">
            <w:pPr>
              <w:pStyle w:val="tvNote"/>
            </w:pPr>
            <w:r>
              <w:t>CS sau khi nhận được email yêu cầu từ hệ thống sẽ vào Tool thao tác xác nhận việc thanh lý.</w:t>
            </w:r>
          </w:p>
          <w:p w14:paraId="6E9B2723" w14:textId="240A6829" w:rsidR="00C117A0" w:rsidRPr="000611FD" w:rsidRDefault="00C117A0" w:rsidP="004706A5">
            <w:pPr>
              <w:pStyle w:val="tvNote"/>
            </w:pPr>
            <w:r>
              <w:t>AF vào</w:t>
            </w:r>
            <w:r w:rsidR="00C7199C">
              <w:t xml:space="preserve"> cập nhật thông tin thiết bị thu hồi sau đó</w:t>
            </w:r>
            <w:r>
              <w:t xml:space="preserve"> duyệt hoặc từ chối yêu cầu</w:t>
            </w:r>
          </w:p>
          <w:p w14:paraId="17949131" w14:textId="5C0F8025" w:rsidR="00C7199C" w:rsidRPr="000A5F67" w:rsidRDefault="00C7199C" w:rsidP="004706A5">
            <w:pPr>
              <w:pStyle w:val="tvNote"/>
            </w:pPr>
            <w:r>
              <w:t>Thanh lý: SDC nhận yêu cầu, tiến hành tắt thiết bị theo yêu cầu.</w:t>
            </w:r>
          </w:p>
          <w:p w14:paraId="3992C52A" w14:textId="1A6807E3" w:rsidR="00C7199C" w:rsidRPr="00364827" w:rsidRDefault="00C7199C" w:rsidP="004706A5">
            <w:pPr>
              <w:pStyle w:val="tvNote"/>
            </w:pPr>
            <w:r>
              <w:t>Hệ thống sẽ hiển thị chức năng Yêu cầu thanh lý cho SDC khi cách hạn 0</w:t>
            </w:r>
            <w:r w:rsidR="00EA7022">
              <w:t>2</w:t>
            </w:r>
            <w:r>
              <w:t xml:space="preserve"> ngày.</w:t>
            </w:r>
          </w:p>
          <w:p w14:paraId="535BCCD0" w14:textId="77777777" w:rsidR="00C7199C" w:rsidRPr="00A47F02" w:rsidRDefault="00C7199C" w:rsidP="004706A5">
            <w:pPr>
              <w:pStyle w:val="tvNote"/>
            </w:pPr>
            <w:r>
              <w:lastRenderedPageBreak/>
              <w:t>Có thể chuyển tình trạng từ Tạm ngưng sang Thanh lý thông qua chức năng Thanh Lý.</w:t>
            </w:r>
          </w:p>
          <w:p w14:paraId="10EE3EFC" w14:textId="77777777" w:rsidR="004906E3" w:rsidRPr="0085095E" w:rsidRDefault="00C7199C" w:rsidP="004706A5">
            <w:pPr>
              <w:pStyle w:val="tvNote"/>
            </w:pPr>
            <w:r>
              <w:t>Sau khi thực hiện yêu cầu, hệ thống tự gửi mail phản hồi cho AF và Sales.</w:t>
            </w:r>
          </w:p>
          <w:p w14:paraId="6B5C94B2" w14:textId="2C407EFE" w:rsidR="0085095E" w:rsidRPr="00D66D7D" w:rsidRDefault="0085095E" w:rsidP="004706A5">
            <w:pPr>
              <w:pStyle w:val="tvNote"/>
            </w:pPr>
            <w:r>
              <w:t>AF tiến hành vào đóng phiếu yêu cầu</w:t>
            </w:r>
          </w:p>
        </w:tc>
      </w:tr>
      <w:tr w:rsidR="004906E3" w:rsidRPr="00E15B12" w14:paraId="7669B16B" w14:textId="77777777" w:rsidTr="005C279A">
        <w:trPr>
          <w:trHeight w:val="567"/>
        </w:trPr>
        <w:tc>
          <w:tcPr>
            <w:tcW w:w="2116" w:type="dxa"/>
            <w:shd w:val="clear" w:color="auto" w:fill="4472C4" w:themeFill="accent5"/>
            <w:vAlign w:val="center"/>
          </w:tcPr>
          <w:p w14:paraId="682E7EC7" w14:textId="698010C2" w:rsidR="004906E3" w:rsidRPr="00E15B12" w:rsidRDefault="004906E3" w:rsidP="004906E3">
            <w:pPr>
              <w:spacing w:line="360" w:lineRule="auto"/>
              <w:rPr>
                <w:b/>
                <w:color w:val="FFFFFF" w:themeColor="background1"/>
                <w:szCs w:val="24"/>
              </w:rPr>
            </w:pPr>
            <w:r w:rsidRPr="00E15B12">
              <w:rPr>
                <w:b/>
                <w:color w:val="FFFFFF" w:themeColor="background1"/>
                <w:szCs w:val="24"/>
              </w:rPr>
              <w:lastRenderedPageBreak/>
              <w:t xml:space="preserve">Actor </w:t>
            </w:r>
          </w:p>
        </w:tc>
        <w:tc>
          <w:tcPr>
            <w:tcW w:w="7678" w:type="dxa"/>
            <w:vAlign w:val="center"/>
          </w:tcPr>
          <w:p w14:paraId="5AC298B8" w14:textId="2183A842" w:rsidR="004906E3" w:rsidRPr="00D66D7D" w:rsidRDefault="004906E3" w:rsidP="004706A5">
            <w:pPr>
              <w:pStyle w:val="tvNote"/>
            </w:pPr>
            <w:r w:rsidRPr="006072B5">
              <w:t>FTI-SAL Salesman</w:t>
            </w:r>
            <w:r w:rsidR="00394819">
              <w:t xml:space="preserve">, FTI-CS Staff, </w:t>
            </w:r>
            <w:r w:rsidR="003F5F5A">
              <w:t>FAF</w:t>
            </w:r>
            <w:r w:rsidR="003F5F5A">
              <w:rPr>
                <w:lang w:val="en-US"/>
              </w:rPr>
              <w:t xml:space="preserve">, </w:t>
            </w:r>
            <w:r w:rsidR="00394819">
              <w:t>FTI-SDC</w:t>
            </w:r>
            <w:r>
              <w:t xml:space="preserve"> Staff</w:t>
            </w:r>
          </w:p>
        </w:tc>
      </w:tr>
      <w:tr w:rsidR="004906E3" w:rsidRPr="00E15B12" w14:paraId="4FD06D7D" w14:textId="77777777" w:rsidTr="005C279A">
        <w:trPr>
          <w:trHeight w:val="567"/>
        </w:trPr>
        <w:tc>
          <w:tcPr>
            <w:tcW w:w="2116" w:type="dxa"/>
            <w:shd w:val="clear" w:color="auto" w:fill="4472C4" w:themeFill="accent5"/>
            <w:vAlign w:val="center"/>
          </w:tcPr>
          <w:p w14:paraId="4FC84943" w14:textId="77777777" w:rsidR="004906E3" w:rsidRPr="00E15B12" w:rsidRDefault="004906E3" w:rsidP="004906E3">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51AF5EB0" w14:textId="324C7634" w:rsidR="004906E3" w:rsidRPr="00D66D7D" w:rsidRDefault="004906E3" w:rsidP="004706A5">
            <w:pPr>
              <w:pStyle w:val="tvNote"/>
            </w:pPr>
            <w:r>
              <w:t xml:space="preserve">Chọn </w:t>
            </w:r>
            <w:r w:rsidR="00394819">
              <w:t>FTMS - LeasedLine</w:t>
            </w:r>
            <w:r>
              <w:t xml:space="preserve"> – Thanh lý – Tạm ngưng</w:t>
            </w:r>
          </w:p>
        </w:tc>
      </w:tr>
      <w:tr w:rsidR="004906E3" w:rsidRPr="00E15B12" w14:paraId="28F6981E" w14:textId="77777777" w:rsidTr="005C279A">
        <w:trPr>
          <w:trHeight w:val="682"/>
        </w:trPr>
        <w:tc>
          <w:tcPr>
            <w:tcW w:w="2116" w:type="dxa"/>
            <w:shd w:val="clear" w:color="auto" w:fill="4472C4" w:themeFill="accent5"/>
            <w:vAlign w:val="center"/>
          </w:tcPr>
          <w:p w14:paraId="0A052F4D" w14:textId="77777777" w:rsidR="004906E3" w:rsidRDefault="004906E3" w:rsidP="004906E3">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03F45D1E" w14:textId="77777777" w:rsidR="004906E3" w:rsidRPr="00E15B12" w:rsidRDefault="004906E3" w:rsidP="004906E3">
            <w:pPr>
              <w:spacing w:line="360" w:lineRule="auto"/>
              <w:rPr>
                <w:b/>
                <w:color w:val="FFFFFF" w:themeColor="background1"/>
                <w:szCs w:val="24"/>
              </w:rPr>
            </w:pPr>
          </w:p>
        </w:tc>
        <w:tc>
          <w:tcPr>
            <w:tcW w:w="7678" w:type="dxa"/>
            <w:vAlign w:val="center"/>
          </w:tcPr>
          <w:p w14:paraId="66C19635" w14:textId="77777777" w:rsidR="004906E3" w:rsidRPr="007A3829" w:rsidRDefault="004906E3" w:rsidP="004706A5">
            <w:pPr>
              <w:pStyle w:val="tvNote"/>
            </w:pPr>
            <w:r>
              <w:t>Người dùng được phân quyền, hiển thị trang Thanh lý – Tạm ngưng</w:t>
            </w:r>
          </w:p>
          <w:p w14:paraId="615585B0" w14:textId="2BAC63B2" w:rsidR="004906E3" w:rsidRPr="00D66D7D" w:rsidRDefault="004906E3" w:rsidP="004706A5">
            <w:pPr>
              <w:pStyle w:val="tvNote"/>
            </w:pPr>
            <w:r>
              <w:t>Người dùng được phân quyền tạo yêu cầu thanh lý</w:t>
            </w:r>
          </w:p>
        </w:tc>
      </w:tr>
      <w:tr w:rsidR="00A41DD1" w:rsidRPr="00E15B12" w14:paraId="407E2D94" w14:textId="77777777" w:rsidTr="005C279A">
        <w:trPr>
          <w:trHeight w:val="567"/>
        </w:trPr>
        <w:tc>
          <w:tcPr>
            <w:tcW w:w="2116" w:type="dxa"/>
            <w:shd w:val="clear" w:color="auto" w:fill="4472C4" w:themeFill="accent5"/>
            <w:vAlign w:val="center"/>
          </w:tcPr>
          <w:p w14:paraId="17366EF3" w14:textId="77777777" w:rsidR="00A41DD1" w:rsidRPr="00B53838" w:rsidRDefault="00A41DD1" w:rsidP="005C279A">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1E4B0EA9" w14:textId="77777777" w:rsidR="00A41DD1" w:rsidRPr="00D66D7D" w:rsidRDefault="00A41DD1" w:rsidP="004706A5">
            <w:pPr>
              <w:pStyle w:val="tvNote"/>
            </w:pPr>
            <w:r>
              <w:t>Hiển thị đầy đủ thông tin.</w:t>
            </w:r>
          </w:p>
        </w:tc>
      </w:tr>
    </w:tbl>
    <w:p w14:paraId="43A76BD8" w14:textId="77777777" w:rsidR="00A41DD1" w:rsidRDefault="00A41DD1" w:rsidP="00A41DD1">
      <w:pPr>
        <w:pStyle w:val="Heading3"/>
        <w:numPr>
          <w:ilvl w:val="0"/>
          <w:numId w:val="0"/>
        </w:numPr>
        <w:ind w:left="1004"/>
      </w:pPr>
      <w:bookmarkStart w:id="305" w:name="_Toc66437744"/>
      <w:r>
        <w:t>2. Activity Diagram:</w:t>
      </w:r>
      <w:bookmarkEnd w:id="305"/>
    </w:p>
    <w:p w14:paraId="08E11896" w14:textId="17B8EA9D" w:rsidR="00A41DD1" w:rsidRPr="006C0459" w:rsidRDefault="00D61A73" w:rsidP="00950333">
      <w:pPr>
        <w:ind w:left="-450"/>
      </w:pPr>
      <w:r>
        <w:rPr>
          <w:noProof/>
        </w:rPr>
        <w:drawing>
          <wp:inline distT="0" distB="0" distL="0" distR="0" wp14:anchorId="2C0D4D4C" wp14:editId="1341BE64">
            <wp:extent cx="6783301" cy="263748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799316" cy="2643716"/>
                    </a:xfrm>
                    <a:prstGeom prst="rect">
                      <a:avLst/>
                    </a:prstGeom>
                  </pic:spPr>
                </pic:pic>
              </a:graphicData>
            </a:graphic>
          </wp:inline>
        </w:drawing>
      </w:r>
    </w:p>
    <w:p w14:paraId="3E78E12C" w14:textId="77777777" w:rsidR="00A41DD1" w:rsidRDefault="00A41DD1" w:rsidP="00A41DD1">
      <w:pPr>
        <w:pStyle w:val="Heading3"/>
        <w:numPr>
          <w:ilvl w:val="0"/>
          <w:numId w:val="0"/>
        </w:numPr>
      </w:pPr>
      <w:bookmarkStart w:id="306" w:name="_Toc66437745"/>
      <w:r>
        <w:lastRenderedPageBreak/>
        <w:t>3.</w:t>
      </w:r>
      <w:r w:rsidRPr="005F4DB2">
        <w:t xml:space="preserve"> </w:t>
      </w:r>
      <w:r>
        <w:t>Wireframe, Screen description:</w:t>
      </w:r>
      <w:bookmarkEnd w:id="306"/>
    </w:p>
    <w:p w14:paraId="1FBC0515" w14:textId="6743D1AC" w:rsidR="00934E76" w:rsidRDefault="00833241" w:rsidP="00B456B6">
      <w:r>
        <w:rPr>
          <w:noProof/>
        </w:rPr>
        <w:drawing>
          <wp:inline distT="0" distB="0" distL="0" distR="0" wp14:anchorId="2FCFA77A" wp14:editId="4C58ADB0">
            <wp:extent cx="1577973" cy="4255477"/>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586779" cy="4279224"/>
                    </a:xfrm>
                    <a:prstGeom prst="rect">
                      <a:avLst/>
                    </a:prstGeom>
                    <a:noFill/>
                    <a:ln>
                      <a:noFill/>
                    </a:ln>
                  </pic:spPr>
                </pic:pic>
              </a:graphicData>
            </a:graphic>
          </wp:inline>
        </w:drawing>
      </w:r>
    </w:p>
    <w:p w14:paraId="3DEF2175" w14:textId="4FC8B03D" w:rsidR="00431A96" w:rsidRDefault="00431A96" w:rsidP="00A41DD1">
      <w:pPr>
        <w:tabs>
          <w:tab w:val="left" w:pos="5810"/>
        </w:tabs>
      </w:pPr>
      <w:r>
        <w:t>Màn hình danh sách yêu cầu</w:t>
      </w:r>
      <w:r w:rsidR="00833241">
        <w:t>:</w:t>
      </w:r>
    </w:p>
    <w:p w14:paraId="4539870C" w14:textId="27B31576" w:rsidR="004E03C8" w:rsidRDefault="00AD2653" w:rsidP="00A41DD1">
      <w:pPr>
        <w:tabs>
          <w:tab w:val="left" w:pos="5810"/>
        </w:tabs>
      </w:pPr>
      <w:r>
        <w:rPr>
          <w:noProof/>
        </w:rPr>
        <w:drawing>
          <wp:inline distT="0" distB="0" distL="0" distR="0" wp14:anchorId="1C4B1627" wp14:editId="6BEE429B">
            <wp:extent cx="6225540" cy="2682240"/>
            <wp:effectExtent l="0" t="0" r="3810" b="381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225540" cy="2682240"/>
                    </a:xfrm>
                    <a:prstGeom prst="rect">
                      <a:avLst/>
                    </a:prstGeom>
                  </pic:spPr>
                </pic:pic>
              </a:graphicData>
            </a:graphic>
          </wp:inline>
        </w:drawing>
      </w:r>
    </w:p>
    <w:p w14:paraId="6DFDE0D3" w14:textId="2105F645" w:rsidR="00431A96" w:rsidRDefault="00431A96" w:rsidP="00431A96">
      <w:pPr>
        <w:tabs>
          <w:tab w:val="left" w:pos="5810"/>
        </w:tabs>
      </w:pPr>
      <w:r>
        <w:t>Chỉ có thể xem được danh sách yêu cầu theo tài khoản tạo, tại màn hình có thể xem được bao gồm các loại đề nghị: Tạm ngưng, Khôi phục và Thanh lý.</w:t>
      </w:r>
    </w:p>
    <w:p w14:paraId="7CC57906" w14:textId="58347E23" w:rsidR="00F2554B" w:rsidRDefault="00F2554B" w:rsidP="00431A96">
      <w:pPr>
        <w:tabs>
          <w:tab w:val="left" w:pos="5810"/>
        </w:tabs>
      </w:pPr>
      <w:r>
        <w:t>Ngày gửi yêu cầu: Ngày tạo yêu cầu.</w:t>
      </w:r>
    </w:p>
    <w:p w14:paraId="02360436" w14:textId="77777777" w:rsidR="00431A96" w:rsidRDefault="00431A96" w:rsidP="00431A96">
      <w:pPr>
        <w:tabs>
          <w:tab w:val="left" w:pos="5810"/>
        </w:tabs>
      </w:pPr>
      <w:r>
        <w:lastRenderedPageBreak/>
        <w:t>Trạng thái sẽ bao gồm: Tạo mới, Từ chối, OK (khi SDC triển khai thành công).</w:t>
      </w:r>
    </w:p>
    <w:p w14:paraId="6D4C2C6F" w14:textId="25343423" w:rsidR="00431A96" w:rsidRPr="00EC5D39" w:rsidRDefault="00AB273A" w:rsidP="00431A96">
      <w:pPr>
        <w:tabs>
          <w:tab w:val="left" w:pos="5810"/>
        </w:tabs>
        <w:rPr>
          <w:b/>
          <w:bCs/>
          <w:i/>
          <w:iCs/>
          <w:color w:val="F4942A"/>
        </w:rPr>
      </w:pPr>
      <w:r w:rsidRPr="00EC5D39">
        <w:rPr>
          <w:b/>
          <w:bCs/>
          <w:i/>
          <w:iCs/>
          <w:color w:val="F4942A"/>
        </w:rPr>
        <w:t>Sales c</w:t>
      </w:r>
      <w:r w:rsidR="00431A96" w:rsidRPr="00EC5D39">
        <w:rPr>
          <w:b/>
          <w:bCs/>
          <w:i/>
          <w:iCs/>
          <w:color w:val="F4942A"/>
        </w:rPr>
        <w:t>họn vào “Tạo phiếu yêu cầu” để tạo yêu cầu</w:t>
      </w:r>
      <w:r w:rsidR="00784C3B" w:rsidRPr="00EC5D39">
        <w:rPr>
          <w:b/>
          <w:bCs/>
          <w:i/>
          <w:iCs/>
          <w:color w:val="F4942A"/>
        </w:rPr>
        <w:t>:</w:t>
      </w:r>
    </w:p>
    <w:p w14:paraId="1E518D99" w14:textId="0DA1106E" w:rsidR="00431A96" w:rsidRDefault="00431A96" w:rsidP="00431A96">
      <w:pPr>
        <w:tabs>
          <w:tab w:val="left" w:pos="5810"/>
        </w:tabs>
      </w:pPr>
      <w:r>
        <w:rPr>
          <w:noProof/>
        </w:rPr>
        <w:drawing>
          <wp:inline distT="0" distB="0" distL="0" distR="0" wp14:anchorId="39B1E6F2" wp14:editId="78F5ACE0">
            <wp:extent cx="2096589" cy="3903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155229" cy="401269"/>
                    </a:xfrm>
                    <a:prstGeom prst="rect">
                      <a:avLst/>
                    </a:prstGeom>
                    <a:noFill/>
                    <a:ln>
                      <a:noFill/>
                    </a:ln>
                  </pic:spPr>
                </pic:pic>
              </a:graphicData>
            </a:graphic>
          </wp:inline>
        </w:drawing>
      </w:r>
    </w:p>
    <w:p w14:paraId="77000C79" w14:textId="07D64D63" w:rsidR="00AD2653" w:rsidRDefault="00AD2653" w:rsidP="00431A96">
      <w:pPr>
        <w:tabs>
          <w:tab w:val="left" w:pos="5810"/>
        </w:tabs>
      </w:pPr>
      <w:r>
        <w:t xml:space="preserve">Màn hình hiển thị: </w:t>
      </w:r>
    </w:p>
    <w:p w14:paraId="79367C25" w14:textId="63607D3E" w:rsidR="00F914F3" w:rsidRDefault="00AD2653" w:rsidP="00F914F3">
      <w:pPr>
        <w:tabs>
          <w:tab w:val="left" w:pos="5810"/>
        </w:tabs>
      </w:pPr>
      <w:r>
        <w:rPr>
          <w:noProof/>
        </w:rPr>
        <w:drawing>
          <wp:inline distT="0" distB="0" distL="0" distR="0" wp14:anchorId="07B1A365" wp14:editId="162B13BE">
            <wp:extent cx="6225540" cy="3486785"/>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225540" cy="3486785"/>
                    </a:xfrm>
                    <a:prstGeom prst="rect">
                      <a:avLst/>
                    </a:prstGeom>
                  </pic:spPr>
                </pic:pic>
              </a:graphicData>
            </a:graphic>
          </wp:inline>
        </w:drawing>
      </w:r>
    </w:p>
    <w:p w14:paraId="3A458A28" w14:textId="017E512E" w:rsidR="00F914F3" w:rsidRDefault="00F914F3" w:rsidP="00F914F3">
      <w:pPr>
        <w:tabs>
          <w:tab w:val="left" w:pos="5810"/>
        </w:tabs>
      </w:pPr>
      <w:r>
        <w:t>Nhập số HĐ vào ô Số hợp đồng</w:t>
      </w:r>
      <w:r w:rsidR="00784C3B">
        <w:t xml:space="preserve">, </w:t>
      </w:r>
      <w:r w:rsidR="00AD2653">
        <w:t xml:space="preserve">nhấn Enter </w:t>
      </w:r>
      <w:r w:rsidR="00784C3B">
        <w:t>hệ thống load dữ liệu thông tin của HĐ:</w:t>
      </w:r>
    </w:p>
    <w:p w14:paraId="2D9F1F38" w14:textId="540554A9" w:rsidR="00F914F3" w:rsidRDefault="00AD2653" w:rsidP="00F914F3">
      <w:pPr>
        <w:tabs>
          <w:tab w:val="left" w:pos="5810"/>
        </w:tabs>
      </w:pPr>
      <w:r>
        <w:rPr>
          <w:noProof/>
        </w:rPr>
        <w:lastRenderedPageBreak/>
        <w:drawing>
          <wp:inline distT="0" distB="0" distL="0" distR="0" wp14:anchorId="1A9D1620" wp14:editId="631C696D">
            <wp:extent cx="6219190" cy="34702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6219190" cy="3470275"/>
                    </a:xfrm>
                    <a:prstGeom prst="rect">
                      <a:avLst/>
                    </a:prstGeom>
                    <a:noFill/>
                    <a:ln>
                      <a:noFill/>
                    </a:ln>
                  </pic:spPr>
                </pic:pic>
              </a:graphicData>
            </a:graphic>
          </wp:inline>
        </w:drawing>
      </w:r>
    </w:p>
    <w:p w14:paraId="4C7D6130" w14:textId="117D3924" w:rsidR="00F914F3" w:rsidRDefault="00F914F3" w:rsidP="00F914F3">
      <w:pPr>
        <w:tabs>
          <w:tab w:val="left" w:pos="5810"/>
        </w:tabs>
      </w:pPr>
      <w:r>
        <w:t xml:space="preserve">Chọn loại </w:t>
      </w:r>
      <w:r w:rsidR="003C3588">
        <w:t>yêu cầu</w:t>
      </w:r>
      <w:r>
        <w:t xml:space="preserve"> “Thanh lý”</w:t>
      </w:r>
      <w:r w:rsidR="00121306">
        <w:t>, Nhập ngày đề nghị thanh lý, đính kèm tệp và nhập mô tả trước khi chọn phiếu:</w:t>
      </w:r>
    </w:p>
    <w:p w14:paraId="099D02E9" w14:textId="6CD78D65" w:rsidR="00F914F3" w:rsidRDefault="00AD2653" w:rsidP="00F914F3">
      <w:pPr>
        <w:tabs>
          <w:tab w:val="left" w:pos="5810"/>
        </w:tabs>
      </w:pPr>
      <w:r>
        <w:rPr>
          <w:noProof/>
        </w:rPr>
        <w:drawing>
          <wp:inline distT="0" distB="0" distL="0" distR="0" wp14:anchorId="6D840B0B" wp14:editId="2614E6FC">
            <wp:extent cx="6219190" cy="875665"/>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6219190" cy="875665"/>
                    </a:xfrm>
                    <a:prstGeom prst="rect">
                      <a:avLst/>
                    </a:prstGeom>
                    <a:noFill/>
                    <a:ln>
                      <a:noFill/>
                    </a:ln>
                  </pic:spPr>
                </pic:pic>
              </a:graphicData>
            </a:graphic>
          </wp:inline>
        </w:drawing>
      </w:r>
    </w:p>
    <w:p w14:paraId="67854A7B" w14:textId="315F84C9" w:rsidR="00F914F3" w:rsidRDefault="009A45FB" w:rsidP="00F914F3">
      <w:pPr>
        <w:tabs>
          <w:tab w:val="left" w:pos="5810"/>
        </w:tabs>
      </w:pPr>
      <w:r>
        <w:t>Check chọn phiếu và c</w:t>
      </w:r>
      <w:r w:rsidR="00B37F9F">
        <w:t>họn</w:t>
      </w:r>
      <w:r w:rsidR="00F914F3">
        <w:t xml:space="preserve"> </w:t>
      </w:r>
      <w:r w:rsidR="00B37F9F">
        <w:t>L</w:t>
      </w:r>
      <w:r w:rsidR="00F914F3">
        <w:t xml:space="preserve">ý do </w:t>
      </w:r>
      <w:r w:rsidR="00291B57">
        <w:t>thanh lý</w:t>
      </w:r>
      <w:r w:rsidR="00F914F3">
        <w:t>:</w:t>
      </w:r>
    </w:p>
    <w:p w14:paraId="05A33755" w14:textId="3DA6FFDC" w:rsidR="00B37F9F" w:rsidRDefault="009A45FB" w:rsidP="009A45FB">
      <w:r>
        <w:rPr>
          <w:noProof/>
        </w:rPr>
        <w:drawing>
          <wp:inline distT="0" distB="0" distL="0" distR="0" wp14:anchorId="17320AD8" wp14:editId="21E086FB">
            <wp:extent cx="6224270" cy="2302510"/>
            <wp:effectExtent l="0" t="0" r="508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224270" cy="2302510"/>
                    </a:xfrm>
                    <a:prstGeom prst="rect">
                      <a:avLst/>
                    </a:prstGeom>
                    <a:noFill/>
                    <a:ln>
                      <a:noFill/>
                    </a:ln>
                  </pic:spPr>
                </pic:pic>
              </a:graphicData>
            </a:graphic>
          </wp:inline>
        </w:drawing>
      </w:r>
    </w:p>
    <w:p w14:paraId="0B652846" w14:textId="1676A564" w:rsidR="007C7B84" w:rsidRDefault="00F914F3" w:rsidP="007C7B84">
      <w:r>
        <w:t>Chọn vào nút “Tạo phiếu”</w:t>
      </w:r>
      <w:r w:rsidR="007C7B84">
        <w:t>. Phiếu sẽ được gửi yêu cầu đến bộ phận CS, CS sẽ nhận thông báo thông qua hệ thống mail tự động.</w:t>
      </w:r>
    </w:p>
    <w:p w14:paraId="0FAF7BB9" w14:textId="42C6B695" w:rsidR="00F914F3" w:rsidRDefault="00F914F3" w:rsidP="009A45FB">
      <w:pPr>
        <w:pStyle w:val="ListParagraph"/>
        <w:ind w:left="0"/>
      </w:pPr>
    </w:p>
    <w:p w14:paraId="5A2A269F" w14:textId="5F0EAFBE" w:rsidR="00F914F3" w:rsidRDefault="00F914F3" w:rsidP="00F914F3">
      <w:pPr>
        <w:pStyle w:val="ListParagraph"/>
        <w:ind w:left="180"/>
      </w:pPr>
      <w:r>
        <w:rPr>
          <w:noProof/>
        </w:rPr>
        <w:lastRenderedPageBreak/>
        <w:drawing>
          <wp:inline distT="0" distB="0" distL="0" distR="0" wp14:anchorId="167EE0BC" wp14:editId="1C804060">
            <wp:extent cx="1670050" cy="469900"/>
            <wp:effectExtent l="0" t="0" r="635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70050" cy="469900"/>
                    </a:xfrm>
                    <a:prstGeom prst="rect">
                      <a:avLst/>
                    </a:prstGeom>
                    <a:noFill/>
                    <a:ln>
                      <a:noFill/>
                    </a:ln>
                  </pic:spPr>
                </pic:pic>
              </a:graphicData>
            </a:graphic>
          </wp:inline>
        </w:drawing>
      </w:r>
    </w:p>
    <w:p w14:paraId="5178EE54" w14:textId="11E023F8" w:rsidR="005233E3" w:rsidRDefault="005233E3" w:rsidP="00F914F3">
      <w:pPr>
        <w:pStyle w:val="ListParagraph"/>
        <w:ind w:left="180"/>
      </w:pPr>
      <w:r>
        <w:rPr>
          <w:noProof/>
        </w:rPr>
        <w:drawing>
          <wp:inline distT="0" distB="0" distL="0" distR="0" wp14:anchorId="017C1200" wp14:editId="169900C1">
            <wp:extent cx="1385977" cy="1298342"/>
            <wp:effectExtent l="0" t="0" r="508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92634" cy="1304578"/>
                    </a:xfrm>
                    <a:prstGeom prst="rect">
                      <a:avLst/>
                    </a:prstGeom>
                    <a:noFill/>
                    <a:ln>
                      <a:noFill/>
                    </a:ln>
                  </pic:spPr>
                </pic:pic>
              </a:graphicData>
            </a:graphic>
          </wp:inline>
        </w:drawing>
      </w:r>
    </w:p>
    <w:p w14:paraId="2E0DE050" w14:textId="0504BF43" w:rsidR="00F914F3" w:rsidRDefault="00F914F3" w:rsidP="00F914F3">
      <w:pPr>
        <w:tabs>
          <w:tab w:val="left" w:pos="5810"/>
        </w:tabs>
      </w:pPr>
      <w:r>
        <w:t>Chọn vào “Số phiếu yêu cầu” để xem lại phiếu đã gửi yêu cầu</w:t>
      </w:r>
      <w:r w:rsidR="00041C57">
        <w:t>:</w:t>
      </w:r>
    </w:p>
    <w:p w14:paraId="65633B9F" w14:textId="20BC82D0" w:rsidR="00F914F3" w:rsidRDefault="007C7B84" w:rsidP="00F914F3">
      <w:pPr>
        <w:tabs>
          <w:tab w:val="left" w:pos="5810"/>
        </w:tabs>
      </w:pPr>
      <w:r>
        <w:rPr>
          <w:noProof/>
        </w:rPr>
        <w:drawing>
          <wp:inline distT="0" distB="0" distL="0" distR="0" wp14:anchorId="0B611207" wp14:editId="3ACB34FC">
            <wp:extent cx="6213475" cy="2660650"/>
            <wp:effectExtent l="0" t="0" r="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213475" cy="2660650"/>
                    </a:xfrm>
                    <a:prstGeom prst="rect">
                      <a:avLst/>
                    </a:prstGeom>
                    <a:noFill/>
                    <a:ln>
                      <a:noFill/>
                    </a:ln>
                  </pic:spPr>
                </pic:pic>
              </a:graphicData>
            </a:graphic>
          </wp:inline>
        </w:drawing>
      </w:r>
    </w:p>
    <w:p w14:paraId="2AF32572" w14:textId="7AC5DA6F" w:rsidR="00F914F3" w:rsidRDefault="00F914F3" w:rsidP="00F914F3">
      <w:pPr>
        <w:tabs>
          <w:tab w:val="left" w:pos="5810"/>
        </w:tabs>
      </w:pPr>
      <w:r>
        <w:t xml:space="preserve">Quy ước mã yêu cầu tạm ngưng: YC + </w:t>
      </w:r>
      <w:r w:rsidR="005233E3">
        <w:rPr>
          <w:color w:val="FF0000"/>
        </w:rPr>
        <w:t>TL</w:t>
      </w:r>
      <w:r>
        <w:t>+ xxxxx +00</w:t>
      </w:r>
      <w:r w:rsidRPr="00770E56">
        <w:t>1</w:t>
      </w:r>
      <w:r>
        <w:t>, với xxxxx là 05 số cuối của số HD.</w:t>
      </w:r>
    </w:p>
    <w:p w14:paraId="1359BB5B" w14:textId="293998B1" w:rsidR="007C7B84" w:rsidRDefault="007C7B84" w:rsidP="00F914F3">
      <w:pPr>
        <w:tabs>
          <w:tab w:val="left" w:pos="5810"/>
        </w:tabs>
      </w:pPr>
      <w:r>
        <w:t>Màn hình hiển thị chi tiết phiếu:</w:t>
      </w:r>
    </w:p>
    <w:p w14:paraId="4CF0425B" w14:textId="35CC47FB" w:rsidR="00F914F3" w:rsidRDefault="007C7B84" w:rsidP="00F914F3">
      <w:pPr>
        <w:tabs>
          <w:tab w:val="left" w:pos="5810"/>
        </w:tabs>
      </w:pPr>
      <w:r>
        <w:rPr>
          <w:noProof/>
        </w:rPr>
        <w:lastRenderedPageBreak/>
        <w:drawing>
          <wp:inline distT="0" distB="0" distL="0" distR="0" wp14:anchorId="78F228EB" wp14:editId="60040EBC">
            <wp:extent cx="6225540" cy="2997200"/>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25540" cy="2997200"/>
                    </a:xfrm>
                    <a:prstGeom prst="rect">
                      <a:avLst/>
                    </a:prstGeom>
                  </pic:spPr>
                </pic:pic>
              </a:graphicData>
            </a:graphic>
          </wp:inline>
        </w:drawing>
      </w:r>
    </w:p>
    <w:p w14:paraId="5C731687" w14:textId="2795EF74" w:rsidR="007C7B84" w:rsidRPr="0064333D" w:rsidRDefault="007C7B84" w:rsidP="00F914F3">
      <w:pPr>
        <w:tabs>
          <w:tab w:val="left" w:pos="5810"/>
        </w:tabs>
        <w:rPr>
          <w:b/>
          <w:bCs/>
          <w:i/>
          <w:iCs/>
          <w:color w:val="ED7D31" w:themeColor="accent2"/>
        </w:rPr>
      </w:pPr>
      <w:r w:rsidRPr="0064333D">
        <w:rPr>
          <w:b/>
          <w:bCs/>
          <w:i/>
          <w:iCs/>
          <w:color w:val="ED7D31" w:themeColor="accent2"/>
        </w:rPr>
        <w:t xml:space="preserve">Duyệt yêu cầu: </w:t>
      </w:r>
    </w:p>
    <w:p w14:paraId="382E82E3" w14:textId="290DB134" w:rsidR="00F914F3" w:rsidRDefault="00F914F3" w:rsidP="00F914F3">
      <w:pPr>
        <w:tabs>
          <w:tab w:val="left" w:pos="5810"/>
        </w:tabs>
      </w:pPr>
      <w:r>
        <w:rPr>
          <w:noProof/>
        </w:rPr>
        <w:drawing>
          <wp:inline distT="0" distB="0" distL="0" distR="0" wp14:anchorId="3EF8E874" wp14:editId="6DFA7404">
            <wp:extent cx="955963" cy="925218"/>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969271" cy="938098"/>
                    </a:xfrm>
                    <a:prstGeom prst="rect">
                      <a:avLst/>
                    </a:prstGeom>
                    <a:noFill/>
                    <a:ln>
                      <a:noFill/>
                    </a:ln>
                  </pic:spPr>
                </pic:pic>
              </a:graphicData>
            </a:graphic>
          </wp:inline>
        </w:drawing>
      </w:r>
    </w:p>
    <w:p w14:paraId="0D53EEA9" w14:textId="1FE33A17" w:rsidR="007C7B84" w:rsidRDefault="007C7B84" w:rsidP="00F914F3">
      <w:pPr>
        <w:tabs>
          <w:tab w:val="left" w:pos="5810"/>
        </w:tabs>
      </w:pPr>
      <w:r>
        <w:t>Click vào Duyệt yêu cầu hiển thị màn hình Danh sách Duyệt yêu cầu của CS.</w:t>
      </w:r>
    </w:p>
    <w:p w14:paraId="34636562" w14:textId="4418AFE3" w:rsidR="00F914F3" w:rsidRDefault="003D04B9" w:rsidP="00F914F3">
      <w:pPr>
        <w:tabs>
          <w:tab w:val="left" w:pos="5810"/>
        </w:tabs>
      </w:pPr>
      <w:r>
        <w:rPr>
          <w:noProof/>
        </w:rPr>
        <w:drawing>
          <wp:inline distT="0" distB="0" distL="0" distR="0" wp14:anchorId="5B312A63" wp14:editId="7A2FB58B">
            <wp:extent cx="6213475" cy="2677160"/>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6213475" cy="2677160"/>
                    </a:xfrm>
                    <a:prstGeom prst="rect">
                      <a:avLst/>
                    </a:prstGeom>
                    <a:noFill/>
                    <a:ln>
                      <a:noFill/>
                    </a:ln>
                  </pic:spPr>
                </pic:pic>
              </a:graphicData>
            </a:graphic>
          </wp:inline>
        </w:drawing>
      </w:r>
    </w:p>
    <w:p w14:paraId="323D0849" w14:textId="24B12A21" w:rsidR="003D04B9" w:rsidRPr="00EC5D39" w:rsidRDefault="003D04B9" w:rsidP="003D04B9">
      <w:pPr>
        <w:tabs>
          <w:tab w:val="left" w:pos="5810"/>
        </w:tabs>
        <w:rPr>
          <w:b/>
          <w:bCs/>
          <w:i/>
          <w:iCs/>
          <w:color w:val="F4942A"/>
        </w:rPr>
      </w:pPr>
      <w:r>
        <w:rPr>
          <w:b/>
          <w:bCs/>
          <w:i/>
          <w:iCs/>
          <w:color w:val="F4942A"/>
        </w:rPr>
        <w:t>Click</w:t>
      </w:r>
      <w:r w:rsidRPr="00EC5D39">
        <w:rPr>
          <w:b/>
          <w:bCs/>
          <w:i/>
          <w:iCs/>
          <w:color w:val="F4942A"/>
        </w:rPr>
        <w:t xml:space="preserve"> vào Phiếu yêu </w:t>
      </w:r>
      <w:r>
        <w:rPr>
          <w:b/>
          <w:bCs/>
          <w:i/>
          <w:iCs/>
          <w:color w:val="F4942A"/>
        </w:rPr>
        <w:t>cầu màn hình hiển thị chi tiết phiếu:</w:t>
      </w:r>
    </w:p>
    <w:p w14:paraId="02207534" w14:textId="77777777" w:rsidR="003D04B9" w:rsidRDefault="003D04B9" w:rsidP="00F914F3">
      <w:pPr>
        <w:tabs>
          <w:tab w:val="left" w:pos="5810"/>
        </w:tabs>
      </w:pPr>
    </w:p>
    <w:p w14:paraId="64352ADB" w14:textId="20D02415" w:rsidR="00F914F3" w:rsidRDefault="002676CC" w:rsidP="00F914F3">
      <w:pPr>
        <w:tabs>
          <w:tab w:val="left" w:pos="5810"/>
        </w:tabs>
      </w:pPr>
      <w:r>
        <w:rPr>
          <w:noProof/>
        </w:rPr>
        <w:lastRenderedPageBreak/>
        <w:drawing>
          <wp:inline distT="0" distB="0" distL="0" distR="0" wp14:anchorId="6C04FD96" wp14:editId="1B9EC462">
            <wp:extent cx="6225540" cy="3343275"/>
            <wp:effectExtent l="0" t="0" r="381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225540" cy="3343275"/>
                    </a:xfrm>
                    <a:prstGeom prst="rect">
                      <a:avLst/>
                    </a:prstGeom>
                  </pic:spPr>
                </pic:pic>
              </a:graphicData>
            </a:graphic>
          </wp:inline>
        </w:drawing>
      </w:r>
    </w:p>
    <w:p w14:paraId="66B9ED9F" w14:textId="77777777" w:rsidR="00F914F3" w:rsidRDefault="00F914F3" w:rsidP="00F914F3">
      <w:pPr>
        <w:tabs>
          <w:tab w:val="left" w:pos="5810"/>
        </w:tabs>
      </w:pPr>
      <w:r>
        <w:t>Sau khi kiểm tra thông tin, CS tiến hành nhập ghi chú sau đó Duyệt/ Từ chối.</w:t>
      </w:r>
    </w:p>
    <w:p w14:paraId="05DDD358" w14:textId="77777777" w:rsidR="00F914F3" w:rsidRDefault="00F914F3" w:rsidP="00F914F3">
      <w:pPr>
        <w:tabs>
          <w:tab w:val="left" w:pos="5810"/>
        </w:tabs>
      </w:pPr>
      <w:r>
        <w:t>Hệ thống gửi mail tự động đến các phòng ban có liên quan.</w:t>
      </w:r>
    </w:p>
    <w:p w14:paraId="2A017DA2" w14:textId="77777777" w:rsidR="00F914F3" w:rsidRDefault="00F914F3" w:rsidP="00F914F3">
      <w:pPr>
        <w:tabs>
          <w:tab w:val="left" w:pos="5810"/>
        </w:tabs>
      </w:pPr>
      <w:r>
        <w:t>Trường hợp duyệt: Phiếu chuyển đến tab Xác nhận yêu cầu của AF, gửi mail thông báo đến AF và Sales.</w:t>
      </w:r>
    </w:p>
    <w:p w14:paraId="163D7F34" w14:textId="5A04B23C" w:rsidR="00F914F3" w:rsidRDefault="00F914F3" w:rsidP="00F914F3">
      <w:pPr>
        <w:tabs>
          <w:tab w:val="left" w:pos="5810"/>
        </w:tabs>
      </w:pPr>
      <w:r>
        <w:rPr>
          <w:noProof/>
        </w:rPr>
        <w:drawing>
          <wp:inline distT="0" distB="0" distL="0" distR="0" wp14:anchorId="34CC1478" wp14:editId="143A08A7">
            <wp:extent cx="1463040" cy="1227168"/>
            <wp:effectExtent l="0" t="0" r="381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466062" cy="1229703"/>
                    </a:xfrm>
                    <a:prstGeom prst="rect">
                      <a:avLst/>
                    </a:prstGeom>
                    <a:noFill/>
                    <a:ln>
                      <a:noFill/>
                    </a:ln>
                  </pic:spPr>
                </pic:pic>
              </a:graphicData>
            </a:graphic>
          </wp:inline>
        </w:drawing>
      </w:r>
    </w:p>
    <w:p w14:paraId="538F4EF7" w14:textId="65EB945A" w:rsidR="002676CC" w:rsidRDefault="00AC2528" w:rsidP="002676CC">
      <w:pPr>
        <w:tabs>
          <w:tab w:val="left" w:pos="5810"/>
        </w:tabs>
        <w:rPr>
          <w:color w:val="FF0000"/>
        </w:rPr>
      </w:pPr>
      <w:r>
        <w:rPr>
          <w:color w:val="FF0000"/>
        </w:rPr>
        <w:t>Lưu ý: Phiếu yêu cầu thanh lý có cùng số hợp đồng cha đang chờ duyệt yêu cầu khác.</w:t>
      </w:r>
    </w:p>
    <w:p w14:paraId="1F816739" w14:textId="78698667" w:rsidR="00AC2528" w:rsidRDefault="00AC2528" w:rsidP="002676CC">
      <w:pPr>
        <w:tabs>
          <w:tab w:val="left" w:pos="5810"/>
        </w:tabs>
        <w:rPr>
          <w:color w:val="FF0000"/>
        </w:rPr>
      </w:pPr>
      <w:r>
        <w:rPr>
          <w:color w:val="FF0000"/>
        </w:rPr>
        <w:t xml:space="preserve">Ví dụ phiếu 1 tạo yêu cầu thanh lý, phiếu 2 tạo yêu cầu thanh lý tiếp theo. </w:t>
      </w:r>
    </w:p>
    <w:p w14:paraId="51E66330" w14:textId="4095D22C" w:rsidR="002676CC" w:rsidRDefault="00AC2528" w:rsidP="002676CC">
      <w:pPr>
        <w:tabs>
          <w:tab w:val="left" w:pos="5810"/>
        </w:tabs>
        <w:rPr>
          <w:color w:val="FF0000"/>
        </w:rPr>
      </w:pPr>
      <w:r>
        <w:rPr>
          <w:color w:val="FF0000"/>
        </w:rPr>
        <w:t>Tại màn hình Duyệt yêu cầu phiếu 1 Duyệt yêu cầu, Xác nhận yêu cầu, Thực hiện yêu cầu hoàn tất thì phiếu 2 mới hiển thị button Duyệt/ Từ chối để thực hiện Duyệt/ Từ chối phiếu.</w:t>
      </w:r>
    </w:p>
    <w:p w14:paraId="5045AF14" w14:textId="4B19297B" w:rsidR="00F914F3" w:rsidRDefault="00F914F3" w:rsidP="00F914F3">
      <w:pPr>
        <w:tabs>
          <w:tab w:val="left" w:pos="5810"/>
        </w:tabs>
      </w:pPr>
      <w:r>
        <w:t>Trường hợp từ chối: Phiếu lưu dưới dạng xem thông tin, tình trạng của phiếu chuyển từ Tạo mới thành Từ chối.</w:t>
      </w:r>
    </w:p>
    <w:p w14:paraId="1F592AFA" w14:textId="7635365E" w:rsidR="0064333D" w:rsidRPr="0064333D" w:rsidRDefault="0064333D" w:rsidP="00F914F3">
      <w:pPr>
        <w:tabs>
          <w:tab w:val="left" w:pos="5810"/>
        </w:tabs>
        <w:rPr>
          <w:b/>
          <w:bCs/>
          <w:i/>
          <w:iCs/>
          <w:color w:val="ED7D31" w:themeColor="accent2"/>
        </w:rPr>
      </w:pPr>
      <w:r>
        <w:rPr>
          <w:b/>
          <w:bCs/>
          <w:i/>
          <w:iCs/>
          <w:color w:val="ED7D31" w:themeColor="accent2"/>
        </w:rPr>
        <w:t>Xác nhận</w:t>
      </w:r>
      <w:r w:rsidRPr="0064333D">
        <w:rPr>
          <w:b/>
          <w:bCs/>
          <w:i/>
          <w:iCs/>
          <w:color w:val="ED7D31" w:themeColor="accent2"/>
        </w:rPr>
        <w:t xml:space="preserve"> yêu cầu: </w:t>
      </w:r>
    </w:p>
    <w:p w14:paraId="1C5A6D28" w14:textId="77777777" w:rsidR="00F914F3" w:rsidRDefault="00F914F3" w:rsidP="00F914F3">
      <w:pPr>
        <w:tabs>
          <w:tab w:val="left" w:pos="5810"/>
        </w:tabs>
      </w:pPr>
      <w:r>
        <w:rPr>
          <w:noProof/>
        </w:rPr>
        <w:lastRenderedPageBreak/>
        <w:drawing>
          <wp:inline distT="0" distB="0" distL="0" distR="0" wp14:anchorId="116AA5F8" wp14:editId="436DD085">
            <wp:extent cx="955675" cy="944276"/>
            <wp:effectExtent l="0" t="0" r="0" b="82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964152" cy="952652"/>
                    </a:xfrm>
                    <a:prstGeom prst="rect">
                      <a:avLst/>
                    </a:prstGeom>
                    <a:noFill/>
                    <a:ln>
                      <a:noFill/>
                    </a:ln>
                  </pic:spPr>
                </pic:pic>
              </a:graphicData>
            </a:graphic>
          </wp:inline>
        </w:drawing>
      </w:r>
    </w:p>
    <w:p w14:paraId="541A57AB" w14:textId="0886C9A3" w:rsidR="00F914F3" w:rsidRDefault="0064333D" w:rsidP="00F914F3">
      <w:pPr>
        <w:tabs>
          <w:tab w:val="left" w:pos="5810"/>
        </w:tabs>
      </w:pPr>
      <w:r>
        <w:t>Click Xác nhận yêu cầu m</w:t>
      </w:r>
      <w:r w:rsidR="00F914F3">
        <w:t xml:space="preserve">àn hình </w:t>
      </w:r>
      <w:r>
        <w:t>hiển thị d</w:t>
      </w:r>
      <w:r w:rsidR="00F914F3">
        <w:t xml:space="preserve">anh sách </w:t>
      </w:r>
      <w:r>
        <w:t>x</w:t>
      </w:r>
      <w:r w:rsidR="00F914F3">
        <w:t>ác nhận yêu cầu của FAF</w:t>
      </w:r>
      <w:r>
        <w:t>:</w:t>
      </w:r>
    </w:p>
    <w:p w14:paraId="11A2278C" w14:textId="14B6D9DB" w:rsidR="00F914F3" w:rsidRDefault="009B2F0B" w:rsidP="00F914F3">
      <w:pPr>
        <w:tabs>
          <w:tab w:val="left" w:pos="5810"/>
        </w:tabs>
      </w:pPr>
      <w:r>
        <w:rPr>
          <w:noProof/>
        </w:rPr>
        <w:drawing>
          <wp:inline distT="0" distB="0" distL="0" distR="0" wp14:anchorId="4672EE10" wp14:editId="26332FA0">
            <wp:extent cx="6217920" cy="2011680"/>
            <wp:effectExtent l="0" t="0" r="0" b="762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217920" cy="2011680"/>
                    </a:xfrm>
                    <a:prstGeom prst="rect">
                      <a:avLst/>
                    </a:prstGeom>
                    <a:noFill/>
                    <a:ln>
                      <a:noFill/>
                    </a:ln>
                  </pic:spPr>
                </pic:pic>
              </a:graphicData>
            </a:graphic>
          </wp:inline>
        </w:drawing>
      </w:r>
    </w:p>
    <w:p w14:paraId="14D3D2F8" w14:textId="240FDD9F" w:rsidR="00F914F3" w:rsidRPr="00EC5D39" w:rsidRDefault="00665CFB" w:rsidP="00F914F3">
      <w:pPr>
        <w:tabs>
          <w:tab w:val="left" w:pos="5810"/>
        </w:tabs>
        <w:rPr>
          <w:b/>
          <w:bCs/>
          <w:i/>
          <w:iCs/>
          <w:color w:val="F4942A"/>
        </w:rPr>
      </w:pPr>
      <w:r w:rsidRPr="00EC5D39">
        <w:rPr>
          <w:b/>
          <w:bCs/>
          <w:i/>
          <w:iCs/>
          <w:color w:val="F4942A"/>
        </w:rPr>
        <w:t>AF c</w:t>
      </w:r>
      <w:r w:rsidR="00F914F3" w:rsidRPr="00EC5D39">
        <w:rPr>
          <w:b/>
          <w:bCs/>
          <w:i/>
          <w:iCs/>
          <w:color w:val="F4942A"/>
        </w:rPr>
        <w:t>họn vào Phiếu yêu cầu cầ</w:t>
      </w:r>
      <w:r w:rsidR="00426F3E" w:rsidRPr="00EC5D39">
        <w:rPr>
          <w:b/>
          <w:bCs/>
          <w:i/>
          <w:iCs/>
          <w:color w:val="F4942A"/>
        </w:rPr>
        <w:t>n cập nhật</w:t>
      </w:r>
      <w:r w:rsidRPr="00EC5D39">
        <w:rPr>
          <w:b/>
          <w:bCs/>
          <w:i/>
          <w:iCs/>
          <w:color w:val="F4942A"/>
        </w:rPr>
        <w:t>:</w:t>
      </w:r>
    </w:p>
    <w:p w14:paraId="70779DA4" w14:textId="0BE92799" w:rsidR="00426F3E" w:rsidRPr="00B9147B" w:rsidRDefault="00426F3E" w:rsidP="00F914F3">
      <w:pPr>
        <w:tabs>
          <w:tab w:val="left" w:pos="5810"/>
        </w:tabs>
        <w:rPr>
          <w:color w:val="FF0000"/>
        </w:rPr>
      </w:pPr>
      <w:r w:rsidRPr="00B9147B">
        <w:rPr>
          <w:color w:val="FF0000"/>
        </w:rPr>
        <w:t>Đối với phần xác nhận của AF sẽ có 2 nghiệp vụ:</w:t>
      </w:r>
    </w:p>
    <w:p w14:paraId="0AA0C71E" w14:textId="7FBB7C9A" w:rsidR="00426F3E" w:rsidRPr="00B9147B" w:rsidRDefault="00426F3E" w:rsidP="001648A8">
      <w:pPr>
        <w:pStyle w:val="ListParagraph"/>
        <w:numPr>
          <w:ilvl w:val="0"/>
          <w:numId w:val="30"/>
        </w:numPr>
        <w:tabs>
          <w:tab w:val="left" w:pos="5810"/>
        </w:tabs>
        <w:rPr>
          <w:color w:val="FF0000"/>
        </w:rPr>
      </w:pPr>
      <w:r w:rsidRPr="00B9147B">
        <w:rPr>
          <w:color w:val="FF0000"/>
        </w:rPr>
        <w:t>Kiểm tra và chọn vật tư cần thu hồi.</w:t>
      </w:r>
    </w:p>
    <w:p w14:paraId="56A81685" w14:textId="79A2A8B2" w:rsidR="00426F3E" w:rsidRDefault="00426F3E" w:rsidP="001648A8">
      <w:pPr>
        <w:pStyle w:val="ListParagraph"/>
        <w:numPr>
          <w:ilvl w:val="0"/>
          <w:numId w:val="30"/>
        </w:numPr>
        <w:tabs>
          <w:tab w:val="left" w:pos="5810"/>
        </w:tabs>
        <w:rPr>
          <w:color w:val="FF0000"/>
        </w:rPr>
      </w:pPr>
      <w:r w:rsidRPr="00B9147B">
        <w:rPr>
          <w:color w:val="FF0000"/>
        </w:rPr>
        <w:t>Kiểm tra thông tin yêu cầu, xác nhận thanh lý dịch vụ.</w:t>
      </w:r>
    </w:p>
    <w:p w14:paraId="702E9CD0" w14:textId="388E0E51" w:rsidR="00E86E57" w:rsidRPr="00E86E57" w:rsidRDefault="00E86E57" w:rsidP="00E86E57">
      <w:pPr>
        <w:tabs>
          <w:tab w:val="left" w:pos="5810"/>
        </w:tabs>
      </w:pPr>
      <w:r w:rsidRPr="00E86E57">
        <w:t>Bước 1:</w:t>
      </w:r>
      <w:r w:rsidR="00A32052">
        <w:t xml:space="preserve"> FAF phụ trách về thiết bị và vật tư</w:t>
      </w:r>
      <w:r w:rsidR="000976E3">
        <w:t>,</w:t>
      </w:r>
      <w:r w:rsidR="00A32052">
        <w:t xml:space="preserve"> chọn vào phiếu đề nghị thanh lý kiểm tra thông tin phiếu.</w:t>
      </w:r>
    </w:p>
    <w:p w14:paraId="1D5134E9" w14:textId="4611D257" w:rsidR="00F914F3" w:rsidRDefault="0064333D" w:rsidP="00F914F3">
      <w:pPr>
        <w:tabs>
          <w:tab w:val="left" w:pos="5810"/>
        </w:tabs>
      </w:pPr>
      <w:r>
        <w:rPr>
          <w:noProof/>
        </w:rPr>
        <w:drawing>
          <wp:inline distT="0" distB="0" distL="0" distR="0" wp14:anchorId="5E783D01" wp14:editId="429415B6">
            <wp:extent cx="6219190" cy="1443355"/>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219190" cy="1443355"/>
                    </a:xfrm>
                    <a:prstGeom prst="rect">
                      <a:avLst/>
                    </a:prstGeom>
                    <a:noFill/>
                    <a:ln>
                      <a:noFill/>
                    </a:ln>
                  </pic:spPr>
                </pic:pic>
              </a:graphicData>
            </a:graphic>
          </wp:inline>
        </w:drawing>
      </w:r>
    </w:p>
    <w:p w14:paraId="7190FADE" w14:textId="71E738DC" w:rsidR="00C0513E" w:rsidRDefault="000976E3" w:rsidP="00F914F3">
      <w:pPr>
        <w:tabs>
          <w:tab w:val="left" w:pos="5810"/>
        </w:tabs>
      </w:pPr>
      <w:r>
        <w:lastRenderedPageBreak/>
        <w:t>Nhấp vào số phiếu yêu cầu m</w:t>
      </w:r>
      <w:r w:rsidR="00C0513E">
        <w:t>àn hình hiển thị thông tin phiếu</w:t>
      </w:r>
      <w:r>
        <w:t>:</w:t>
      </w:r>
      <w:r w:rsidR="0064333D">
        <w:rPr>
          <w:noProof/>
        </w:rPr>
        <w:drawing>
          <wp:inline distT="0" distB="0" distL="0" distR="0" wp14:anchorId="1F477F5A" wp14:editId="4544C42F">
            <wp:extent cx="6225540" cy="3373755"/>
            <wp:effectExtent l="0" t="0" r="381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225540" cy="3373755"/>
                    </a:xfrm>
                    <a:prstGeom prst="rect">
                      <a:avLst/>
                    </a:prstGeom>
                  </pic:spPr>
                </pic:pic>
              </a:graphicData>
            </a:graphic>
          </wp:inline>
        </w:drawing>
      </w:r>
    </w:p>
    <w:p w14:paraId="4E7D36DF" w14:textId="77777777" w:rsidR="0064333D" w:rsidRDefault="0064333D" w:rsidP="00F914F3">
      <w:pPr>
        <w:tabs>
          <w:tab w:val="left" w:pos="5810"/>
        </w:tabs>
      </w:pPr>
    </w:p>
    <w:p w14:paraId="51A7090B" w14:textId="5A304441" w:rsidR="00F914F3" w:rsidRDefault="00C0513E" w:rsidP="00F914F3">
      <w:pPr>
        <w:tabs>
          <w:tab w:val="left" w:pos="5810"/>
        </w:tabs>
      </w:pPr>
      <w:r>
        <w:t xml:space="preserve">Bước 2: </w:t>
      </w:r>
      <w:r w:rsidR="00F914F3">
        <w:t xml:space="preserve">Sau khi kiểm tra thông tin, FAF tiến hành </w:t>
      </w:r>
      <w:r>
        <w:t xml:space="preserve">chọn vật tư cần thu hồi trong mục “Vật tư triển khai” </w:t>
      </w:r>
      <w:r w:rsidRPr="00364AC4">
        <w:t>bằng thao tác tích vào mục thu hồi tương ứng với từng thiết bị</w:t>
      </w:r>
      <w:r w:rsidR="00F914F3" w:rsidRPr="00364AC4">
        <w:t>.</w:t>
      </w:r>
      <w:r w:rsidRPr="00364AC4">
        <w:t xml:space="preserve"> Các thông tin thiết bị này được lấy thông tin ghi nhận sau khi triển khai thành công từ hệ thống HUTD và hệ thống LeasedLine đang lưu.</w:t>
      </w:r>
    </w:p>
    <w:p w14:paraId="7A24B968" w14:textId="477C0A57" w:rsidR="00C0513E" w:rsidRDefault="00C0513E" w:rsidP="00F914F3">
      <w:pPr>
        <w:tabs>
          <w:tab w:val="left" w:pos="5810"/>
        </w:tabs>
      </w:pPr>
      <w:r>
        <w:t>Bước 3: FAF tiến hành nhập thông tin ghi chú, sau đó chọn “Cập nhật”.</w:t>
      </w:r>
    </w:p>
    <w:p w14:paraId="73E415C5" w14:textId="0E37432E" w:rsidR="00C0513E" w:rsidRDefault="00C0513E" w:rsidP="00F914F3">
      <w:pPr>
        <w:tabs>
          <w:tab w:val="left" w:pos="5810"/>
        </w:tabs>
        <w:rPr>
          <w:color w:val="FF0000"/>
        </w:rPr>
      </w:pPr>
      <w:r w:rsidRPr="00C0513E">
        <w:rPr>
          <w:color w:val="FF0000"/>
        </w:rPr>
        <w:t>Lưu ý: Đối với FAF quản lý vật tư – thiết bị chỉ có thể cập nhật các trường dữ liệu được mô tả ở bước 2 và 3.</w:t>
      </w:r>
    </w:p>
    <w:p w14:paraId="508D9923" w14:textId="519297D8" w:rsidR="00294200" w:rsidRPr="00C0513E" w:rsidRDefault="00364AC4" w:rsidP="00F914F3">
      <w:pPr>
        <w:tabs>
          <w:tab w:val="left" w:pos="5810"/>
        </w:tabs>
        <w:rPr>
          <w:color w:val="FF0000"/>
        </w:rPr>
      </w:pPr>
      <w:r>
        <w:rPr>
          <w:noProof/>
          <w:color w:val="FF0000"/>
        </w:rPr>
        <w:lastRenderedPageBreak/>
        <w:drawing>
          <wp:inline distT="0" distB="0" distL="0" distR="0" wp14:anchorId="349DE562" wp14:editId="78B1A1A1">
            <wp:extent cx="6219190" cy="4561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6219190" cy="4561205"/>
                    </a:xfrm>
                    <a:prstGeom prst="rect">
                      <a:avLst/>
                    </a:prstGeom>
                    <a:noFill/>
                    <a:ln>
                      <a:noFill/>
                    </a:ln>
                  </pic:spPr>
                </pic:pic>
              </a:graphicData>
            </a:graphic>
          </wp:inline>
        </w:drawing>
      </w:r>
    </w:p>
    <w:p w14:paraId="083EC64B" w14:textId="5B19A44C" w:rsidR="00C0513E" w:rsidRDefault="00294200" w:rsidP="00F914F3">
      <w:pPr>
        <w:tabs>
          <w:tab w:val="left" w:pos="5810"/>
        </w:tabs>
      </w:pPr>
      <w:r>
        <w:t xml:space="preserve">Trường hợp duyệt: </w:t>
      </w:r>
      <w:r w:rsidR="00F914F3">
        <w:t>Hệ thống gửi mail tự động đến các phòng ban có liên quan</w:t>
      </w:r>
      <w:r w:rsidR="00B62D30">
        <w:t xml:space="preserve"> (Sales, CS, </w:t>
      </w:r>
      <w:r w:rsidR="0050576E">
        <w:t xml:space="preserve">SDC, </w:t>
      </w:r>
      <w:r w:rsidR="00B62D30">
        <w:t>FAF)</w:t>
      </w:r>
      <w:r>
        <w:t>.</w:t>
      </w:r>
    </w:p>
    <w:p w14:paraId="0676E012" w14:textId="77777777" w:rsidR="00E30D1D" w:rsidRDefault="009A6A7E" w:rsidP="00F914F3">
      <w:pPr>
        <w:tabs>
          <w:tab w:val="left" w:pos="5810"/>
        </w:tabs>
        <w:rPr>
          <w:color w:val="FF0000"/>
        </w:rPr>
      </w:pPr>
      <w:r w:rsidRPr="009A6A7E">
        <w:rPr>
          <w:color w:val="FF0000"/>
        </w:rPr>
        <w:t xml:space="preserve">Lưu ý: Đối với </w:t>
      </w:r>
      <w:r w:rsidR="002803F8">
        <w:rPr>
          <w:color w:val="FF0000"/>
        </w:rPr>
        <w:t>“</w:t>
      </w:r>
      <w:r w:rsidRPr="009A6A7E">
        <w:rPr>
          <w:color w:val="FF0000"/>
        </w:rPr>
        <w:t>FAF công nợ</w:t>
      </w:r>
      <w:r w:rsidR="002803F8">
        <w:rPr>
          <w:color w:val="FF0000"/>
        </w:rPr>
        <w:t>”</w:t>
      </w:r>
      <w:r w:rsidRPr="009A6A7E">
        <w:rPr>
          <w:color w:val="FF0000"/>
        </w:rPr>
        <w:t xml:space="preserve"> không cập nhật được phần thông tin Vật tư triển khai, chỉ có thể kiểm tra thông tin “Thông tin dịch vụ” và nhập ghi chú.</w:t>
      </w:r>
      <w:r w:rsidR="00294200">
        <w:rPr>
          <w:color w:val="FF0000"/>
        </w:rPr>
        <w:t xml:space="preserve"> </w:t>
      </w:r>
    </w:p>
    <w:p w14:paraId="21EFCCB8" w14:textId="386143E8" w:rsidR="009A6A7E" w:rsidRPr="009A6A7E" w:rsidRDefault="00294200" w:rsidP="00F914F3">
      <w:pPr>
        <w:tabs>
          <w:tab w:val="left" w:pos="5810"/>
        </w:tabs>
        <w:rPr>
          <w:color w:val="FF0000"/>
        </w:rPr>
      </w:pPr>
      <w:r>
        <w:rPr>
          <w:color w:val="FF0000"/>
        </w:rPr>
        <w:t>Hệ thống tự ghi nhận thêm ngày AF công nợ vào đóng phiếu.</w:t>
      </w:r>
    </w:p>
    <w:p w14:paraId="3D971A93" w14:textId="46D2D4C2" w:rsidR="00F914F3" w:rsidRDefault="00F914F3" w:rsidP="00F914F3">
      <w:pPr>
        <w:tabs>
          <w:tab w:val="left" w:pos="5810"/>
        </w:tabs>
      </w:pPr>
      <w:r>
        <w:t>Phiếu chuyển đến tab Thực hiện yêu cầu của SDC, gửi mail thông báo đến SDC và Sales.</w:t>
      </w:r>
    </w:p>
    <w:p w14:paraId="742E20FE" w14:textId="77777777" w:rsidR="00F914F3" w:rsidRDefault="00F914F3" w:rsidP="00F914F3">
      <w:pPr>
        <w:tabs>
          <w:tab w:val="left" w:pos="5810"/>
        </w:tabs>
      </w:pPr>
      <w:r>
        <w:rPr>
          <w:noProof/>
        </w:rPr>
        <w:drawing>
          <wp:inline distT="0" distB="0" distL="0" distR="0" wp14:anchorId="0F48BD63" wp14:editId="749634FC">
            <wp:extent cx="1463040" cy="1227168"/>
            <wp:effectExtent l="0" t="0" r="381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466062" cy="1229703"/>
                    </a:xfrm>
                    <a:prstGeom prst="rect">
                      <a:avLst/>
                    </a:prstGeom>
                    <a:noFill/>
                    <a:ln>
                      <a:noFill/>
                    </a:ln>
                  </pic:spPr>
                </pic:pic>
              </a:graphicData>
            </a:graphic>
          </wp:inline>
        </w:drawing>
      </w:r>
    </w:p>
    <w:p w14:paraId="28B4B6B2" w14:textId="77777777" w:rsidR="00F914F3" w:rsidRDefault="00F914F3" w:rsidP="00F914F3">
      <w:pPr>
        <w:tabs>
          <w:tab w:val="left" w:pos="5810"/>
        </w:tabs>
      </w:pPr>
      <w:r>
        <w:t>Trường hợp từ chối: Phiếu lưu dưới dạng xem thông tin, tình trạng của phiếu chuyển từ Tạo mới thành Từ chối.</w:t>
      </w:r>
    </w:p>
    <w:p w14:paraId="48A712B7" w14:textId="7B79F3F1" w:rsidR="00364AC4" w:rsidRPr="0064333D" w:rsidRDefault="00364AC4" w:rsidP="00364AC4">
      <w:pPr>
        <w:tabs>
          <w:tab w:val="left" w:pos="5810"/>
        </w:tabs>
        <w:rPr>
          <w:b/>
          <w:bCs/>
          <w:i/>
          <w:iCs/>
          <w:color w:val="ED7D31" w:themeColor="accent2"/>
        </w:rPr>
      </w:pPr>
      <w:r>
        <w:rPr>
          <w:b/>
          <w:bCs/>
          <w:i/>
          <w:iCs/>
          <w:color w:val="ED7D31" w:themeColor="accent2"/>
        </w:rPr>
        <w:t>Thực hiện</w:t>
      </w:r>
      <w:r w:rsidRPr="0064333D">
        <w:rPr>
          <w:b/>
          <w:bCs/>
          <w:i/>
          <w:iCs/>
          <w:color w:val="ED7D31" w:themeColor="accent2"/>
        </w:rPr>
        <w:t xml:space="preserve"> yêu cầu: </w:t>
      </w:r>
    </w:p>
    <w:p w14:paraId="37D19F69" w14:textId="77777777" w:rsidR="00F914F3" w:rsidRDefault="00F914F3" w:rsidP="00F914F3">
      <w:pPr>
        <w:tabs>
          <w:tab w:val="left" w:pos="5810"/>
        </w:tabs>
      </w:pPr>
    </w:p>
    <w:p w14:paraId="666CD298" w14:textId="65F70EE8" w:rsidR="00F914F3" w:rsidRDefault="00F914F3" w:rsidP="0052278D">
      <w:pPr>
        <w:tabs>
          <w:tab w:val="left" w:pos="5810"/>
        </w:tabs>
      </w:pPr>
      <w:r>
        <w:rPr>
          <w:noProof/>
        </w:rPr>
        <w:drawing>
          <wp:inline distT="0" distB="0" distL="0" distR="0" wp14:anchorId="417BA653" wp14:editId="3FA8A4E1">
            <wp:extent cx="972548" cy="979054"/>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983800" cy="990381"/>
                    </a:xfrm>
                    <a:prstGeom prst="rect">
                      <a:avLst/>
                    </a:prstGeom>
                    <a:noFill/>
                    <a:ln>
                      <a:noFill/>
                    </a:ln>
                  </pic:spPr>
                </pic:pic>
              </a:graphicData>
            </a:graphic>
          </wp:inline>
        </w:drawing>
      </w:r>
    </w:p>
    <w:p w14:paraId="77D7EC67" w14:textId="019F8321" w:rsidR="00F914F3" w:rsidRPr="00C318AD" w:rsidRDefault="00F914F3" w:rsidP="00F914F3">
      <w:pPr>
        <w:rPr>
          <w:color w:val="FF0000"/>
        </w:rPr>
      </w:pPr>
      <w:r w:rsidRPr="00C318AD">
        <w:rPr>
          <w:color w:val="FF0000"/>
        </w:rPr>
        <w:t>Lưu ý: Phiếu sẽ chỉ</w:t>
      </w:r>
      <w:r w:rsidR="001029AE">
        <w:rPr>
          <w:color w:val="FF0000"/>
        </w:rPr>
        <w:t xml:space="preserve"> được</w:t>
      </w:r>
      <w:r w:rsidRPr="00C318AD">
        <w:rPr>
          <w:color w:val="FF0000"/>
        </w:rPr>
        <w:t xml:space="preserve"> hiển thị khi trước thời hạn đề nghị </w:t>
      </w:r>
      <w:r w:rsidR="00DA68B6">
        <w:rPr>
          <w:color w:val="FF0000"/>
        </w:rPr>
        <w:t>48</w:t>
      </w:r>
      <w:r w:rsidRPr="00C318AD">
        <w:rPr>
          <w:color w:val="FF0000"/>
        </w:rPr>
        <w:t>h.</w:t>
      </w:r>
    </w:p>
    <w:p w14:paraId="31952DCB" w14:textId="27AB8DC6" w:rsidR="00F914F3" w:rsidRPr="00024EF6" w:rsidRDefault="00024EF6" w:rsidP="00F914F3">
      <w:pPr>
        <w:rPr>
          <w:b/>
          <w:bCs/>
          <w:i/>
          <w:iCs/>
          <w:color w:val="F4942A"/>
        </w:rPr>
      </w:pPr>
      <w:r w:rsidRPr="00024EF6">
        <w:rPr>
          <w:b/>
          <w:bCs/>
          <w:i/>
          <w:iCs/>
          <w:color w:val="F4942A"/>
        </w:rPr>
        <w:t>SDC c</w:t>
      </w:r>
      <w:r w:rsidR="00F914F3" w:rsidRPr="00024EF6">
        <w:rPr>
          <w:b/>
          <w:bCs/>
          <w:i/>
          <w:iCs/>
          <w:color w:val="F4942A"/>
        </w:rPr>
        <w:t>họn vào phiếu cần thực hiện</w:t>
      </w:r>
      <w:r w:rsidRPr="00024EF6">
        <w:rPr>
          <w:b/>
          <w:bCs/>
          <w:i/>
          <w:iCs/>
          <w:color w:val="F4942A"/>
        </w:rPr>
        <w:t>:</w:t>
      </w:r>
    </w:p>
    <w:p w14:paraId="430AA0AF" w14:textId="5203BACA" w:rsidR="00F914F3" w:rsidRDefault="0052278D" w:rsidP="00F914F3">
      <w:r>
        <w:rPr>
          <w:noProof/>
        </w:rPr>
        <w:drawing>
          <wp:inline distT="0" distB="0" distL="0" distR="0" wp14:anchorId="76F6128C" wp14:editId="5DBE5720">
            <wp:extent cx="6213475" cy="1421130"/>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6213475" cy="1421130"/>
                    </a:xfrm>
                    <a:prstGeom prst="rect">
                      <a:avLst/>
                    </a:prstGeom>
                    <a:noFill/>
                    <a:ln>
                      <a:noFill/>
                    </a:ln>
                  </pic:spPr>
                </pic:pic>
              </a:graphicData>
            </a:graphic>
          </wp:inline>
        </w:drawing>
      </w:r>
    </w:p>
    <w:p w14:paraId="7421AF6C" w14:textId="6DB26F7C" w:rsidR="0052278D" w:rsidRDefault="0052278D" w:rsidP="00F914F3">
      <w:r>
        <w:t>Màn hình hiển thị chi tiết phiếu:</w:t>
      </w:r>
    </w:p>
    <w:p w14:paraId="09C32E8C" w14:textId="31BF3AEF" w:rsidR="00F914F3" w:rsidRDefault="0052278D" w:rsidP="00F914F3">
      <w:r>
        <w:rPr>
          <w:noProof/>
        </w:rPr>
        <w:drawing>
          <wp:inline distT="0" distB="0" distL="0" distR="0" wp14:anchorId="1F230273" wp14:editId="27B3A49F">
            <wp:extent cx="6219190" cy="40100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6219190" cy="4010025"/>
                    </a:xfrm>
                    <a:prstGeom prst="rect">
                      <a:avLst/>
                    </a:prstGeom>
                    <a:noFill/>
                    <a:ln>
                      <a:noFill/>
                    </a:ln>
                  </pic:spPr>
                </pic:pic>
              </a:graphicData>
            </a:graphic>
          </wp:inline>
        </w:drawing>
      </w:r>
    </w:p>
    <w:p w14:paraId="1FDD6397" w14:textId="008D7EED" w:rsidR="00F914F3" w:rsidRDefault="00F914F3" w:rsidP="00F914F3">
      <w:pPr>
        <w:tabs>
          <w:tab w:val="left" w:pos="5810"/>
        </w:tabs>
      </w:pPr>
      <w:r>
        <w:t>Sau khi kiểm tra thông tin, SDC tiến hành</w:t>
      </w:r>
      <w:r w:rsidR="001B787F">
        <w:t xml:space="preserve"> chọ</w:t>
      </w:r>
      <w:r w:rsidR="00723DAC">
        <w:t>n</w:t>
      </w:r>
      <w:r w:rsidR="001B787F">
        <w:t xml:space="preserve"> đội thi công,</w:t>
      </w:r>
      <w:r>
        <w:t xml:space="preserve"> nhập ghi chú (nếu có) và chọn nút “Thực hiện yêu cầu”.</w:t>
      </w:r>
    </w:p>
    <w:p w14:paraId="0B424A36" w14:textId="57B705FB" w:rsidR="00F914F3" w:rsidRDefault="00F914F3" w:rsidP="00F914F3">
      <w:pPr>
        <w:tabs>
          <w:tab w:val="left" w:pos="5810"/>
        </w:tabs>
      </w:pPr>
      <w:r>
        <w:rPr>
          <w:noProof/>
        </w:rPr>
        <w:lastRenderedPageBreak/>
        <w:drawing>
          <wp:inline distT="0" distB="0" distL="0" distR="0" wp14:anchorId="35343604" wp14:editId="2F091065">
            <wp:extent cx="1549021" cy="1316291"/>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67871" cy="1332309"/>
                    </a:xfrm>
                    <a:prstGeom prst="rect">
                      <a:avLst/>
                    </a:prstGeom>
                    <a:noFill/>
                    <a:ln>
                      <a:noFill/>
                    </a:ln>
                  </pic:spPr>
                </pic:pic>
              </a:graphicData>
            </a:graphic>
          </wp:inline>
        </w:drawing>
      </w:r>
    </w:p>
    <w:p w14:paraId="3721B494" w14:textId="0E592E0E" w:rsidR="001B787F" w:rsidRDefault="001B787F" w:rsidP="00F914F3">
      <w:pPr>
        <w:tabs>
          <w:tab w:val="left" w:pos="5810"/>
        </w:tabs>
      </w:pPr>
      <w:r>
        <w:t>Lúc này hệ thống sẽ ghi nhận thông tin và phân luồng công việc như sau:</w:t>
      </w:r>
    </w:p>
    <w:p w14:paraId="3AE96938" w14:textId="05F70D36" w:rsidR="00F914F3" w:rsidRDefault="00F914F3" w:rsidP="00F914F3">
      <w:pPr>
        <w:pStyle w:val="ListParagraph"/>
        <w:numPr>
          <w:ilvl w:val="0"/>
          <w:numId w:val="31"/>
        </w:numPr>
        <w:tabs>
          <w:tab w:val="left" w:pos="5810"/>
        </w:tabs>
      </w:pPr>
      <w:r>
        <w:t xml:space="preserve">Hệ thống tự thực hiện việc gọi lệnh cấu hình sang SCC để thực hiện yêu cầu </w:t>
      </w:r>
      <w:r w:rsidR="00FA3287">
        <w:t>tắt PORT</w:t>
      </w:r>
      <w:r>
        <w:t>. (ID2</w:t>
      </w:r>
      <w:r w:rsidR="00FA3287">
        <w:t>144</w:t>
      </w:r>
      <w:r>
        <w:t>_</w:t>
      </w:r>
      <w:r w:rsidR="00FA3287">
        <w:t>Shutdown_Port_KHG</w:t>
      </w:r>
      <w:r>
        <w:t>).</w:t>
      </w:r>
      <w:r w:rsidR="001B787F">
        <w:t xml:space="preserve"> </w:t>
      </w:r>
      <w:r>
        <w:t>Sau khi thực hiện cấu hình thành công, hệ thống sẽ trả về cho SDC mã JobID để SDC có thể theo dõi thông tin.</w:t>
      </w:r>
    </w:p>
    <w:p w14:paraId="2776638F" w14:textId="07FCED0E" w:rsidR="00F914F3" w:rsidRDefault="006B71A8" w:rsidP="006B71A8">
      <w:pPr>
        <w:tabs>
          <w:tab w:val="left" w:pos="720"/>
        </w:tabs>
      </w:pPr>
      <w:r>
        <w:tab/>
      </w:r>
      <w:r w:rsidR="00F914F3">
        <w:t>Sau khi cấu hình thành công, hệ thống tự gửi mail thông báo đến AF, Sales</w:t>
      </w:r>
      <w:r w:rsidR="00F9405D">
        <w:t>, CS</w:t>
      </w:r>
      <w:r w:rsidR="001B787F">
        <w:t xml:space="preserve"> và bộ phận được phân công thu hồi.</w:t>
      </w:r>
    </w:p>
    <w:p w14:paraId="0D1EEEB5" w14:textId="4EE36333" w:rsidR="000821A6" w:rsidRDefault="000821A6" w:rsidP="006B71A8">
      <w:pPr>
        <w:tabs>
          <w:tab w:val="left" w:pos="720"/>
        </w:tabs>
      </w:pPr>
      <w:r>
        <w:rPr>
          <w:noProof/>
        </w:rPr>
        <w:drawing>
          <wp:inline distT="0" distB="0" distL="0" distR="0" wp14:anchorId="11649AD2" wp14:editId="2D952CC6">
            <wp:extent cx="6207760" cy="3156585"/>
            <wp:effectExtent l="0" t="0" r="2540" b="571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207760" cy="3156585"/>
                    </a:xfrm>
                    <a:prstGeom prst="rect">
                      <a:avLst/>
                    </a:prstGeom>
                    <a:noFill/>
                    <a:ln>
                      <a:noFill/>
                    </a:ln>
                  </pic:spPr>
                </pic:pic>
              </a:graphicData>
            </a:graphic>
          </wp:inline>
        </w:drawing>
      </w:r>
    </w:p>
    <w:p w14:paraId="684E03CE" w14:textId="04616902" w:rsidR="00A41DD1" w:rsidRDefault="006B71A8" w:rsidP="002D1FC1">
      <w:pPr>
        <w:pStyle w:val="ListParagraph"/>
        <w:numPr>
          <w:ilvl w:val="0"/>
          <w:numId w:val="31"/>
        </w:numPr>
        <w:tabs>
          <w:tab w:val="left" w:pos="810"/>
        </w:tabs>
      </w:pPr>
      <w:r>
        <w:t>SDC có thể chọn vào “</w:t>
      </w:r>
      <w:r w:rsidR="0052278D">
        <w:t>Xem profile kỹ thuật</w:t>
      </w:r>
      <w:r>
        <w:t>”</w:t>
      </w:r>
    </w:p>
    <w:p w14:paraId="28061E29" w14:textId="09D42AE9" w:rsidR="000821A6" w:rsidRDefault="000821A6" w:rsidP="000821A6">
      <w:pPr>
        <w:tabs>
          <w:tab w:val="left" w:pos="810"/>
        </w:tabs>
      </w:pPr>
      <w:r>
        <w:t>Chi tiết:</w:t>
      </w:r>
    </w:p>
    <w:p w14:paraId="2B7ED7CE" w14:textId="30F0727C" w:rsidR="000821A6" w:rsidRDefault="000821A6" w:rsidP="000821A6">
      <w:pPr>
        <w:tabs>
          <w:tab w:val="left" w:pos="810"/>
        </w:tabs>
      </w:pPr>
      <w:r>
        <w:rPr>
          <w:noProof/>
        </w:rPr>
        <w:lastRenderedPageBreak/>
        <w:drawing>
          <wp:inline distT="0" distB="0" distL="0" distR="0" wp14:anchorId="4AB85F0C" wp14:editId="5E8F0CF1">
            <wp:extent cx="6223000" cy="3183255"/>
            <wp:effectExtent l="0" t="0" r="635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223000" cy="3183255"/>
                    </a:xfrm>
                    <a:prstGeom prst="rect">
                      <a:avLst/>
                    </a:prstGeom>
                    <a:noFill/>
                    <a:ln>
                      <a:noFill/>
                    </a:ln>
                  </pic:spPr>
                </pic:pic>
              </a:graphicData>
            </a:graphic>
          </wp:inline>
        </w:drawing>
      </w:r>
    </w:p>
    <w:p w14:paraId="13F4F1D8" w14:textId="77777777" w:rsidR="00A41DD1" w:rsidRDefault="00A41DD1" w:rsidP="00A41DD1">
      <w:pPr>
        <w:pStyle w:val="Heading3"/>
        <w:numPr>
          <w:ilvl w:val="0"/>
          <w:numId w:val="0"/>
        </w:numPr>
        <w:ind w:left="720"/>
      </w:pPr>
      <w:bookmarkStart w:id="307" w:name="_Toc66437746"/>
      <w:r>
        <w:t>4. Business rules (BR):</w:t>
      </w:r>
      <w:bookmarkEnd w:id="307"/>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A41DD1" w:rsidRPr="009609C0" w14:paraId="23BA4E71" w14:textId="77777777" w:rsidTr="005C279A">
        <w:trPr>
          <w:tblHeader/>
        </w:trPr>
        <w:tc>
          <w:tcPr>
            <w:tcW w:w="1506" w:type="dxa"/>
            <w:shd w:val="clear" w:color="auto" w:fill="4472C4" w:themeFill="accent5"/>
          </w:tcPr>
          <w:p w14:paraId="36EEB68C" w14:textId="77777777" w:rsidR="00A41DD1" w:rsidRPr="009609C0" w:rsidRDefault="00A41DD1" w:rsidP="005C279A">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7EDDF2D8" w14:textId="77777777" w:rsidR="00A41DD1" w:rsidRPr="009609C0" w:rsidRDefault="00A41DD1" w:rsidP="005C279A">
            <w:pPr>
              <w:pStyle w:val="Bang"/>
              <w:jc w:val="center"/>
              <w:rPr>
                <w:b/>
                <w:color w:val="FFFFFF" w:themeColor="background1"/>
                <w:sz w:val="24"/>
                <w:szCs w:val="24"/>
              </w:rPr>
            </w:pPr>
            <w:r w:rsidRPr="009609C0">
              <w:rPr>
                <w:b/>
                <w:color w:val="FFFFFF" w:themeColor="background1"/>
                <w:sz w:val="24"/>
                <w:szCs w:val="24"/>
              </w:rPr>
              <w:t xml:space="preserve">MÔ TẢ </w:t>
            </w:r>
          </w:p>
        </w:tc>
      </w:tr>
      <w:tr w:rsidR="00985ACD" w:rsidRPr="009609C0" w14:paraId="054F2694" w14:textId="77777777" w:rsidTr="005C279A">
        <w:tc>
          <w:tcPr>
            <w:tcW w:w="1506" w:type="dxa"/>
            <w:shd w:val="clear" w:color="000000" w:fill="FFFFFF"/>
          </w:tcPr>
          <w:p w14:paraId="3D601633" w14:textId="77777777" w:rsidR="00985ACD" w:rsidRPr="009609C0" w:rsidRDefault="00985ACD" w:rsidP="00985ACD">
            <w:pPr>
              <w:pStyle w:val="Bang"/>
              <w:jc w:val="center"/>
              <w:rPr>
                <w:sz w:val="24"/>
                <w:szCs w:val="24"/>
              </w:rPr>
            </w:pPr>
            <w:r>
              <w:rPr>
                <w:sz w:val="24"/>
                <w:szCs w:val="24"/>
              </w:rPr>
              <w:t>01</w:t>
            </w:r>
          </w:p>
        </w:tc>
        <w:tc>
          <w:tcPr>
            <w:tcW w:w="8275" w:type="dxa"/>
            <w:shd w:val="clear" w:color="000000" w:fill="FFFFFF"/>
          </w:tcPr>
          <w:p w14:paraId="2A407181" w14:textId="069375B3" w:rsidR="00985ACD" w:rsidRPr="0011396F" w:rsidRDefault="00985ACD" w:rsidP="00985ACD">
            <w:pPr>
              <w:spacing w:before="40" w:after="40" w:line="240" w:lineRule="auto"/>
              <w:jc w:val="both"/>
              <w:rPr>
                <w:szCs w:val="24"/>
              </w:rPr>
            </w:pPr>
            <w:r>
              <w:rPr>
                <w:szCs w:val="24"/>
              </w:rPr>
              <w:t>Tài khoản phải có quyền tương ứng.</w:t>
            </w:r>
          </w:p>
        </w:tc>
      </w:tr>
      <w:tr w:rsidR="00985ACD" w:rsidRPr="009609C0" w14:paraId="5AA9ACEF" w14:textId="77777777" w:rsidTr="005C279A">
        <w:tc>
          <w:tcPr>
            <w:tcW w:w="1506" w:type="dxa"/>
            <w:shd w:val="clear" w:color="000000" w:fill="FFFFFF"/>
          </w:tcPr>
          <w:p w14:paraId="48879E88" w14:textId="77777777" w:rsidR="00985ACD" w:rsidRDefault="00985ACD" w:rsidP="00985ACD">
            <w:pPr>
              <w:pStyle w:val="Bang"/>
              <w:jc w:val="center"/>
              <w:rPr>
                <w:sz w:val="24"/>
                <w:szCs w:val="24"/>
              </w:rPr>
            </w:pPr>
            <w:r>
              <w:rPr>
                <w:sz w:val="24"/>
                <w:szCs w:val="24"/>
              </w:rPr>
              <w:t>02</w:t>
            </w:r>
          </w:p>
        </w:tc>
        <w:tc>
          <w:tcPr>
            <w:tcW w:w="8275" w:type="dxa"/>
            <w:shd w:val="clear" w:color="000000" w:fill="FFFFFF"/>
          </w:tcPr>
          <w:p w14:paraId="15D9AC0A" w14:textId="62170C86" w:rsidR="00985ACD" w:rsidRDefault="00985ACD" w:rsidP="00985ACD">
            <w:pPr>
              <w:spacing w:before="40" w:after="40" w:line="240" w:lineRule="auto"/>
              <w:jc w:val="both"/>
              <w:rPr>
                <w:szCs w:val="24"/>
              </w:rPr>
            </w:pPr>
            <w:r>
              <w:rPr>
                <w:szCs w:val="24"/>
              </w:rPr>
              <w:t>Dữ liệu phải đúng chuẩn, thông tin chính xác.</w:t>
            </w:r>
          </w:p>
        </w:tc>
      </w:tr>
      <w:tr w:rsidR="00985ACD" w:rsidRPr="009609C0" w14:paraId="70BA7144" w14:textId="77777777" w:rsidTr="005C279A">
        <w:tc>
          <w:tcPr>
            <w:tcW w:w="1506" w:type="dxa"/>
            <w:shd w:val="clear" w:color="000000" w:fill="FFFFFF"/>
          </w:tcPr>
          <w:p w14:paraId="3A5C3A98" w14:textId="77777777" w:rsidR="00985ACD" w:rsidRDefault="00985ACD" w:rsidP="00985ACD">
            <w:pPr>
              <w:pStyle w:val="Bang"/>
              <w:jc w:val="center"/>
              <w:rPr>
                <w:sz w:val="24"/>
                <w:szCs w:val="24"/>
              </w:rPr>
            </w:pPr>
            <w:r>
              <w:rPr>
                <w:sz w:val="24"/>
                <w:szCs w:val="24"/>
              </w:rPr>
              <w:t>03</w:t>
            </w:r>
          </w:p>
        </w:tc>
        <w:tc>
          <w:tcPr>
            <w:tcW w:w="8275" w:type="dxa"/>
            <w:shd w:val="clear" w:color="000000" w:fill="FFFFFF"/>
          </w:tcPr>
          <w:p w14:paraId="7F40B707" w14:textId="294848DF" w:rsidR="00985ACD" w:rsidRDefault="00985ACD" w:rsidP="00985ACD">
            <w:pPr>
              <w:spacing w:before="40" w:after="40" w:line="240" w:lineRule="auto"/>
              <w:jc w:val="both"/>
              <w:rPr>
                <w:szCs w:val="24"/>
              </w:rPr>
            </w:pPr>
            <w:r>
              <w:rPr>
                <w:szCs w:val="24"/>
              </w:rPr>
              <w:t>Ghi nhận thông tin bộ đếm thời gian đúng.</w:t>
            </w:r>
          </w:p>
        </w:tc>
      </w:tr>
      <w:tr w:rsidR="00985ACD" w:rsidRPr="009609C0" w14:paraId="2B276743" w14:textId="77777777" w:rsidTr="005C279A">
        <w:tc>
          <w:tcPr>
            <w:tcW w:w="1506" w:type="dxa"/>
            <w:shd w:val="clear" w:color="000000" w:fill="FFFFFF"/>
          </w:tcPr>
          <w:p w14:paraId="3B9822EF" w14:textId="77777777" w:rsidR="00985ACD" w:rsidRDefault="00985ACD" w:rsidP="00985ACD">
            <w:pPr>
              <w:pStyle w:val="Bang"/>
              <w:jc w:val="center"/>
              <w:rPr>
                <w:sz w:val="24"/>
                <w:szCs w:val="24"/>
              </w:rPr>
            </w:pPr>
            <w:r>
              <w:rPr>
                <w:sz w:val="24"/>
                <w:szCs w:val="24"/>
              </w:rPr>
              <w:t>04</w:t>
            </w:r>
          </w:p>
        </w:tc>
        <w:tc>
          <w:tcPr>
            <w:tcW w:w="8275" w:type="dxa"/>
            <w:shd w:val="clear" w:color="000000" w:fill="FFFFFF"/>
          </w:tcPr>
          <w:p w14:paraId="5680ED96" w14:textId="50BE9107" w:rsidR="00985ACD" w:rsidRDefault="00985ACD" w:rsidP="00985ACD">
            <w:pPr>
              <w:spacing w:before="40" w:after="40" w:line="240" w:lineRule="auto"/>
              <w:jc w:val="both"/>
              <w:rPr>
                <w:szCs w:val="24"/>
              </w:rPr>
            </w:pPr>
            <w:r>
              <w:rPr>
                <w:szCs w:val="24"/>
              </w:rPr>
              <w:t>Thay đổi trạng thái từ Tạm Ngưng sang Thanh lý</w:t>
            </w:r>
          </w:p>
        </w:tc>
      </w:tr>
      <w:tr w:rsidR="00985ACD" w:rsidRPr="009609C0" w14:paraId="094665D7" w14:textId="77777777" w:rsidTr="005C279A">
        <w:tc>
          <w:tcPr>
            <w:tcW w:w="1506" w:type="dxa"/>
            <w:shd w:val="clear" w:color="000000" w:fill="FFFFFF"/>
          </w:tcPr>
          <w:p w14:paraId="21B15207" w14:textId="77777777" w:rsidR="00985ACD" w:rsidRDefault="00985ACD" w:rsidP="00985ACD">
            <w:pPr>
              <w:pStyle w:val="Bang"/>
              <w:jc w:val="center"/>
              <w:rPr>
                <w:sz w:val="24"/>
                <w:szCs w:val="24"/>
              </w:rPr>
            </w:pPr>
            <w:r>
              <w:rPr>
                <w:sz w:val="24"/>
                <w:szCs w:val="24"/>
              </w:rPr>
              <w:t>05</w:t>
            </w:r>
          </w:p>
        </w:tc>
        <w:tc>
          <w:tcPr>
            <w:tcW w:w="8275" w:type="dxa"/>
            <w:shd w:val="clear" w:color="000000" w:fill="FFFFFF"/>
          </w:tcPr>
          <w:p w14:paraId="2AA4A478" w14:textId="32B6DB1E" w:rsidR="00985ACD" w:rsidRDefault="00985ACD" w:rsidP="00985ACD">
            <w:pPr>
              <w:spacing w:before="40" w:after="40" w:line="240" w:lineRule="auto"/>
              <w:jc w:val="both"/>
              <w:rPr>
                <w:szCs w:val="24"/>
              </w:rPr>
            </w:pPr>
            <w:r>
              <w:rPr>
                <w:szCs w:val="24"/>
              </w:rPr>
              <w:t>Thay đổi trạng thái từ Hoạt động sang Thanh lý</w:t>
            </w:r>
          </w:p>
        </w:tc>
      </w:tr>
      <w:tr w:rsidR="00985ACD" w:rsidRPr="009609C0" w14:paraId="0319F91D" w14:textId="77777777" w:rsidTr="005C279A">
        <w:tc>
          <w:tcPr>
            <w:tcW w:w="1506" w:type="dxa"/>
            <w:shd w:val="clear" w:color="000000" w:fill="FFFFFF"/>
          </w:tcPr>
          <w:p w14:paraId="6CBD9F34" w14:textId="77777777" w:rsidR="00985ACD" w:rsidRDefault="00985ACD" w:rsidP="00985ACD">
            <w:pPr>
              <w:pStyle w:val="Bang"/>
              <w:jc w:val="center"/>
              <w:rPr>
                <w:sz w:val="24"/>
                <w:szCs w:val="24"/>
              </w:rPr>
            </w:pPr>
            <w:r>
              <w:rPr>
                <w:sz w:val="24"/>
                <w:szCs w:val="24"/>
              </w:rPr>
              <w:t>06</w:t>
            </w:r>
          </w:p>
        </w:tc>
        <w:tc>
          <w:tcPr>
            <w:tcW w:w="8275" w:type="dxa"/>
            <w:shd w:val="clear" w:color="000000" w:fill="FFFFFF"/>
          </w:tcPr>
          <w:p w14:paraId="41916D46" w14:textId="21A6B1DA" w:rsidR="00985ACD" w:rsidRDefault="00985ACD" w:rsidP="00985ACD">
            <w:pPr>
              <w:spacing w:before="40" w:after="40" w:line="240" w:lineRule="auto"/>
              <w:jc w:val="both"/>
              <w:rPr>
                <w:szCs w:val="24"/>
              </w:rPr>
            </w:pPr>
            <w:r>
              <w:rPr>
                <w:szCs w:val="24"/>
              </w:rPr>
              <w:t>Gửi mail tự động</w:t>
            </w:r>
          </w:p>
        </w:tc>
      </w:tr>
      <w:tr w:rsidR="00985ACD" w:rsidRPr="009609C0" w14:paraId="7B88F633" w14:textId="77777777" w:rsidTr="005C279A">
        <w:tc>
          <w:tcPr>
            <w:tcW w:w="1506" w:type="dxa"/>
            <w:shd w:val="clear" w:color="000000" w:fill="FFFFFF"/>
          </w:tcPr>
          <w:p w14:paraId="7F127D2A" w14:textId="70393FF3" w:rsidR="00985ACD" w:rsidRDefault="00985ACD" w:rsidP="00985ACD">
            <w:pPr>
              <w:pStyle w:val="Bang"/>
              <w:jc w:val="center"/>
              <w:rPr>
                <w:sz w:val="24"/>
                <w:szCs w:val="24"/>
              </w:rPr>
            </w:pPr>
            <w:r>
              <w:rPr>
                <w:sz w:val="24"/>
                <w:szCs w:val="24"/>
              </w:rPr>
              <w:t>07</w:t>
            </w:r>
          </w:p>
        </w:tc>
        <w:tc>
          <w:tcPr>
            <w:tcW w:w="8275" w:type="dxa"/>
            <w:shd w:val="clear" w:color="000000" w:fill="FFFFFF"/>
          </w:tcPr>
          <w:p w14:paraId="0358AA46" w14:textId="1301CF31" w:rsidR="00985ACD" w:rsidRDefault="00985ACD" w:rsidP="00985ACD">
            <w:pPr>
              <w:spacing w:before="40" w:after="40" w:line="240" w:lineRule="auto"/>
              <w:jc w:val="both"/>
              <w:rPr>
                <w:szCs w:val="24"/>
              </w:rPr>
            </w:pPr>
            <w:r>
              <w:rPr>
                <w:szCs w:val="24"/>
              </w:rPr>
              <w:t>Các trường có dấu * bắt buộc nhập</w:t>
            </w:r>
          </w:p>
        </w:tc>
      </w:tr>
      <w:tr w:rsidR="00985ACD" w:rsidRPr="009609C0" w14:paraId="51D0342D" w14:textId="77777777" w:rsidTr="005C279A">
        <w:tc>
          <w:tcPr>
            <w:tcW w:w="1506" w:type="dxa"/>
            <w:shd w:val="clear" w:color="000000" w:fill="FFFFFF"/>
          </w:tcPr>
          <w:p w14:paraId="3037197D" w14:textId="5D15D809" w:rsidR="00985ACD" w:rsidRDefault="00985ACD" w:rsidP="00985ACD">
            <w:pPr>
              <w:pStyle w:val="Bang"/>
              <w:jc w:val="center"/>
              <w:rPr>
                <w:sz w:val="24"/>
                <w:szCs w:val="24"/>
              </w:rPr>
            </w:pPr>
            <w:r>
              <w:rPr>
                <w:sz w:val="24"/>
                <w:szCs w:val="24"/>
              </w:rPr>
              <w:t>08</w:t>
            </w:r>
          </w:p>
        </w:tc>
        <w:tc>
          <w:tcPr>
            <w:tcW w:w="8275" w:type="dxa"/>
            <w:shd w:val="clear" w:color="000000" w:fill="FFFFFF"/>
          </w:tcPr>
          <w:p w14:paraId="4CD99259" w14:textId="477639DB" w:rsidR="00985ACD" w:rsidRDefault="00985ACD" w:rsidP="00985ACD">
            <w:pPr>
              <w:spacing w:before="40" w:after="40" w:line="240" w:lineRule="auto"/>
              <w:jc w:val="both"/>
              <w:rPr>
                <w:szCs w:val="24"/>
              </w:rPr>
            </w:pPr>
            <w:r>
              <w:rPr>
                <w:szCs w:val="24"/>
              </w:rPr>
              <w:t>Có thể cho chọn ngày đề nghị là ngày quá khứ hoặc tương lai</w:t>
            </w:r>
          </w:p>
        </w:tc>
      </w:tr>
      <w:tr w:rsidR="00985ACD" w:rsidRPr="00CA6A42" w14:paraId="2CA7927B" w14:textId="77777777" w:rsidTr="005C279A">
        <w:tc>
          <w:tcPr>
            <w:tcW w:w="1506" w:type="dxa"/>
            <w:shd w:val="clear" w:color="000000" w:fill="FFFFFF"/>
          </w:tcPr>
          <w:p w14:paraId="40982483" w14:textId="0DAA91E6" w:rsidR="00985ACD" w:rsidRPr="00CA6A42" w:rsidRDefault="00985ACD" w:rsidP="00985ACD">
            <w:pPr>
              <w:pStyle w:val="Bang"/>
              <w:jc w:val="center"/>
              <w:rPr>
                <w:sz w:val="24"/>
                <w:szCs w:val="24"/>
              </w:rPr>
            </w:pPr>
            <w:r w:rsidRPr="00CA6A42">
              <w:rPr>
                <w:sz w:val="24"/>
                <w:szCs w:val="24"/>
              </w:rPr>
              <w:t>09</w:t>
            </w:r>
          </w:p>
        </w:tc>
        <w:tc>
          <w:tcPr>
            <w:tcW w:w="8275" w:type="dxa"/>
            <w:shd w:val="clear" w:color="000000" w:fill="FFFFFF"/>
          </w:tcPr>
          <w:p w14:paraId="27BD8517" w14:textId="18181F8E" w:rsidR="00985ACD" w:rsidRPr="00CA6A42" w:rsidRDefault="00985ACD" w:rsidP="00985ACD">
            <w:pPr>
              <w:spacing w:before="40" w:after="40" w:line="240" w:lineRule="auto"/>
              <w:jc w:val="both"/>
              <w:rPr>
                <w:szCs w:val="24"/>
              </w:rPr>
            </w:pPr>
            <w:r w:rsidRPr="00CA6A42">
              <w:rPr>
                <w:szCs w:val="24"/>
              </w:rPr>
              <w:t>Đề nghị chỉ xuất hiện trước</w:t>
            </w:r>
            <w:r w:rsidR="00F15082" w:rsidRPr="00CA6A42">
              <w:rPr>
                <w:szCs w:val="24"/>
              </w:rPr>
              <w:t xml:space="preserve"> 2</w:t>
            </w:r>
            <w:r w:rsidRPr="00CA6A42">
              <w:rPr>
                <w:szCs w:val="24"/>
              </w:rPr>
              <w:t xml:space="preserve"> ngày đối với bộ phận SDC</w:t>
            </w:r>
          </w:p>
        </w:tc>
      </w:tr>
      <w:tr w:rsidR="00985ACD" w:rsidRPr="00CA6A42" w14:paraId="17257995" w14:textId="77777777" w:rsidTr="005C279A">
        <w:tc>
          <w:tcPr>
            <w:tcW w:w="1506" w:type="dxa"/>
            <w:shd w:val="clear" w:color="000000" w:fill="FFFFFF"/>
          </w:tcPr>
          <w:p w14:paraId="60E730FC" w14:textId="488F3EE5" w:rsidR="00985ACD" w:rsidRPr="00CA6A42" w:rsidRDefault="00985ACD" w:rsidP="00985ACD">
            <w:pPr>
              <w:pStyle w:val="Bang"/>
              <w:jc w:val="center"/>
              <w:rPr>
                <w:sz w:val="24"/>
                <w:szCs w:val="24"/>
              </w:rPr>
            </w:pPr>
            <w:r w:rsidRPr="00CA6A42">
              <w:rPr>
                <w:sz w:val="24"/>
                <w:szCs w:val="24"/>
              </w:rPr>
              <w:t>1</w:t>
            </w:r>
            <w:r w:rsidR="009D0C8C" w:rsidRPr="00CA6A42">
              <w:rPr>
                <w:sz w:val="24"/>
                <w:szCs w:val="24"/>
              </w:rPr>
              <w:t>0</w:t>
            </w:r>
          </w:p>
        </w:tc>
        <w:tc>
          <w:tcPr>
            <w:tcW w:w="8275" w:type="dxa"/>
            <w:shd w:val="clear" w:color="000000" w:fill="FFFFFF"/>
          </w:tcPr>
          <w:p w14:paraId="204F2404" w14:textId="1BFB2F83" w:rsidR="00985ACD" w:rsidRPr="00CA6A42" w:rsidRDefault="00985ACD" w:rsidP="00985ACD">
            <w:pPr>
              <w:spacing w:before="40" w:after="40" w:line="240" w:lineRule="auto"/>
              <w:jc w:val="both"/>
              <w:rPr>
                <w:szCs w:val="24"/>
              </w:rPr>
            </w:pPr>
            <w:r w:rsidRPr="00CA6A42">
              <w:rPr>
                <w:szCs w:val="24"/>
              </w:rPr>
              <w:t>Chỉ có thể thanh lý 1 địa chỉ trong cùng 1 phiếu</w:t>
            </w:r>
            <w:r w:rsidR="00016908" w:rsidRPr="00CA6A42">
              <w:rPr>
                <w:szCs w:val="24"/>
              </w:rPr>
              <w:t xml:space="preserve"> yêu cầu</w:t>
            </w:r>
          </w:p>
        </w:tc>
      </w:tr>
    </w:tbl>
    <w:p w14:paraId="1676897B" w14:textId="12E0C93B" w:rsidR="00A41DD1" w:rsidRPr="00CA6A42" w:rsidRDefault="00A41DD1" w:rsidP="00A41DD1"/>
    <w:p w14:paraId="5B528597" w14:textId="54B24996" w:rsidR="00523F01" w:rsidRPr="00CA6A42" w:rsidRDefault="00523F01" w:rsidP="00523F01">
      <w:pPr>
        <w:pStyle w:val="Heading2"/>
        <w:tabs>
          <w:tab w:val="left" w:pos="720"/>
        </w:tabs>
      </w:pPr>
      <w:bookmarkStart w:id="308" w:name="_Toc66437747"/>
      <w:r w:rsidRPr="00CA6A42">
        <w:t>UC25: Chuyển địa điểm:</w:t>
      </w:r>
      <w:bookmarkEnd w:id="308"/>
    </w:p>
    <w:p w14:paraId="07DBD477" w14:textId="77777777" w:rsidR="00523F01" w:rsidRDefault="00523F01" w:rsidP="00523F01">
      <w:pPr>
        <w:pStyle w:val="Heading3"/>
        <w:numPr>
          <w:ilvl w:val="0"/>
          <w:numId w:val="0"/>
        </w:numPr>
        <w:ind w:left="1004"/>
      </w:pPr>
      <w:bookmarkStart w:id="309" w:name="_Toc66437748"/>
      <w:r>
        <w:t>1. Mô tả:</w:t>
      </w:r>
      <w:bookmarkEnd w:id="309"/>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523F01" w:rsidRPr="00E15B12" w14:paraId="7231EDCC" w14:textId="77777777" w:rsidTr="009266CE">
        <w:trPr>
          <w:trHeight w:val="567"/>
        </w:trPr>
        <w:tc>
          <w:tcPr>
            <w:tcW w:w="2116" w:type="dxa"/>
            <w:shd w:val="clear" w:color="auto" w:fill="4472C4" w:themeFill="accent5"/>
            <w:vAlign w:val="center"/>
          </w:tcPr>
          <w:p w14:paraId="17728E35" w14:textId="1A1598B2" w:rsidR="00523F01" w:rsidRPr="00E15B12" w:rsidRDefault="008C315B" w:rsidP="009266CE">
            <w:pPr>
              <w:spacing w:line="360" w:lineRule="auto"/>
              <w:rPr>
                <w:b/>
                <w:color w:val="FFFFFF" w:themeColor="background1"/>
                <w:szCs w:val="24"/>
              </w:rPr>
            </w:pPr>
            <w:r>
              <w:rPr>
                <w:b/>
                <w:color w:val="FFFFFF" w:themeColor="background1"/>
                <w:szCs w:val="24"/>
              </w:rPr>
              <w:t>UC25</w:t>
            </w:r>
          </w:p>
        </w:tc>
        <w:tc>
          <w:tcPr>
            <w:tcW w:w="7678" w:type="dxa"/>
            <w:vAlign w:val="center"/>
          </w:tcPr>
          <w:p w14:paraId="20C64AD7" w14:textId="4B364FD6" w:rsidR="00523F01" w:rsidRPr="00D66D7D" w:rsidRDefault="00523F01" w:rsidP="004706A5">
            <w:pPr>
              <w:pStyle w:val="tvNote"/>
            </w:pPr>
            <w:r>
              <w:t>Chuyển địa điểm</w:t>
            </w:r>
          </w:p>
        </w:tc>
      </w:tr>
      <w:tr w:rsidR="00523F01" w:rsidRPr="00E15B12" w14:paraId="03611C2C" w14:textId="77777777" w:rsidTr="009266CE">
        <w:trPr>
          <w:trHeight w:val="567"/>
        </w:trPr>
        <w:tc>
          <w:tcPr>
            <w:tcW w:w="2116" w:type="dxa"/>
            <w:shd w:val="clear" w:color="auto" w:fill="4472C4" w:themeFill="accent5"/>
            <w:vAlign w:val="center"/>
          </w:tcPr>
          <w:p w14:paraId="007CA732" w14:textId="77777777" w:rsidR="00523F01" w:rsidRPr="00E15B12" w:rsidRDefault="00523F01" w:rsidP="009266CE">
            <w:pPr>
              <w:spacing w:line="360" w:lineRule="auto"/>
              <w:rPr>
                <w:b/>
                <w:color w:val="FFFFFF" w:themeColor="background1"/>
                <w:szCs w:val="24"/>
              </w:rPr>
            </w:pPr>
            <w:r>
              <w:rPr>
                <w:b/>
                <w:color w:val="FFFFFF" w:themeColor="background1"/>
                <w:szCs w:val="24"/>
              </w:rPr>
              <w:t>Description</w:t>
            </w:r>
          </w:p>
        </w:tc>
        <w:tc>
          <w:tcPr>
            <w:tcW w:w="7678" w:type="dxa"/>
            <w:vAlign w:val="center"/>
          </w:tcPr>
          <w:p w14:paraId="4926D4D9" w14:textId="058EA075" w:rsidR="00523F01" w:rsidRPr="002B38F7" w:rsidRDefault="00523F01" w:rsidP="004706A5">
            <w:pPr>
              <w:pStyle w:val="tvNote"/>
            </w:pPr>
            <w:r>
              <w:t>Khi có yêu cầu chuyển địa điểm, Salesman vào hệ thống FTMS tạo yêu cầu chuyển địa điểm dịch vụ.</w:t>
            </w:r>
          </w:p>
          <w:p w14:paraId="71C05EB3" w14:textId="18D4074E" w:rsidR="00523F01" w:rsidRPr="00192EC7" w:rsidRDefault="00523F01" w:rsidP="004706A5">
            <w:pPr>
              <w:pStyle w:val="tvNote"/>
            </w:pPr>
            <w:r>
              <w:lastRenderedPageBreak/>
              <w:t xml:space="preserve"> </w:t>
            </w:r>
            <w:r w:rsidRPr="00D66D7D">
              <w:t xml:space="preserve">Màn hình cho phép </w:t>
            </w:r>
            <w:r>
              <w:t>người dùng tạo phiếu yêu cầu chuyển địa điểm phiếu đăng ký chi tiết, Sales nhập mã HĐ vào ô HĐ, hệ thống hiện thị thông tin HĐ và các PLHĐ, Sales chọn phiếu cần chuyển, bổ sung lý do, ngày chuyển, sau đó gửi yêu cầu đến bộ phận AF.</w:t>
            </w:r>
          </w:p>
          <w:p w14:paraId="7BFDE479" w14:textId="4E9BA34E" w:rsidR="00523F01" w:rsidRPr="00C117A0" w:rsidRDefault="00523F01" w:rsidP="004706A5">
            <w:pPr>
              <w:pStyle w:val="tvNote"/>
            </w:pPr>
            <w:r>
              <w:t>AF sau khi nhận được email yêu cầu từ hệ thống sẽ vào Tool thao tác xác nhận việc chuyển địa điểm. Mail sẽ gửi thông báo đến SDC và AF.</w:t>
            </w:r>
          </w:p>
          <w:p w14:paraId="7917F74C" w14:textId="4CAA9531" w:rsidR="00523F01" w:rsidRPr="000A5F67" w:rsidRDefault="00523F01" w:rsidP="004706A5">
            <w:pPr>
              <w:pStyle w:val="tvNote"/>
            </w:pPr>
            <w:r>
              <w:t>Chuyển địa điểm: SDC nhận yêu cầu, tiến hành chuyển theo yêu cầu.</w:t>
            </w:r>
          </w:p>
          <w:p w14:paraId="27771D3D" w14:textId="3F325DEC" w:rsidR="00523F01" w:rsidRPr="00364827" w:rsidRDefault="00523F01" w:rsidP="004706A5">
            <w:pPr>
              <w:pStyle w:val="tvNote"/>
            </w:pPr>
            <w:r>
              <w:t>Hệ thống sẽ hiển thị chức năng Yêu cầu chuyển cho SDC khi cách hạn 01 ngày.</w:t>
            </w:r>
          </w:p>
          <w:p w14:paraId="6618BEDA" w14:textId="583F174B" w:rsidR="00523F01" w:rsidRDefault="00523F01" w:rsidP="004706A5">
            <w:pPr>
              <w:pStyle w:val="tvNote"/>
            </w:pPr>
            <w:r>
              <w:rPr>
                <w:lang w:val="en-US"/>
              </w:rPr>
              <w:t>SDC p</w:t>
            </w:r>
            <w:r>
              <w:t>hân công tổ khảo sát sau đó chọn “Tạo đề nghị khảo sát”</w:t>
            </w:r>
          </w:p>
          <w:p w14:paraId="18BC35F5" w14:textId="3D7FF235" w:rsidR="008F741F" w:rsidRPr="008F741F" w:rsidRDefault="008F741F" w:rsidP="004706A5">
            <w:pPr>
              <w:pStyle w:val="tvNote"/>
            </w:pPr>
            <w:r>
              <w:t>Trường hợp NOT OK: Cập nhật lại tình trạng phiếu yêu cầu.</w:t>
            </w:r>
          </w:p>
          <w:p w14:paraId="076EA471" w14:textId="4106D0AA" w:rsidR="008F741F" w:rsidRDefault="008F741F" w:rsidP="004706A5">
            <w:pPr>
              <w:pStyle w:val="tvNote"/>
            </w:pPr>
            <w:r>
              <w:t>Trường hợp OK: Quy trình sau đó sẽ giống như đề nghị triển khai mới, tuy nhiên sẽ không có bước tạo HD hoặc PLHD, các thông tin về thiết bị, vật tư triển khai và người được phân công triển khai sẽ được phân công lại.</w:t>
            </w:r>
          </w:p>
          <w:p w14:paraId="684D952F" w14:textId="5E5E8F9A" w:rsidR="00523F01" w:rsidRPr="00D66D7D" w:rsidRDefault="00523F01" w:rsidP="004706A5">
            <w:pPr>
              <w:pStyle w:val="tvNote"/>
            </w:pPr>
            <w:r>
              <w:t>Sau khi thực hiện yêu cầu, hệ thống tự gửi mail phản hồi cho AF và Sales.</w:t>
            </w:r>
          </w:p>
        </w:tc>
      </w:tr>
      <w:tr w:rsidR="00523F01" w:rsidRPr="00E15B12" w14:paraId="5F183564" w14:textId="77777777" w:rsidTr="009266CE">
        <w:trPr>
          <w:trHeight w:val="567"/>
        </w:trPr>
        <w:tc>
          <w:tcPr>
            <w:tcW w:w="2116" w:type="dxa"/>
            <w:shd w:val="clear" w:color="auto" w:fill="4472C4" w:themeFill="accent5"/>
            <w:vAlign w:val="center"/>
          </w:tcPr>
          <w:p w14:paraId="3F826D45" w14:textId="3AA72B83" w:rsidR="00523F01" w:rsidRPr="00E15B12" w:rsidRDefault="00523F01" w:rsidP="009266CE">
            <w:pPr>
              <w:spacing w:line="360" w:lineRule="auto"/>
              <w:rPr>
                <w:b/>
                <w:color w:val="FFFFFF" w:themeColor="background1"/>
                <w:szCs w:val="24"/>
              </w:rPr>
            </w:pPr>
            <w:r w:rsidRPr="00E15B12">
              <w:rPr>
                <w:b/>
                <w:color w:val="FFFFFF" w:themeColor="background1"/>
                <w:szCs w:val="24"/>
              </w:rPr>
              <w:lastRenderedPageBreak/>
              <w:t xml:space="preserve">Actor </w:t>
            </w:r>
          </w:p>
        </w:tc>
        <w:tc>
          <w:tcPr>
            <w:tcW w:w="7678" w:type="dxa"/>
            <w:vAlign w:val="center"/>
          </w:tcPr>
          <w:p w14:paraId="09A6CD22" w14:textId="77133363" w:rsidR="00523F01" w:rsidRPr="00D66D7D" w:rsidRDefault="00523F01" w:rsidP="004706A5">
            <w:pPr>
              <w:pStyle w:val="tvNote"/>
            </w:pPr>
            <w:r w:rsidRPr="006072B5">
              <w:t>FTI-SAL Salesman</w:t>
            </w:r>
            <w:r>
              <w:rPr>
                <w:lang w:val="en-US"/>
              </w:rPr>
              <w:t xml:space="preserve">, FTI-SDC </w:t>
            </w:r>
          </w:p>
        </w:tc>
      </w:tr>
      <w:tr w:rsidR="00523F01" w:rsidRPr="00E15B12" w14:paraId="2ABFA9F9" w14:textId="77777777" w:rsidTr="009266CE">
        <w:trPr>
          <w:trHeight w:val="567"/>
        </w:trPr>
        <w:tc>
          <w:tcPr>
            <w:tcW w:w="2116" w:type="dxa"/>
            <w:shd w:val="clear" w:color="auto" w:fill="4472C4" w:themeFill="accent5"/>
            <w:vAlign w:val="center"/>
          </w:tcPr>
          <w:p w14:paraId="3EC52554" w14:textId="77777777" w:rsidR="00523F01" w:rsidRPr="00E15B12" w:rsidRDefault="00523F01" w:rsidP="009266CE">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2C35E5DA" w14:textId="4E940205" w:rsidR="00523F01" w:rsidRPr="00D66D7D" w:rsidRDefault="00523F01" w:rsidP="004706A5">
            <w:pPr>
              <w:pStyle w:val="tvNote"/>
            </w:pPr>
            <w:r>
              <w:t xml:space="preserve">Chọn FTMS - LeasedLine – </w:t>
            </w:r>
            <w:r w:rsidR="007160E8">
              <w:t>Chuyển địa điểm</w:t>
            </w:r>
          </w:p>
        </w:tc>
      </w:tr>
      <w:tr w:rsidR="00523F01" w:rsidRPr="00E15B12" w14:paraId="35540367" w14:textId="77777777" w:rsidTr="009266CE">
        <w:trPr>
          <w:trHeight w:val="682"/>
        </w:trPr>
        <w:tc>
          <w:tcPr>
            <w:tcW w:w="2116" w:type="dxa"/>
            <w:shd w:val="clear" w:color="auto" w:fill="4472C4" w:themeFill="accent5"/>
            <w:vAlign w:val="center"/>
          </w:tcPr>
          <w:p w14:paraId="15E87DC4" w14:textId="77777777" w:rsidR="00523F01" w:rsidRDefault="00523F01" w:rsidP="009266CE">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132D868C" w14:textId="77777777" w:rsidR="00523F01" w:rsidRPr="00E15B12" w:rsidRDefault="00523F01" w:rsidP="009266CE">
            <w:pPr>
              <w:spacing w:line="360" w:lineRule="auto"/>
              <w:rPr>
                <w:b/>
                <w:color w:val="FFFFFF" w:themeColor="background1"/>
                <w:szCs w:val="24"/>
              </w:rPr>
            </w:pPr>
          </w:p>
        </w:tc>
        <w:tc>
          <w:tcPr>
            <w:tcW w:w="7678" w:type="dxa"/>
            <w:vAlign w:val="center"/>
          </w:tcPr>
          <w:p w14:paraId="2A532B21" w14:textId="77777777" w:rsidR="00DB1AF5" w:rsidRPr="00DB1AF5" w:rsidRDefault="00523F01" w:rsidP="004706A5">
            <w:pPr>
              <w:pStyle w:val="tvNote"/>
            </w:pPr>
            <w:r>
              <w:t>Người dùng được phân quyền</w:t>
            </w:r>
            <w:r w:rsidR="00DB1AF5">
              <w:rPr>
                <w:lang w:val="en-US"/>
              </w:rPr>
              <w:t>, hiển thị trang</w:t>
            </w:r>
          </w:p>
          <w:p w14:paraId="1B8E18A4" w14:textId="3CB09D64" w:rsidR="00523F01" w:rsidRPr="00D66D7D" w:rsidRDefault="00523F01" w:rsidP="004706A5">
            <w:pPr>
              <w:pStyle w:val="tvNote"/>
            </w:pPr>
            <w:r>
              <w:t>Người d</w:t>
            </w:r>
            <w:r w:rsidR="00DB1AF5">
              <w:t>ùng được phân quyền tạo yêu cầu</w:t>
            </w:r>
          </w:p>
        </w:tc>
      </w:tr>
      <w:tr w:rsidR="00523F01" w:rsidRPr="00E15B12" w14:paraId="1FE852B6" w14:textId="77777777" w:rsidTr="009266CE">
        <w:trPr>
          <w:trHeight w:val="567"/>
        </w:trPr>
        <w:tc>
          <w:tcPr>
            <w:tcW w:w="2116" w:type="dxa"/>
            <w:shd w:val="clear" w:color="auto" w:fill="4472C4" w:themeFill="accent5"/>
            <w:vAlign w:val="center"/>
          </w:tcPr>
          <w:p w14:paraId="73134641" w14:textId="53AA4BA8" w:rsidR="00523F01" w:rsidRPr="00B53838" w:rsidRDefault="00523F01" w:rsidP="009266CE">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457B2286" w14:textId="3CAF76B2" w:rsidR="00523F01" w:rsidRPr="00D66D7D" w:rsidRDefault="00DB1AF5" w:rsidP="004706A5">
            <w:pPr>
              <w:pStyle w:val="tvNote"/>
            </w:pPr>
            <w:r>
              <w:t xml:space="preserve">Gửi yêu cầu, thực hiện yêu cầu </w:t>
            </w:r>
            <w:r w:rsidR="00523F01" w:rsidRPr="007A3829">
              <w:t>thành công.</w:t>
            </w:r>
          </w:p>
        </w:tc>
      </w:tr>
    </w:tbl>
    <w:p w14:paraId="2EB9D667" w14:textId="77777777" w:rsidR="00523F01" w:rsidRDefault="00523F01" w:rsidP="00523F01">
      <w:pPr>
        <w:pStyle w:val="Heading3"/>
        <w:numPr>
          <w:ilvl w:val="0"/>
          <w:numId w:val="0"/>
        </w:numPr>
        <w:ind w:left="1004"/>
      </w:pPr>
      <w:bookmarkStart w:id="310" w:name="_Toc66437749"/>
      <w:r>
        <w:lastRenderedPageBreak/>
        <w:t>2. Activity Diagram:</w:t>
      </w:r>
      <w:bookmarkEnd w:id="310"/>
    </w:p>
    <w:p w14:paraId="2A62EF6E" w14:textId="48F41939" w:rsidR="00523F01" w:rsidRPr="006C0459" w:rsidRDefault="00F14454" w:rsidP="00523F01">
      <w:r>
        <w:rPr>
          <w:noProof/>
        </w:rPr>
        <w:drawing>
          <wp:inline distT="0" distB="0" distL="0" distR="0" wp14:anchorId="178C3202" wp14:editId="7CE06E4A">
            <wp:extent cx="6217920" cy="38404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p>
    <w:p w14:paraId="308829C6" w14:textId="77777777" w:rsidR="00523F01" w:rsidRDefault="00523F01" w:rsidP="00523F01">
      <w:pPr>
        <w:pStyle w:val="Heading3"/>
        <w:numPr>
          <w:ilvl w:val="0"/>
          <w:numId w:val="0"/>
        </w:numPr>
      </w:pPr>
      <w:bookmarkStart w:id="311" w:name="_Toc66437750"/>
      <w:r>
        <w:t>3.</w:t>
      </w:r>
      <w:r w:rsidRPr="005F4DB2">
        <w:t xml:space="preserve"> </w:t>
      </w:r>
      <w:r>
        <w:t>Wireframe, Screen description:</w:t>
      </w:r>
      <w:bookmarkEnd w:id="311"/>
    </w:p>
    <w:p w14:paraId="6E0C1608" w14:textId="668B735D" w:rsidR="006B71EB" w:rsidRPr="00BB0D8D" w:rsidRDefault="006E1B1B" w:rsidP="00523F01">
      <w:pPr>
        <w:rPr>
          <w:noProof/>
          <w:color w:val="FF0000"/>
        </w:rPr>
      </w:pPr>
      <w:bookmarkStart w:id="312" w:name="_Hlk63326965"/>
      <w:r w:rsidRPr="00BB0D8D">
        <w:rPr>
          <w:noProof/>
          <w:color w:val="FF0000"/>
        </w:rPr>
        <w:t>Tương ứng với từng quyền</w:t>
      </w:r>
      <w:r w:rsidR="00ED10A7" w:rsidRPr="00BB0D8D">
        <w:rPr>
          <w:noProof/>
          <w:color w:val="FF0000"/>
        </w:rPr>
        <w:t xml:space="preserve"> của</w:t>
      </w:r>
      <w:r w:rsidRPr="00BB0D8D">
        <w:rPr>
          <w:noProof/>
          <w:color w:val="FF0000"/>
        </w:rPr>
        <w:t xml:space="preserve"> account đăng nhập sẽ hiển thị tương ứng chức năng</w:t>
      </w:r>
      <w:r w:rsidR="00ED10A7" w:rsidRPr="00BB0D8D">
        <w:rPr>
          <w:noProof/>
          <w:color w:val="FF0000"/>
        </w:rPr>
        <w:t xml:space="preserve"> trên menu</w:t>
      </w:r>
      <w:r w:rsidRPr="00BB0D8D">
        <w:rPr>
          <w:noProof/>
          <w:color w:val="FF0000"/>
        </w:rPr>
        <w:t xml:space="preserve"> của Chuyển địa điểm, bao gồm: Tạo yêu cầu, Duyệt yêu cầu, Thực hiện yêu cầu.</w:t>
      </w:r>
    </w:p>
    <w:p w14:paraId="32DAB322" w14:textId="48643377" w:rsidR="006B71EB" w:rsidRDefault="006B71EB" w:rsidP="00523F01">
      <w:pPr>
        <w:rPr>
          <w:noProof/>
        </w:rPr>
      </w:pPr>
      <w:r>
        <w:rPr>
          <w:noProof/>
        </w:rPr>
        <w:t>Ví dụ: Account quyền Admin:</w:t>
      </w:r>
    </w:p>
    <w:p w14:paraId="72B77076" w14:textId="759BE876" w:rsidR="00523F01" w:rsidRPr="00335930" w:rsidRDefault="00901941" w:rsidP="00523F01">
      <w:pPr>
        <w:rPr>
          <w:b/>
          <w:bCs/>
          <w:i/>
          <w:iCs/>
          <w:color w:val="ED7D31" w:themeColor="accent2"/>
        </w:rPr>
      </w:pPr>
      <w:r w:rsidRPr="00335930">
        <w:rPr>
          <w:b/>
          <w:bCs/>
          <w:i/>
          <w:iCs/>
          <w:noProof/>
          <w:color w:val="ED7D31" w:themeColor="accent2"/>
        </w:rPr>
        <w:t>Tại menu, chọn Chuyển địa điểm -&gt; Tạo yêu cầu</w:t>
      </w:r>
    </w:p>
    <w:p w14:paraId="02624F6A" w14:textId="5CCF10CE" w:rsidR="00523F01" w:rsidRPr="00901941" w:rsidRDefault="00901941" w:rsidP="00901941">
      <w:pPr>
        <w:rPr>
          <w:b/>
          <w:bCs/>
        </w:rPr>
      </w:pPr>
      <w:r>
        <w:rPr>
          <w:b/>
          <w:bCs/>
          <w:noProof/>
        </w:rPr>
        <w:lastRenderedPageBreak/>
        <w:drawing>
          <wp:inline distT="0" distB="0" distL="0" distR="0" wp14:anchorId="679882C3" wp14:editId="499BBDB9">
            <wp:extent cx="1530814" cy="32419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537787" cy="3256732"/>
                    </a:xfrm>
                    <a:prstGeom prst="rect">
                      <a:avLst/>
                    </a:prstGeom>
                    <a:noFill/>
                    <a:ln>
                      <a:noFill/>
                    </a:ln>
                  </pic:spPr>
                </pic:pic>
              </a:graphicData>
            </a:graphic>
          </wp:inline>
        </w:drawing>
      </w:r>
      <w:r>
        <w:rPr>
          <w:b/>
          <w:bCs/>
        </w:rPr>
        <w:tab/>
      </w:r>
      <w:r>
        <w:rPr>
          <w:b/>
          <w:bCs/>
        </w:rPr>
        <w:tab/>
      </w:r>
      <w:r>
        <w:rPr>
          <w:b/>
          <w:bCs/>
          <w:noProof/>
        </w:rPr>
        <w:drawing>
          <wp:inline distT="0" distB="0" distL="0" distR="0" wp14:anchorId="0A882674" wp14:editId="469EFFFB">
            <wp:extent cx="1225557" cy="31919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244682" cy="3241744"/>
                    </a:xfrm>
                    <a:prstGeom prst="rect">
                      <a:avLst/>
                    </a:prstGeom>
                    <a:noFill/>
                    <a:ln>
                      <a:noFill/>
                    </a:ln>
                  </pic:spPr>
                </pic:pic>
              </a:graphicData>
            </a:graphic>
          </wp:inline>
        </w:drawing>
      </w:r>
    </w:p>
    <w:p w14:paraId="108D4265" w14:textId="580264E6" w:rsidR="00523F01" w:rsidRPr="00335930" w:rsidRDefault="00901941" w:rsidP="00523F01">
      <w:pPr>
        <w:tabs>
          <w:tab w:val="left" w:pos="5810"/>
        </w:tabs>
        <w:rPr>
          <w:b/>
          <w:bCs/>
          <w:i/>
          <w:iCs/>
          <w:color w:val="ED7D31" w:themeColor="accent2"/>
        </w:rPr>
      </w:pPr>
      <w:r w:rsidRPr="00335930">
        <w:rPr>
          <w:b/>
          <w:bCs/>
          <w:i/>
          <w:iCs/>
          <w:color w:val="ED7D31" w:themeColor="accent2"/>
        </w:rPr>
        <w:t>Hiển thị m</w:t>
      </w:r>
      <w:r w:rsidR="00523F01" w:rsidRPr="00335930">
        <w:rPr>
          <w:b/>
          <w:bCs/>
          <w:i/>
          <w:iCs/>
          <w:color w:val="ED7D31" w:themeColor="accent2"/>
        </w:rPr>
        <w:t>àn hình Tạo yêu cầu</w:t>
      </w:r>
      <w:r w:rsidR="00F960E1">
        <w:rPr>
          <w:b/>
          <w:bCs/>
          <w:i/>
          <w:iCs/>
          <w:color w:val="ED7D31" w:themeColor="accent2"/>
        </w:rPr>
        <w:t>:</w:t>
      </w:r>
    </w:p>
    <w:p w14:paraId="1638C89B" w14:textId="6F356821" w:rsidR="00523F01" w:rsidRDefault="001A188A" w:rsidP="00523F01">
      <w:pPr>
        <w:tabs>
          <w:tab w:val="left" w:pos="5810"/>
        </w:tabs>
      </w:pPr>
      <w:r>
        <w:rPr>
          <w:noProof/>
        </w:rPr>
        <w:drawing>
          <wp:inline distT="0" distB="0" distL="0" distR="0" wp14:anchorId="6EE89D6A" wp14:editId="127D3633">
            <wp:extent cx="6225540" cy="1544955"/>
            <wp:effectExtent l="0" t="0" r="381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225540" cy="1544955"/>
                    </a:xfrm>
                    <a:prstGeom prst="rect">
                      <a:avLst/>
                    </a:prstGeom>
                  </pic:spPr>
                </pic:pic>
              </a:graphicData>
            </a:graphic>
          </wp:inline>
        </w:drawing>
      </w:r>
    </w:p>
    <w:p w14:paraId="1A3D7F6D" w14:textId="77777777" w:rsidR="008940E4" w:rsidRDefault="008940E4" w:rsidP="00523F01">
      <w:pPr>
        <w:tabs>
          <w:tab w:val="left" w:pos="5810"/>
        </w:tabs>
      </w:pPr>
      <w:r w:rsidRPr="008940E4">
        <w:t>Danh sách các phiếu yêu cầu sẽ load lên theo tài khoản của người tạo phiếu yêu cầu đó.</w:t>
      </w:r>
    </w:p>
    <w:p w14:paraId="0A69F259" w14:textId="0C0EB57D" w:rsidR="008940E4" w:rsidRDefault="008940E4" w:rsidP="00523F01">
      <w:pPr>
        <w:tabs>
          <w:tab w:val="left" w:pos="5810"/>
        </w:tabs>
        <w:rPr>
          <w:color w:val="FF0000"/>
        </w:rPr>
      </w:pPr>
      <w:r w:rsidRPr="008940E4">
        <w:rPr>
          <w:color w:val="FF0000"/>
        </w:rPr>
        <w:t xml:space="preserve">Ví dụ: </w:t>
      </w:r>
      <w:r>
        <w:rPr>
          <w:color w:val="FF0000"/>
        </w:rPr>
        <w:t>T</w:t>
      </w:r>
      <w:r w:rsidRPr="008940E4">
        <w:rPr>
          <w:color w:val="FF0000"/>
        </w:rPr>
        <w:t>ài khoản trungpv tạo phiếu yêu cầu "chuyển địa điểm", khi vào xem danh sách phiếu được tạo mới thì chỉ xem được các phiếu mà tài khoản trungpx đã tạo, còn các phiếu yêu cầu khác do người khác tạo sẽ không hiện lên.</w:t>
      </w:r>
    </w:p>
    <w:p w14:paraId="2B55246C" w14:textId="58E13F89" w:rsidR="008A50A6" w:rsidRPr="008940E4" w:rsidRDefault="008A50A6" w:rsidP="00523F01">
      <w:pPr>
        <w:tabs>
          <w:tab w:val="left" w:pos="5810"/>
        </w:tabs>
        <w:rPr>
          <w:color w:val="FF0000"/>
        </w:rPr>
      </w:pPr>
      <w:r>
        <w:rPr>
          <w:color w:val="FF0000"/>
        </w:rPr>
        <w:t>Trường hợp tài khoản có quyền Admin thì sẽ xem được tất cả các phiếu đã tạo yêu cầu.</w:t>
      </w:r>
    </w:p>
    <w:p w14:paraId="30B13C65" w14:textId="77777777" w:rsidR="00523F01" w:rsidRDefault="00523F01" w:rsidP="00523F01">
      <w:pPr>
        <w:tabs>
          <w:tab w:val="left" w:pos="5810"/>
        </w:tabs>
      </w:pPr>
      <w:r>
        <w:t>Trạng thái sẽ bao gồm: Tạo mới, Từ chối, OK (khi SDC triển khai thành công).</w:t>
      </w:r>
    </w:p>
    <w:p w14:paraId="1A66C4C9" w14:textId="4CBD362C" w:rsidR="00523F01" w:rsidRDefault="00523F01" w:rsidP="00523F01">
      <w:pPr>
        <w:tabs>
          <w:tab w:val="left" w:pos="5810"/>
        </w:tabs>
      </w:pPr>
      <w:r>
        <w:t xml:space="preserve">Chọn vào “Tạo </w:t>
      </w:r>
      <w:r w:rsidR="001559A8">
        <w:t>mới</w:t>
      </w:r>
      <w:r>
        <w:t xml:space="preserve"> yêu cầu” để tạo yêu cầu</w:t>
      </w:r>
      <w:r w:rsidR="001559A8">
        <w:t>:</w:t>
      </w:r>
    </w:p>
    <w:p w14:paraId="7398218B" w14:textId="70BB7D72" w:rsidR="00523F01" w:rsidRDefault="001559A8" w:rsidP="00523F01">
      <w:pPr>
        <w:tabs>
          <w:tab w:val="left" w:pos="5810"/>
        </w:tabs>
      </w:pPr>
      <w:r>
        <w:rPr>
          <w:noProof/>
        </w:rPr>
        <w:drawing>
          <wp:inline distT="0" distB="0" distL="0" distR="0" wp14:anchorId="48505CBE" wp14:editId="31965EB1">
            <wp:extent cx="2658745" cy="43180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658745" cy="431800"/>
                    </a:xfrm>
                    <a:prstGeom prst="rect">
                      <a:avLst/>
                    </a:prstGeom>
                    <a:noFill/>
                    <a:ln>
                      <a:noFill/>
                    </a:ln>
                  </pic:spPr>
                </pic:pic>
              </a:graphicData>
            </a:graphic>
          </wp:inline>
        </w:drawing>
      </w:r>
    </w:p>
    <w:p w14:paraId="2E4BB920" w14:textId="77777777" w:rsidR="00523F01" w:rsidRDefault="00523F01" w:rsidP="00523F01">
      <w:pPr>
        <w:tabs>
          <w:tab w:val="left" w:pos="5810"/>
        </w:tabs>
      </w:pPr>
      <w:r>
        <w:t>Màn hình hiển thị mẫu nhập thông tin yêu cầu:</w:t>
      </w:r>
    </w:p>
    <w:p w14:paraId="2A09BC32" w14:textId="674A687D" w:rsidR="00523F01" w:rsidRDefault="0030122E" w:rsidP="00523F01">
      <w:pPr>
        <w:tabs>
          <w:tab w:val="left" w:pos="5810"/>
        </w:tabs>
      </w:pPr>
      <w:r>
        <w:rPr>
          <w:noProof/>
        </w:rPr>
        <w:lastRenderedPageBreak/>
        <w:drawing>
          <wp:inline distT="0" distB="0" distL="0" distR="0" wp14:anchorId="2C976DA9" wp14:editId="3F5F8552">
            <wp:extent cx="6225540" cy="3350895"/>
            <wp:effectExtent l="0" t="0" r="3810" b="190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225540" cy="3350895"/>
                    </a:xfrm>
                    <a:prstGeom prst="rect">
                      <a:avLst/>
                    </a:prstGeom>
                  </pic:spPr>
                </pic:pic>
              </a:graphicData>
            </a:graphic>
          </wp:inline>
        </w:drawing>
      </w:r>
    </w:p>
    <w:p w14:paraId="52858D26" w14:textId="4E8A81D1" w:rsidR="00523F01" w:rsidRDefault="00523F01" w:rsidP="00523F01">
      <w:pPr>
        <w:tabs>
          <w:tab w:val="left" w:pos="5810"/>
        </w:tabs>
      </w:pPr>
      <w:r>
        <w:t>Nhập số HĐ vào ô Số hợp đồng</w:t>
      </w:r>
      <w:r w:rsidR="0030122E">
        <w:t>:</w:t>
      </w:r>
    </w:p>
    <w:p w14:paraId="6884D37A" w14:textId="190E3F3B" w:rsidR="00523F01" w:rsidRDefault="0030122E" w:rsidP="00523F01">
      <w:pPr>
        <w:tabs>
          <w:tab w:val="left" w:pos="5810"/>
        </w:tabs>
      </w:pPr>
      <w:r>
        <w:rPr>
          <w:noProof/>
        </w:rPr>
        <w:drawing>
          <wp:inline distT="0" distB="0" distL="0" distR="0" wp14:anchorId="529C7C85" wp14:editId="5D42721E">
            <wp:extent cx="6225540" cy="391160"/>
            <wp:effectExtent l="0" t="0" r="381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225540" cy="391160"/>
                    </a:xfrm>
                    <a:prstGeom prst="rect">
                      <a:avLst/>
                    </a:prstGeom>
                  </pic:spPr>
                </pic:pic>
              </a:graphicData>
            </a:graphic>
          </wp:inline>
        </w:drawing>
      </w:r>
    </w:p>
    <w:p w14:paraId="25D1A9C7" w14:textId="3DDA6CBB" w:rsidR="00523F01" w:rsidRDefault="00523F01" w:rsidP="00523F01">
      <w:pPr>
        <w:tabs>
          <w:tab w:val="left" w:pos="5810"/>
        </w:tabs>
      </w:pPr>
      <w:r>
        <w:t>Hệ thống lấy dữ liệu của HĐ</w:t>
      </w:r>
      <w:r w:rsidR="001559A8">
        <w:t xml:space="preserve"> tự động nhập thông tin vào phần Thông tin khách hàng, Thông tin hợp đồng.</w:t>
      </w:r>
    </w:p>
    <w:p w14:paraId="776B02F8" w14:textId="5806BBF1" w:rsidR="00523F01" w:rsidRDefault="00523F01" w:rsidP="00523F01">
      <w:pPr>
        <w:tabs>
          <w:tab w:val="left" w:pos="5810"/>
        </w:tabs>
      </w:pPr>
      <w:r>
        <w:t xml:space="preserve">Chọn loại </w:t>
      </w:r>
      <w:r w:rsidR="002408C6">
        <w:t>yêu cầu</w:t>
      </w:r>
      <w:r>
        <w:t xml:space="preserve"> “</w:t>
      </w:r>
      <w:r w:rsidR="002408C6">
        <w:t xml:space="preserve">Yêu cầu </w:t>
      </w:r>
      <w:r w:rsidR="00163671">
        <w:t>Chuyển địa điểm</w:t>
      </w:r>
      <w:r>
        <w:t>”</w:t>
      </w:r>
      <w:r w:rsidR="002408C6">
        <w:t>:</w:t>
      </w:r>
    </w:p>
    <w:p w14:paraId="5F5DCF77" w14:textId="3A11E8D4" w:rsidR="00523F01" w:rsidRDefault="00F16894" w:rsidP="00523F01">
      <w:pPr>
        <w:tabs>
          <w:tab w:val="left" w:pos="5810"/>
        </w:tabs>
      </w:pPr>
      <w:r>
        <w:rPr>
          <w:noProof/>
        </w:rPr>
        <w:drawing>
          <wp:inline distT="0" distB="0" distL="0" distR="0" wp14:anchorId="5C1DE08F" wp14:editId="268544AF">
            <wp:extent cx="6225540" cy="774065"/>
            <wp:effectExtent l="0" t="0" r="3810" b="698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225540" cy="774065"/>
                    </a:xfrm>
                    <a:prstGeom prst="rect">
                      <a:avLst/>
                    </a:prstGeom>
                  </pic:spPr>
                </pic:pic>
              </a:graphicData>
            </a:graphic>
          </wp:inline>
        </w:drawing>
      </w:r>
    </w:p>
    <w:p w14:paraId="62F8B45D" w14:textId="7098B130" w:rsidR="00523F01" w:rsidRDefault="00523F01" w:rsidP="00523F01">
      <w:pPr>
        <w:tabs>
          <w:tab w:val="left" w:pos="5810"/>
        </w:tabs>
      </w:pPr>
      <w:r>
        <w:t xml:space="preserve">Hệ thống sẽ hiển thị các </w:t>
      </w:r>
      <w:r w:rsidR="00A64851">
        <w:t>PLHD</w:t>
      </w:r>
      <w:r w:rsidR="00335930">
        <w:t>:</w:t>
      </w:r>
    </w:p>
    <w:p w14:paraId="3F18B0B1" w14:textId="77777777" w:rsidR="00335930" w:rsidRDefault="00335930" w:rsidP="00335930">
      <w:pPr>
        <w:tabs>
          <w:tab w:val="left" w:pos="5810"/>
        </w:tabs>
      </w:pPr>
      <w:r>
        <w:t>Sales tiến hành nhập thời hạn chuyển, đính kèm tệp và nhập ghi chú trước khi chọn phiếu.</w:t>
      </w:r>
    </w:p>
    <w:p w14:paraId="54A62D4D" w14:textId="7985481F" w:rsidR="002408C6" w:rsidRDefault="00335930" w:rsidP="00523F01">
      <w:pPr>
        <w:tabs>
          <w:tab w:val="left" w:pos="5810"/>
        </w:tabs>
      </w:pPr>
      <w:r>
        <w:t>Chọn phiếu cần chuyển</w:t>
      </w:r>
      <w:r w:rsidR="00F16894">
        <w:t>:</w:t>
      </w:r>
    </w:p>
    <w:p w14:paraId="18B00BAE" w14:textId="1B528938" w:rsidR="00074DA8" w:rsidRDefault="002A0970" w:rsidP="00523F01">
      <w:pPr>
        <w:tabs>
          <w:tab w:val="left" w:pos="5810"/>
        </w:tabs>
      </w:pPr>
      <w:r>
        <w:t>Hệ thống hiển thị vùng n</w:t>
      </w:r>
      <w:r w:rsidR="00074DA8">
        <w:t>hập thông tin địa chỉ triển khai mới</w:t>
      </w:r>
      <w:r w:rsidR="00F16894">
        <w:t>:</w:t>
      </w:r>
    </w:p>
    <w:p w14:paraId="4866DADF" w14:textId="41EE7CE5" w:rsidR="00F16894" w:rsidRDefault="00F16894" w:rsidP="00523F01">
      <w:pPr>
        <w:tabs>
          <w:tab w:val="left" w:pos="5810"/>
        </w:tabs>
      </w:pPr>
      <w:r>
        <w:rPr>
          <w:noProof/>
        </w:rPr>
        <w:lastRenderedPageBreak/>
        <w:drawing>
          <wp:inline distT="0" distB="0" distL="0" distR="0" wp14:anchorId="753A38D3" wp14:editId="79949A78">
            <wp:extent cx="6225540" cy="2331085"/>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225540" cy="2331085"/>
                    </a:xfrm>
                    <a:prstGeom prst="rect">
                      <a:avLst/>
                    </a:prstGeom>
                  </pic:spPr>
                </pic:pic>
              </a:graphicData>
            </a:graphic>
          </wp:inline>
        </w:drawing>
      </w:r>
    </w:p>
    <w:p w14:paraId="5141BAED" w14:textId="6C2DE026" w:rsidR="006778FC" w:rsidRDefault="006778FC" w:rsidP="00523F01">
      <w:pPr>
        <w:tabs>
          <w:tab w:val="left" w:pos="5810"/>
        </w:tabs>
      </w:pPr>
      <w:r>
        <w:t xml:space="preserve">Lưu ý: Chỉ được nhập duy nhất 1 địa chỉ triển khai trong cùng 1 thời điểm </w:t>
      </w:r>
      <w:r w:rsidR="004D2740">
        <w:t>(</w:t>
      </w:r>
      <w:r w:rsidR="008D5808">
        <w:t>T</w:t>
      </w:r>
      <w:r w:rsidR="004D2740" w:rsidRPr="004D2740">
        <w:t>ạo 1 phiếu tương ứng 1 địa chỉ</w:t>
      </w:r>
      <w:r w:rsidR="004D2740">
        <w:t>).</w:t>
      </w:r>
    </w:p>
    <w:p w14:paraId="11B614ED" w14:textId="65F7CD87" w:rsidR="00523F01" w:rsidRDefault="00074DA8" w:rsidP="00335930">
      <w:pPr>
        <w:pStyle w:val="ListParagraph"/>
        <w:ind w:left="0"/>
      </w:pPr>
      <w:r>
        <w:t>Kiểm tra thông tin, c</w:t>
      </w:r>
      <w:r w:rsidR="00523F01">
        <w:t xml:space="preserve">họn vào nút “Tạo phiếu” để tiến hành gửi đề nghị sang </w:t>
      </w:r>
      <w:r>
        <w:t>AF</w:t>
      </w:r>
    </w:p>
    <w:p w14:paraId="114D7BF4" w14:textId="0BB35776" w:rsidR="00523F01" w:rsidRDefault="00523F01" w:rsidP="00F16894">
      <w:pPr>
        <w:pStyle w:val="ListParagraph"/>
        <w:ind w:left="180"/>
        <w:jc w:val="center"/>
      </w:pPr>
      <w:r>
        <w:rPr>
          <w:noProof/>
        </w:rPr>
        <w:drawing>
          <wp:inline distT="0" distB="0" distL="0" distR="0" wp14:anchorId="5F2A7FAE" wp14:editId="7C7112AB">
            <wp:extent cx="1670050" cy="469900"/>
            <wp:effectExtent l="0" t="0" r="635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70050" cy="469900"/>
                    </a:xfrm>
                    <a:prstGeom prst="rect">
                      <a:avLst/>
                    </a:prstGeom>
                    <a:noFill/>
                    <a:ln>
                      <a:noFill/>
                    </a:ln>
                  </pic:spPr>
                </pic:pic>
              </a:graphicData>
            </a:graphic>
          </wp:inline>
        </w:drawing>
      </w:r>
    </w:p>
    <w:p w14:paraId="7A2F0103" w14:textId="72DB7E18" w:rsidR="00855F87" w:rsidRDefault="00855F87" w:rsidP="00855F87">
      <w:r>
        <w:t>Hiển thị Popup Tạo yêu cầu thành công:</w:t>
      </w:r>
    </w:p>
    <w:p w14:paraId="6498E76D" w14:textId="7929F9B6" w:rsidR="00523F01" w:rsidRDefault="00F16894" w:rsidP="00855F87">
      <w:pPr>
        <w:pStyle w:val="ListParagraph"/>
        <w:ind w:left="180"/>
        <w:jc w:val="center"/>
      </w:pPr>
      <w:r>
        <w:rPr>
          <w:noProof/>
        </w:rPr>
        <w:drawing>
          <wp:inline distT="0" distB="0" distL="0" distR="0" wp14:anchorId="5A5DB327" wp14:editId="0FB68525">
            <wp:extent cx="2483427" cy="1625612"/>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494875" cy="1633105"/>
                    </a:xfrm>
                    <a:prstGeom prst="rect">
                      <a:avLst/>
                    </a:prstGeom>
                  </pic:spPr>
                </pic:pic>
              </a:graphicData>
            </a:graphic>
          </wp:inline>
        </w:drawing>
      </w:r>
    </w:p>
    <w:p w14:paraId="58F32BBE" w14:textId="479526C5" w:rsidR="00523F01" w:rsidRDefault="00523F01" w:rsidP="00523F01">
      <w:r>
        <w:t xml:space="preserve">Phiếu sẽ được gửi yêu cầu đến bộ phận </w:t>
      </w:r>
      <w:r w:rsidR="002A0970">
        <w:t>AF</w:t>
      </w:r>
      <w:r>
        <w:t xml:space="preserve">, </w:t>
      </w:r>
      <w:r w:rsidR="002A0970">
        <w:t>AF</w:t>
      </w:r>
      <w:r>
        <w:t xml:space="preserve"> sẽ nhận thông báo thông qua hệ thống mail tự động.</w:t>
      </w:r>
    </w:p>
    <w:p w14:paraId="03E20E7D" w14:textId="77777777" w:rsidR="00523F01" w:rsidRDefault="00523F01" w:rsidP="00523F01">
      <w:pPr>
        <w:tabs>
          <w:tab w:val="left" w:pos="5810"/>
        </w:tabs>
      </w:pPr>
      <w:r>
        <w:t>Chọn vào “Số phiếu yêu cầu” để xem lại phiếu đã gửi yêu cầu.</w:t>
      </w:r>
    </w:p>
    <w:p w14:paraId="12528B8F" w14:textId="52BE9E24" w:rsidR="00523F01" w:rsidRDefault="00F16894" w:rsidP="00523F01">
      <w:pPr>
        <w:tabs>
          <w:tab w:val="left" w:pos="5810"/>
        </w:tabs>
      </w:pPr>
      <w:r>
        <w:rPr>
          <w:noProof/>
        </w:rPr>
        <w:drawing>
          <wp:inline distT="0" distB="0" distL="0" distR="0" wp14:anchorId="75C5A956" wp14:editId="189F33AE">
            <wp:extent cx="6225540" cy="1293495"/>
            <wp:effectExtent l="0" t="0" r="3810" b="190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225540" cy="1293495"/>
                    </a:xfrm>
                    <a:prstGeom prst="rect">
                      <a:avLst/>
                    </a:prstGeom>
                  </pic:spPr>
                </pic:pic>
              </a:graphicData>
            </a:graphic>
          </wp:inline>
        </w:drawing>
      </w:r>
    </w:p>
    <w:p w14:paraId="03C09EA1" w14:textId="67082775" w:rsidR="00523F01" w:rsidRDefault="00523F01" w:rsidP="00523F01">
      <w:pPr>
        <w:tabs>
          <w:tab w:val="left" w:pos="5810"/>
        </w:tabs>
      </w:pPr>
      <w:r>
        <w:t xml:space="preserve">Quy ước mã yêu cầu tạm ngưng: YC + </w:t>
      </w:r>
      <w:r w:rsidR="00E91395">
        <w:rPr>
          <w:color w:val="FF0000"/>
        </w:rPr>
        <w:t>CDD</w:t>
      </w:r>
      <w:r>
        <w:rPr>
          <w:color w:val="FF0000"/>
        </w:rPr>
        <w:t xml:space="preserve"> </w:t>
      </w:r>
      <w:r>
        <w:t>+ xxxxx +00</w:t>
      </w:r>
      <w:r w:rsidRPr="00770E56">
        <w:t>1</w:t>
      </w:r>
      <w:r>
        <w:t>, với xxxxx là 05 số cuối của số HD.</w:t>
      </w:r>
    </w:p>
    <w:p w14:paraId="0F924A60" w14:textId="59FC4876" w:rsidR="00523F01" w:rsidRDefault="00F16894" w:rsidP="00523F01">
      <w:pPr>
        <w:tabs>
          <w:tab w:val="left" w:pos="5810"/>
        </w:tabs>
      </w:pPr>
      <w:r>
        <w:rPr>
          <w:noProof/>
        </w:rPr>
        <w:lastRenderedPageBreak/>
        <w:drawing>
          <wp:inline distT="0" distB="0" distL="0" distR="0" wp14:anchorId="3E74C5FC" wp14:editId="29D99CCB">
            <wp:extent cx="6225540" cy="2781935"/>
            <wp:effectExtent l="0" t="0" r="381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25540" cy="2781935"/>
                    </a:xfrm>
                    <a:prstGeom prst="rect">
                      <a:avLst/>
                    </a:prstGeom>
                  </pic:spPr>
                </pic:pic>
              </a:graphicData>
            </a:graphic>
          </wp:inline>
        </w:drawing>
      </w:r>
    </w:p>
    <w:p w14:paraId="2A25862A" w14:textId="2C67A639" w:rsidR="00E91395" w:rsidRPr="00675C71" w:rsidRDefault="00675C71" w:rsidP="00523F01">
      <w:pPr>
        <w:tabs>
          <w:tab w:val="left" w:pos="5810"/>
        </w:tabs>
        <w:rPr>
          <w:b/>
          <w:bCs/>
          <w:i/>
          <w:iCs/>
          <w:color w:val="ED7D31" w:themeColor="accent2"/>
        </w:rPr>
      </w:pPr>
      <w:r w:rsidRPr="00675C71">
        <w:rPr>
          <w:b/>
          <w:bCs/>
          <w:i/>
          <w:iCs/>
          <w:color w:val="ED7D31" w:themeColor="accent2"/>
        </w:rPr>
        <w:t>Màn hình Duyệt yêu cầu</w:t>
      </w:r>
      <w:r>
        <w:rPr>
          <w:b/>
          <w:bCs/>
          <w:i/>
          <w:iCs/>
          <w:color w:val="ED7D31" w:themeColor="accent2"/>
        </w:rPr>
        <w:t xml:space="preserve"> Chuyển địa điểm:</w:t>
      </w:r>
    </w:p>
    <w:p w14:paraId="7C98B6C5" w14:textId="6215E4B4" w:rsidR="00E91395" w:rsidRPr="00675C71" w:rsidRDefault="00675C71" w:rsidP="00523F01">
      <w:pPr>
        <w:tabs>
          <w:tab w:val="left" w:pos="5810"/>
        </w:tabs>
        <w:rPr>
          <w:b/>
          <w:bCs/>
          <w:i/>
          <w:iCs/>
          <w:color w:val="ED7D31" w:themeColor="accent2"/>
        </w:rPr>
      </w:pPr>
      <w:r w:rsidRPr="00675C71">
        <w:rPr>
          <w:b/>
          <w:bCs/>
          <w:i/>
          <w:iCs/>
          <w:color w:val="ED7D31" w:themeColor="accent2"/>
        </w:rPr>
        <w:t>Tại menu, chọn Chuyển địa điểm -&gt; Duyệt yêu cầu:</w:t>
      </w:r>
    </w:p>
    <w:p w14:paraId="7A3C0E14" w14:textId="77FB40A5" w:rsidR="00523F01" w:rsidRDefault="00675C71" w:rsidP="00523F01">
      <w:pPr>
        <w:tabs>
          <w:tab w:val="left" w:pos="5810"/>
        </w:tabs>
      </w:pPr>
      <w:r>
        <w:rPr>
          <w:noProof/>
        </w:rPr>
        <w:drawing>
          <wp:inline distT="0" distB="0" distL="0" distR="0" wp14:anchorId="034002AB" wp14:editId="4ADC912F">
            <wp:extent cx="1254008" cy="314960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261082" cy="3167367"/>
                    </a:xfrm>
                    <a:prstGeom prst="rect">
                      <a:avLst/>
                    </a:prstGeom>
                    <a:noFill/>
                    <a:ln>
                      <a:noFill/>
                    </a:ln>
                  </pic:spPr>
                </pic:pic>
              </a:graphicData>
            </a:graphic>
          </wp:inline>
        </w:drawing>
      </w:r>
    </w:p>
    <w:p w14:paraId="6CF500DC" w14:textId="45ED270D" w:rsidR="00523F01" w:rsidRDefault="00523F01" w:rsidP="00523F01">
      <w:pPr>
        <w:tabs>
          <w:tab w:val="left" w:pos="5810"/>
        </w:tabs>
      </w:pPr>
      <w:r>
        <w:t xml:space="preserve">Màn hình Danh sách Duyệt yêu cầu của </w:t>
      </w:r>
      <w:r w:rsidR="00E91395">
        <w:t>AF</w:t>
      </w:r>
      <w:r>
        <w:t>.</w:t>
      </w:r>
    </w:p>
    <w:p w14:paraId="0E2EF1D5" w14:textId="7C13116E" w:rsidR="00523F01" w:rsidRDefault="00F16894" w:rsidP="00523F01">
      <w:pPr>
        <w:tabs>
          <w:tab w:val="left" w:pos="5810"/>
        </w:tabs>
      </w:pPr>
      <w:r>
        <w:rPr>
          <w:noProof/>
        </w:rPr>
        <w:drawing>
          <wp:inline distT="0" distB="0" distL="0" distR="0" wp14:anchorId="0290AFFC" wp14:editId="1C24BDE2">
            <wp:extent cx="6225540" cy="1302385"/>
            <wp:effectExtent l="0" t="0" r="381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225540" cy="1302385"/>
                    </a:xfrm>
                    <a:prstGeom prst="rect">
                      <a:avLst/>
                    </a:prstGeom>
                  </pic:spPr>
                </pic:pic>
              </a:graphicData>
            </a:graphic>
          </wp:inline>
        </w:drawing>
      </w:r>
    </w:p>
    <w:p w14:paraId="2A8D2D16" w14:textId="345DC7FC" w:rsidR="00523F01" w:rsidRDefault="00523F01" w:rsidP="00523F01">
      <w:pPr>
        <w:tabs>
          <w:tab w:val="left" w:pos="5810"/>
        </w:tabs>
      </w:pPr>
      <w:r>
        <w:lastRenderedPageBreak/>
        <w:t>Chọn vào</w:t>
      </w:r>
      <w:r w:rsidR="006058CB">
        <w:t xml:space="preserve"> Số</w:t>
      </w:r>
      <w:r>
        <w:t xml:space="preserve"> </w:t>
      </w:r>
      <w:r w:rsidR="006058CB">
        <w:t>p</w:t>
      </w:r>
      <w:r>
        <w:t xml:space="preserve">hiếu yêu cầu cần Duyệt/ </w:t>
      </w:r>
      <w:r w:rsidR="00636607">
        <w:t>T</w:t>
      </w:r>
      <w:r>
        <w:t>ừ chối</w:t>
      </w:r>
      <w:r w:rsidR="00F16894">
        <w:t>, màn hình hiển thị chi tiết phiếu:</w:t>
      </w:r>
    </w:p>
    <w:p w14:paraId="0CCDCE17" w14:textId="57C73A25" w:rsidR="00F16894" w:rsidRDefault="00F16894" w:rsidP="00523F01">
      <w:pPr>
        <w:tabs>
          <w:tab w:val="left" w:pos="5810"/>
        </w:tabs>
      </w:pPr>
      <w:r>
        <w:rPr>
          <w:noProof/>
        </w:rPr>
        <w:drawing>
          <wp:inline distT="0" distB="0" distL="0" distR="0" wp14:anchorId="110E8B4A" wp14:editId="4E339784">
            <wp:extent cx="6225540" cy="2978785"/>
            <wp:effectExtent l="0" t="0" r="381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225540" cy="2978785"/>
                    </a:xfrm>
                    <a:prstGeom prst="rect">
                      <a:avLst/>
                    </a:prstGeom>
                  </pic:spPr>
                </pic:pic>
              </a:graphicData>
            </a:graphic>
          </wp:inline>
        </w:drawing>
      </w:r>
    </w:p>
    <w:p w14:paraId="05076609" w14:textId="61575C8D" w:rsidR="00523F01" w:rsidRDefault="00523F01" w:rsidP="00523F01">
      <w:pPr>
        <w:tabs>
          <w:tab w:val="left" w:pos="5810"/>
        </w:tabs>
      </w:pPr>
      <w:r>
        <w:t xml:space="preserve">Sau khi kiểm tra thông tin, </w:t>
      </w:r>
      <w:r w:rsidR="003A0F79">
        <w:t>AF</w:t>
      </w:r>
      <w:r>
        <w:t xml:space="preserve"> tiến hành nhập ghi chú sau đó Duyệt/ Từ chối.</w:t>
      </w:r>
    </w:p>
    <w:p w14:paraId="6F866C74" w14:textId="434DD8B7" w:rsidR="00EC795D" w:rsidRDefault="00EC795D" w:rsidP="00523F01">
      <w:pPr>
        <w:tabs>
          <w:tab w:val="left" w:pos="5810"/>
        </w:tabs>
      </w:pPr>
      <w:r>
        <w:t>Khi AF chưa duyệt thì phiếu vẫn giữ và cho phép người dùng có thể tạo yêu cầu tiếp.</w:t>
      </w:r>
    </w:p>
    <w:p w14:paraId="07E20DDD" w14:textId="77777777" w:rsidR="00523F01" w:rsidRDefault="00523F01" w:rsidP="00523F01">
      <w:pPr>
        <w:tabs>
          <w:tab w:val="left" w:pos="5810"/>
        </w:tabs>
      </w:pPr>
      <w:r>
        <w:t>Hệ thống gửi mail tự động đến các phòng ban có liên quan.</w:t>
      </w:r>
    </w:p>
    <w:p w14:paraId="063A794E" w14:textId="7C84887B" w:rsidR="00523F01" w:rsidRDefault="00523F01" w:rsidP="00523F01">
      <w:pPr>
        <w:tabs>
          <w:tab w:val="left" w:pos="5810"/>
        </w:tabs>
      </w:pPr>
      <w:r>
        <w:t xml:space="preserve">Trường hợp duyệt: Phiếu chuyển đến tab </w:t>
      </w:r>
      <w:r w:rsidR="003A0F79">
        <w:t>Thực hiện yêu cầu</w:t>
      </w:r>
      <w:r>
        <w:t xml:space="preserve"> của </w:t>
      </w:r>
      <w:r w:rsidR="003A0F79">
        <w:t>SDC</w:t>
      </w:r>
      <w:r>
        <w:t>, gửi mail thông báo đến Sales.</w:t>
      </w:r>
    </w:p>
    <w:p w14:paraId="278A5E7F" w14:textId="39699A1F" w:rsidR="003A0F79" w:rsidRDefault="003A0F79" w:rsidP="00523F01">
      <w:pPr>
        <w:tabs>
          <w:tab w:val="left" w:pos="5810"/>
        </w:tabs>
      </w:pPr>
      <w:r>
        <w:rPr>
          <w:noProof/>
        </w:rPr>
        <w:lastRenderedPageBreak/>
        <w:drawing>
          <wp:inline distT="0" distB="0" distL="0" distR="0" wp14:anchorId="3CD736F8" wp14:editId="7B2D406B">
            <wp:extent cx="6217920" cy="393192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217920" cy="3931920"/>
                    </a:xfrm>
                    <a:prstGeom prst="rect">
                      <a:avLst/>
                    </a:prstGeom>
                    <a:noFill/>
                    <a:ln>
                      <a:noFill/>
                    </a:ln>
                  </pic:spPr>
                </pic:pic>
              </a:graphicData>
            </a:graphic>
          </wp:inline>
        </w:drawing>
      </w:r>
    </w:p>
    <w:p w14:paraId="234A705B" w14:textId="6D734FD4" w:rsidR="00F16894" w:rsidRDefault="00F16894" w:rsidP="00523F01">
      <w:pPr>
        <w:tabs>
          <w:tab w:val="left" w:pos="5810"/>
        </w:tabs>
      </w:pPr>
      <w:r>
        <w:t>Duyệt yêu cầu thành công thông báo:</w:t>
      </w:r>
    </w:p>
    <w:p w14:paraId="0C4C6AA6" w14:textId="6AF56AB9" w:rsidR="00523F01" w:rsidRDefault="00F16894" w:rsidP="00F16894">
      <w:pPr>
        <w:tabs>
          <w:tab w:val="left" w:pos="5810"/>
        </w:tabs>
        <w:jc w:val="center"/>
      </w:pPr>
      <w:r>
        <w:rPr>
          <w:noProof/>
        </w:rPr>
        <w:drawing>
          <wp:inline distT="0" distB="0" distL="0" distR="0" wp14:anchorId="640C37E3" wp14:editId="11425954">
            <wp:extent cx="2748396" cy="159885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762999" cy="1607350"/>
                    </a:xfrm>
                    <a:prstGeom prst="rect">
                      <a:avLst/>
                    </a:prstGeom>
                  </pic:spPr>
                </pic:pic>
              </a:graphicData>
            </a:graphic>
          </wp:inline>
        </w:drawing>
      </w:r>
    </w:p>
    <w:p w14:paraId="33FE4A2A" w14:textId="59E7F5A4" w:rsidR="00523F01" w:rsidRDefault="00523F01" w:rsidP="00523F01">
      <w:pPr>
        <w:tabs>
          <w:tab w:val="left" w:pos="5810"/>
        </w:tabs>
      </w:pPr>
      <w:r>
        <w:t>Trường hợp từ chối: Phiếu lưu dưới dạng xem thông tin, tình trạng của phiếu chuyển từ Tạo mới thành Từ chố</w:t>
      </w:r>
      <w:r w:rsidR="003A0F79">
        <w:t>i.</w:t>
      </w:r>
    </w:p>
    <w:p w14:paraId="32C76ECB" w14:textId="700FCA2E" w:rsidR="00E15D8B" w:rsidRPr="00E15D8B" w:rsidRDefault="00E15D8B" w:rsidP="00523F01">
      <w:pPr>
        <w:tabs>
          <w:tab w:val="left" w:pos="5810"/>
        </w:tabs>
        <w:rPr>
          <w:color w:val="FF0000"/>
        </w:rPr>
      </w:pPr>
      <w:r w:rsidRPr="00E15D8B">
        <w:rPr>
          <w:color w:val="FF0000"/>
        </w:rPr>
        <w:t>Lưu ý: Khi tạo yêu cầu chuyển địa điểm hợp đồng được tạo sẽ ở trạng thái "Tạo mới' nhưng chưa dc xem là hợp đồng có yêu cầu chuyển. Sẽ có trường hợp 1 hợp đồng được tạo từ nhiều người dùng khác nhau. Chỉ khi được AF duyệt thì mới được xem là hđ có yêu cầu. Khi được AF duyệt thì hợp đồng được chọn sẽ gửi thông báo qua bên kỹ thuật SDC, các phiếu yêu cầu còn lại có cùng số hợp đồng sẽ đóng lại, chỉ có hợp đồng được AF duyệt sẽ giữ lại.</w:t>
      </w:r>
    </w:p>
    <w:p w14:paraId="7B2683F0" w14:textId="54CB91CA" w:rsidR="00F960E1" w:rsidRPr="00F960E1" w:rsidRDefault="00F960E1" w:rsidP="00523F01">
      <w:pPr>
        <w:tabs>
          <w:tab w:val="left" w:pos="5810"/>
        </w:tabs>
        <w:rPr>
          <w:b/>
          <w:bCs/>
          <w:i/>
          <w:iCs/>
          <w:color w:val="ED7D31" w:themeColor="accent2"/>
        </w:rPr>
      </w:pPr>
      <w:r w:rsidRPr="00F960E1">
        <w:rPr>
          <w:b/>
          <w:bCs/>
          <w:i/>
          <w:iCs/>
          <w:color w:val="ED7D31" w:themeColor="accent2"/>
        </w:rPr>
        <w:t>Tại menu, chọn Chuyển địa điểm -&gt; Thực hiện yêu cầu:</w:t>
      </w:r>
    </w:p>
    <w:p w14:paraId="5C0EA66F" w14:textId="49D6C0DA" w:rsidR="00523F01" w:rsidRDefault="00675C71" w:rsidP="00523F01">
      <w:pPr>
        <w:tabs>
          <w:tab w:val="left" w:pos="5810"/>
        </w:tabs>
      </w:pPr>
      <w:r>
        <w:rPr>
          <w:noProof/>
        </w:rPr>
        <w:lastRenderedPageBreak/>
        <w:drawing>
          <wp:inline distT="0" distB="0" distL="0" distR="0" wp14:anchorId="443A1903" wp14:editId="77CCEF3D">
            <wp:extent cx="1261534" cy="316850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269092" cy="3187485"/>
                    </a:xfrm>
                    <a:prstGeom prst="rect">
                      <a:avLst/>
                    </a:prstGeom>
                    <a:noFill/>
                    <a:ln>
                      <a:noFill/>
                    </a:ln>
                  </pic:spPr>
                </pic:pic>
              </a:graphicData>
            </a:graphic>
          </wp:inline>
        </w:drawing>
      </w:r>
    </w:p>
    <w:p w14:paraId="49BAC259" w14:textId="33CCAF3C" w:rsidR="00523F01" w:rsidRDefault="00E15E66" w:rsidP="00523F01">
      <w:pPr>
        <w:rPr>
          <w:b/>
          <w:bCs/>
          <w:i/>
          <w:iCs/>
          <w:color w:val="ED7D31" w:themeColor="accent2"/>
        </w:rPr>
      </w:pPr>
      <w:r w:rsidRPr="00E15E66">
        <w:rPr>
          <w:b/>
          <w:bCs/>
          <w:i/>
          <w:iCs/>
          <w:color w:val="ED7D31" w:themeColor="accent2"/>
        </w:rPr>
        <w:t>Hiển thị màn hình Thực hiện yêu cầu:</w:t>
      </w:r>
    </w:p>
    <w:p w14:paraId="4E6B50C9" w14:textId="1F7F431E" w:rsidR="00E15E66" w:rsidRPr="00E15E66" w:rsidRDefault="00213784" w:rsidP="00523F01">
      <w:pPr>
        <w:rPr>
          <w:b/>
          <w:bCs/>
          <w:i/>
          <w:iCs/>
          <w:color w:val="ED7D31" w:themeColor="accent2"/>
        </w:rPr>
      </w:pPr>
      <w:r>
        <w:rPr>
          <w:noProof/>
        </w:rPr>
        <w:drawing>
          <wp:inline distT="0" distB="0" distL="0" distR="0" wp14:anchorId="703EA7F1" wp14:editId="06C06062">
            <wp:extent cx="6225540" cy="1250315"/>
            <wp:effectExtent l="0" t="0" r="3810" b="698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225540" cy="1250315"/>
                    </a:xfrm>
                    <a:prstGeom prst="rect">
                      <a:avLst/>
                    </a:prstGeom>
                  </pic:spPr>
                </pic:pic>
              </a:graphicData>
            </a:graphic>
          </wp:inline>
        </w:drawing>
      </w:r>
    </w:p>
    <w:p w14:paraId="4FF8B836" w14:textId="14C204F6" w:rsidR="00523F01" w:rsidRDefault="00523F01" w:rsidP="00523F01">
      <w:r>
        <w:t>Chọn vào phiếu cần thực hiện</w:t>
      </w:r>
      <w:r w:rsidR="00213784">
        <w:t>, màn hình hiển thị chi tiết phiếu:</w:t>
      </w:r>
    </w:p>
    <w:p w14:paraId="72450A89" w14:textId="0DA06A04" w:rsidR="00213784" w:rsidRDefault="00213784" w:rsidP="00523F01">
      <w:r>
        <w:rPr>
          <w:noProof/>
        </w:rPr>
        <w:drawing>
          <wp:inline distT="0" distB="0" distL="0" distR="0" wp14:anchorId="5E0FD7B2" wp14:editId="1DA16FA3">
            <wp:extent cx="6225540" cy="2921635"/>
            <wp:effectExtent l="0" t="0" r="381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225540" cy="2921635"/>
                    </a:xfrm>
                    <a:prstGeom prst="rect">
                      <a:avLst/>
                    </a:prstGeom>
                  </pic:spPr>
                </pic:pic>
              </a:graphicData>
            </a:graphic>
          </wp:inline>
        </w:drawing>
      </w:r>
    </w:p>
    <w:p w14:paraId="3ACA3BA2" w14:textId="15B94370" w:rsidR="003A0F79" w:rsidRDefault="00523F01" w:rsidP="00523F01">
      <w:pPr>
        <w:tabs>
          <w:tab w:val="left" w:pos="5810"/>
        </w:tabs>
      </w:pPr>
      <w:r>
        <w:lastRenderedPageBreak/>
        <w:t>Sau khi kiểm tra thông tin, SDC tiến hành nhập ghi chú (nếu có) và chọn nút “</w:t>
      </w:r>
      <w:r w:rsidR="003A0F79">
        <w:t>Tạo đề nghị khảo sát</w:t>
      </w:r>
      <w:r>
        <w:t>”.</w:t>
      </w:r>
    </w:p>
    <w:p w14:paraId="7F5CCA51" w14:textId="36539CC1" w:rsidR="00827DD4" w:rsidRDefault="00827DD4" w:rsidP="00523F01">
      <w:pPr>
        <w:tabs>
          <w:tab w:val="left" w:pos="5810"/>
        </w:tabs>
      </w:pPr>
      <w:r>
        <w:t>Màn hình hiển thị tạo đề nghị khảo sát thành công</w:t>
      </w:r>
      <w:r w:rsidR="00222AD9">
        <w:t>:</w:t>
      </w:r>
    </w:p>
    <w:p w14:paraId="3F7B00DB" w14:textId="387CC738" w:rsidR="00523F01" w:rsidRDefault="00827DD4" w:rsidP="00827DD4">
      <w:pPr>
        <w:tabs>
          <w:tab w:val="left" w:pos="5810"/>
        </w:tabs>
        <w:jc w:val="center"/>
      </w:pPr>
      <w:r>
        <w:rPr>
          <w:noProof/>
        </w:rPr>
        <w:drawing>
          <wp:inline distT="0" distB="0" distL="0" distR="0" wp14:anchorId="25F38956" wp14:editId="1847CE12">
            <wp:extent cx="3013363" cy="1766897"/>
            <wp:effectExtent l="0" t="0" r="0"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23492" cy="1772836"/>
                    </a:xfrm>
                    <a:prstGeom prst="rect">
                      <a:avLst/>
                    </a:prstGeom>
                  </pic:spPr>
                </pic:pic>
              </a:graphicData>
            </a:graphic>
          </wp:inline>
        </w:drawing>
      </w:r>
    </w:p>
    <w:p w14:paraId="46CEDC0C" w14:textId="3BE9E103" w:rsidR="00971EF5" w:rsidRDefault="00971EF5" w:rsidP="00523F01">
      <w:pPr>
        <w:tabs>
          <w:tab w:val="left" w:pos="5810"/>
        </w:tabs>
        <w:rPr>
          <w:b/>
          <w:color w:val="FF0000"/>
        </w:rPr>
      </w:pPr>
      <w:r w:rsidRPr="00971EF5">
        <w:rPr>
          <w:b/>
          <w:color w:val="FF0000"/>
        </w:rPr>
        <w:t>Lưu ý:</w:t>
      </w:r>
    </w:p>
    <w:p w14:paraId="53E4AAD3" w14:textId="42D657F7" w:rsidR="004D0FBD" w:rsidRPr="00B55ECE" w:rsidRDefault="004D0FBD" w:rsidP="004D0FBD">
      <w:pPr>
        <w:tabs>
          <w:tab w:val="left" w:pos="5810"/>
        </w:tabs>
        <w:rPr>
          <w:bCs/>
          <w:color w:val="FF0000"/>
        </w:rPr>
      </w:pPr>
      <w:r w:rsidRPr="00B55ECE">
        <w:rPr>
          <w:bCs/>
          <w:color w:val="FF0000"/>
        </w:rPr>
        <w:t xml:space="preserve">Sau khi nhập SHĐ địa chỉ cũ sẽ được load lên. </w:t>
      </w:r>
      <w:r w:rsidR="00280A50" w:rsidRPr="00B55ECE">
        <w:rPr>
          <w:bCs/>
          <w:color w:val="FF0000"/>
        </w:rPr>
        <w:t xml:space="preserve">Người dùng sẽ tick chọn địa chỉ cũ dựa trên danh sách theo mã số HĐ. </w:t>
      </w:r>
      <w:r w:rsidRPr="00B55ECE">
        <w:rPr>
          <w:bCs/>
          <w:color w:val="FF0000"/>
        </w:rPr>
        <w:t xml:space="preserve">Sau đó người dùng muốn chuyển địa điểm đã triển khai qua địa chỉ mới thì tiến hành nhập địa chỉ mới: </w:t>
      </w:r>
      <w:r w:rsidR="00DA7B91" w:rsidRPr="00B55ECE">
        <w:rPr>
          <w:bCs/>
          <w:color w:val="FF0000"/>
        </w:rPr>
        <w:t>V</w:t>
      </w:r>
      <w:r w:rsidRPr="00B55ECE">
        <w:rPr>
          <w:bCs/>
          <w:color w:val="FF0000"/>
        </w:rPr>
        <w:t>ùng miền, tỉnh thành phố, quận huyện địa chỉ.</w:t>
      </w:r>
    </w:p>
    <w:p w14:paraId="08DCA562" w14:textId="3A9D148A" w:rsidR="00971EF5" w:rsidRPr="00971EF5" w:rsidRDefault="00971EF5" w:rsidP="00523F01">
      <w:pPr>
        <w:tabs>
          <w:tab w:val="left" w:pos="5810"/>
        </w:tabs>
        <w:rPr>
          <w:color w:val="FF0000"/>
        </w:rPr>
      </w:pPr>
      <w:r w:rsidRPr="00971EF5">
        <w:rPr>
          <w:color w:val="FF0000"/>
        </w:rPr>
        <w:t>Sau khi chọn “Tạo đề nghị khảo sát”, phiếu sẽ được hiển thị yêu cầu khảo sát tại màn hình “Đề nghị khảo sát” của SDC.</w:t>
      </w:r>
    </w:p>
    <w:p w14:paraId="67B05479" w14:textId="33AB8111" w:rsidR="00971EF5" w:rsidRPr="00971EF5" w:rsidRDefault="00971EF5" w:rsidP="00523F01">
      <w:pPr>
        <w:tabs>
          <w:tab w:val="left" w:pos="5810"/>
        </w:tabs>
        <w:rPr>
          <w:color w:val="FF0000"/>
        </w:rPr>
      </w:pPr>
      <w:r w:rsidRPr="00971EF5">
        <w:rPr>
          <w:color w:val="FF0000"/>
        </w:rPr>
        <w:t>SDC tiến hành vào đề nghị khảo sát như bình thường.</w:t>
      </w:r>
    </w:p>
    <w:p w14:paraId="363F1069" w14:textId="7748EA59" w:rsidR="00971EF5" w:rsidRPr="00574254" w:rsidRDefault="00971EF5" w:rsidP="00523F01">
      <w:pPr>
        <w:tabs>
          <w:tab w:val="left" w:pos="5810"/>
        </w:tabs>
        <w:rPr>
          <w:color w:val="FF0000"/>
        </w:rPr>
      </w:pPr>
      <w:r w:rsidRPr="00971EF5">
        <w:rPr>
          <w:color w:val="FF0000"/>
        </w:rPr>
        <w:t>Khi tạo đề nghị triể</w:t>
      </w:r>
      <w:r w:rsidR="00AE04A2">
        <w:rPr>
          <w:color w:val="FF0000"/>
        </w:rPr>
        <w:t xml:space="preserve">n khai </w:t>
      </w:r>
      <w:r w:rsidRPr="00971EF5">
        <w:rPr>
          <w:color w:val="FF0000"/>
        </w:rPr>
        <w:t>SDC cấu hình dịch vụ</w:t>
      </w:r>
      <w:r w:rsidR="00AE04A2">
        <w:rPr>
          <w:color w:val="FF0000"/>
        </w:rPr>
        <w:t xml:space="preserve"> và phân công</w:t>
      </w:r>
      <w:r w:rsidRPr="00971EF5">
        <w:rPr>
          <w:color w:val="FF0000"/>
        </w:rPr>
        <w:t xml:space="preserve"> như bình thường.</w:t>
      </w:r>
      <w:bookmarkEnd w:id="312"/>
    </w:p>
    <w:p w14:paraId="6D98A874" w14:textId="77777777" w:rsidR="00523F01" w:rsidRDefault="00523F01" w:rsidP="00523F01">
      <w:pPr>
        <w:pStyle w:val="Heading3"/>
        <w:numPr>
          <w:ilvl w:val="0"/>
          <w:numId w:val="0"/>
        </w:numPr>
        <w:ind w:left="720"/>
      </w:pPr>
      <w:bookmarkStart w:id="313" w:name="_Toc66437751"/>
      <w:r>
        <w:t>4. Business rules (BR):</w:t>
      </w:r>
      <w:bookmarkEnd w:id="313"/>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523F01" w:rsidRPr="009609C0" w14:paraId="72714C8E" w14:textId="77777777" w:rsidTr="009266CE">
        <w:trPr>
          <w:tblHeader/>
        </w:trPr>
        <w:tc>
          <w:tcPr>
            <w:tcW w:w="1506" w:type="dxa"/>
            <w:shd w:val="clear" w:color="auto" w:fill="4472C4" w:themeFill="accent5"/>
          </w:tcPr>
          <w:p w14:paraId="14836C98" w14:textId="77777777" w:rsidR="00523F01" w:rsidRPr="009609C0" w:rsidRDefault="00523F01" w:rsidP="009266CE">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10E9BFD7" w14:textId="77777777" w:rsidR="00523F01" w:rsidRPr="009609C0" w:rsidRDefault="00523F01" w:rsidP="009266CE">
            <w:pPr>
              <w:pStyle w:val="Bang"/>
              <w:jc w:val="center"/>
              <w:rPr>
                <w:b/>
                <w:color w:val="FFFFFF" w:themeColor="background1"/>
                <w:sz w:val="24"/>
                <w:szCs w:val="24"/>
              </w:rPr>
            </w:pPr>
            <w:r w:rsidRPr="009609C0">
              <w:rPr>
                <w:b/>
                <w:color w:val="FFFFFF" w:themeColor="background1"/>
                <w:sz w:val="24"/>
                <w:szCs w:val="24"/>
              </w:rPr>
              <w:t xml:space="preserve">MÔ TẢ </w:t>
            </w:r>
          </w:p>
        </w:tc>
      </w:tr>
      <w:tr w:rsidR="00523F01" w:rsidRPr="009609C0" w14:paraId="7F8D96FA" w14:textId="77777777" w:rsidTr="009266CE">
        <w:tc>
          <w:tcPr>
            <w:tcW w:w="1506" w:type="dxa"/>
            <w:shd w:val="clear" w:color="000000" w:fill="FFFFFF"/>
          </w:tcPr>
          <w:p w14:paraId="7F92DF4A" w14:textId="77777777" w:rsidR="00523F01" w:rsidRPr="009609C0" w:rsidRDefault="00523F01" w:rsidP="009266CE">
            <w:pPr>
              <w:pStyle w:val="Bang"/>
              <w:jc w:val="center"/>
              <w:rPr>
                <w:sz w:val="24"/>
                <w:szCs w:val="24"/>
              </w:rPr>
            </w:pPr>
            <w:r>
              <w:rPr>
                <w:sz w:val="24"/>
                <w:szCs w:val="24"/>
              </w:rPr>
              <w:t>01</w:t>
            </w:r>
          </w:p>
        </w:tc>
        <w:tc>
          <w:tcPr>
            <w:tcW w:w="8275" w:type="dxa"/>
            <w:shd w:val="clear" w:color="000000" w:fill="FFFFFF"/>
          </w:tcPr>
          <w:p w14:paraId="408D15E4" w14:textId="77777777" w:rsidR="00523F01" w:rsidRPr="0011396F" w:rsidRDefault="00523F01" w:rsidP="009266CE">
            <w:pPr>
              <w:spacing w:before="40" w:after="40" w:line="240" w:lineRule="auto"/>
              <w:jc w:val="both"/>
              <w:rPr>
                <w:szCs w:val="24"/>
              </w:rPr>
            </w:pPr>
            <w:r>
              <w:rPr>
                <w:szCs w:val="24"/>
              </w:rPr>
              <w:t>Tài khoản phải có quyền tương ứng.</w:t>
            </w:r>
          </w:p>
        </w:tc>
      </w:tr>
      <w:tr w:rsidR="00523F01" w:rsidRPr="009609C0" w14:paraId="06E86805" w14:textId="77777777" w:rsidTr="009266CE">
        <w:tc>
          <w:tcPr>
            <w:tcW w:w="1506" w:type="dxa"/>
            <w:shd w:val="clear" w:color="000000" w:fill="FFFFFF"/>
          </w:tcPr>
          <w:p w14:paraId="75E5FC23" w14:textId="77777777" w:rsidR="00523F01" w:rsidRDefault="00523F01" w:rsidP="009266CE">
            <w:pPr>
              <w:pStyle w:val="Bang"/>
              <w:jc w:val="center"/>
              <w:rPr>
                <w:sz w:val="24"/>
                <w:szCs w:val="24"/>
              </w:rPr>
            </w:pPr>
            <w:r>
              <w:rPr>
                <w:sz w:val="24"/>
                <w:szCs w:val="24"/>
              </w:rPr>
              <w:t>02</w:t>
            </w:r>
          </w:p>
        </w:tc>
        <w:tc>
          <w:tcPr>
            <w:tcW w:w="8275" w:type="dxa"/>
            <w:shd w:val="clear" w:color="000000" w:fill="FFFFFF"/>
          </w:tcPr>
          <w:p w14:paraId="1306CCB8" w14:textId="77777777" w:rsidR="00523F01" w:rsidRDefault="00523F01" w:rsidP="009266CE">
            <w:pPr>
              <w:spacing w:before="40" w:after="40" w:line="240" w:lineRule="auto"/>
              <w:jc w:val="both"/>
              <w:rPr>
                <w:szCs w:val="24"/>
              </w:rPr>
            </w:pPr>
            <w:r>
              <w:rPr>
                <w:szCs w:val="24"/>
              </w:rPr>
              <w:t>Dữ liệu phải đúng chuẩn, thông tin chính xác.</w:t>
            </w:r>
          </w:p>
        </w:tc>
      </w:tr>
      <w:tr w:rsidR="00523F01" w:rsidRPr="009609C0" w14:paraId="61C5069C" w14:textId="77777777" w:rsidTr="009266CE">
        <w:tc>
          <w:tcPr>
            <w:tcW w:w="1506" w:type="dxa"/>
            <w:shd w:val="clear" w:color="000000" w:fill="FFFFFF"/>
          </w:tcPr>
          <w:p w14:paraId="1CEB2BA2" w14:textId="77777777" w:rsidR="00523F01" w:rsidRDefault="00523F01" w:rsidP="009266CE">
            <w:pPr>
              <w:pStyle w:val="Bang"/>
              <w:jc w:val="center"/>
              <w:rPr>
                <w:sz w:val="24"/>
                <w:szCs w:val="24"/>
              </w:rPr>
            </w:pPr>
            <w:r>
              <w:rPr>
                <w:sz w:val="24"/>
                <w:szCs w:val="24"/>
              </w:rPr>
              <w:t>03</w:t>
            </w:r>
          </w:p>
        </w:tc>
        <w:tc>
          <w:tcPr>
            <w:tcW w:w="8275" w:type="dxa"/>
            <w:shd w:val="clear" w:color="000000" w:fill="FFFFFF"/>
          </w:tcPr>
          <w:p w14:paraId="04F5B8F3" w14:textId="77777777" w:rsidR="00523F01" w:rsidRDefault="00523F01" w:rsidP="009266CE">
            <w:pPr>
              <w:spacing w:before="40" w:after="40" w:line="240" w:lineRule="auto"/>
              <w:jc w:val="both"/>
              <w:rPr>
                <w:szCs w:val="24"/>
              </w:rPr>
            </w:pPr>
            <w:r>
              <w:rPr>
                <w:szCs w:val="24"/>
              </w:rPr>
              <w:t>Ghi nhận thông tin bộ đếm thời gian đúng.</w:t>
            </w:r>
          </w:p>
        </w:tc>
      </w:tr>
      <w:tr w:rsidR="00523F01" w:rsidRPr="009609C0" w14:paraId="1F2A4DFF" w14:textId="77777777" w:rsidTr="009266CE">
        <w:tc>
          <w:tcPr>
            <w:tcW w:w="1506" w:type="dxa"/>
            <w:shd w:val="clear" w:color="000000" w:fill="FFFFFF"/>
          </w:tcPr>
          <w:p w14:paraId="5E9B81AF" w14:textId="77777777" w:rsidR="00523F01" w:rsidRDefault="00523F01" w:rsidP="009266CE">
            <w:pPr>
              <w:pStyle w:val="Bang"/>
              <w:jc w:val="center"/>
              <w:rPr>
                <w:sz w:val="24"/>
                <w:szCs w:val="24"/>
              </w:rPr>
            </w:pPr>
            <w:r>
              <w:rPr>
                <w:sz w:val="24"/>
                <w:szCs w:val="24"/>
              </w:rPr>
              <w:t>04</w:t>
            </w:r>
          </w:p>
        </w:tc>
        <w:tc>
          <w:tcPr>
            <w:tcW w:w="8275" w:type="dxa"/>
            <w:shd w:val="clear" w:color="000000" w:fill="FFFFFF"/>
          </w:tcPr>
          <w:p w14:paraId="0ECB0FD0" w14:textId="24B36E84" w:rsidR="00523F01" w:rsidRDefault="00523F01" w:rsidP="003A0F79">
            <w:pPr>
              <w:spacing w:before="40" w:after="40" w:line="240" w:lineRule="auto"/>
              <w:jc w:val="both"/>
              <w:rPr>
                <w:szCs w:val="24"/>
              </w:rPr>
            </w:pPr>
            <w:r>
              <w:rPr>
                <w:szCs w:val="24"/>
              </w:rPr>
              <w:t xml:space="preserve">Chỉ có thể </w:t>
            </w:r>
            <w:r w:rsidR="003A0F79">
              <w:rPr>
                <w:szCs w:val="24"/>
              </w:rPr>
              <w:t>chuyển</w:t>
            </w:r>
            <w:r>
              <w:rPr>
                <w:szCs w:val="24"/>
              </w:rPr>
              <w:t xml:space="preserve"> 1 địa chỉ trong cùng 1 phiếu yêu cầu</w:t>
            </w:r>
          </w:p>
        </w:tc>
      </w:tr>
      <w:tr w:rsidR="00523F01" w:rsidRPr="009609C0" w14:paraId="663DBAD8" w14:textId="77777777" w:rsidTr="009266CE">
        <w:tc>
          <w:tcPr>
            <w:tcW w:w="1506" w:type="dxa"/>
            <w:shd w:val="clear" w:color="000000" w:fill="FFFFFF"/>
          </w:tcPr>
          <w:p w14:paraId="34FEE24A" w14:textId="77777777" w:rsidR="00523F01" w:rsidRDefault="00523F01" w:rsidP="009266CE">
            <w:pPr>
              <w:pStyle w:val="Bang"/>
              <w:jc w:val="center"/>
              <w:rPr>
                <w:sz w:val="24"/>
                <w:szCs w:val="24"/>
              </w:rPr>
            </w:pPr>
            <w:r>
              <w:rPr>
                <w:sz w:val="24"/>
                <w:szCs w:val="24"/>
              </w:rPr>
              <w:t>05</w:t>
            </w:r>
          </w:p>
        </w:tc>
        <w:tc>
          <w:tcPr>
            <w:tcW w:w="8275" w:type="dxa"/>
            <w:shd w:val="clear" w:color="000000" w:fill="FFFFFF"/>
          </w:tcPr>
          <w:p w14:paraId="313C02A1" w14:textId="77777777" w:rsidR="00523F01" w:rsidRDefault="00523F01" w:rsidP="009266CE">
            <w:pPr>
              <w:spacing w:before="40" w:after="40" w:line="240" w:lineRule="auto"/>
              <w:jc w:val="both"/>
              <w:rPr>
                <w:szCs w:val="24"/>
              </w:rPr>
            </w:pPr>
            <w:r>
              <w:rPr>
                <w:szCs w:val="24"/>
              </w:rPr>
              <w:t>Gửi mail tự động</w:t>
            </w:r>
          </w:p>
        </w:tc>
      </w:tr>
      <w:tr w:rsidR="00523F01" w:rsidRPr="009609C0" w14:paraId="3A6EA2E2" w14:textId="77777777" w:rsidTr="009266CE">
        <w:tc>
          <w:tcPr>
            <w:tcW w:w="1506" w:type="dxa"/>
            <w:shd w:val="clear" w:color="000000" w:fill="FFFFFF"/>
          </w:tcPr>
          <w:p w14:paraId="6935E0EF" w14:textId="77777777" w:rsidR="00523F01" w:rsidRDefault="00523F01" w:rsidP="009266CE">
            <w:pPr>
              <w:pStyle w:val="Bang"/>
              <w:jc w:val="center"/>
              <w:rPr>
                <w:sz w:val="24"/>
                <w:szCs w:val="24"/>
              </w:rPr>
            </w:pPr>
            <w:r>
              <w:rPr>
                <w:sz w:val="24"/>
                <w:szCs w:val="24"/>
              </w:rPr>
              <w:t>06</w:t>
            </w:r>
          </w:p>
        </w:tc>
        <w:tc>
          <w:tcPr>
            <w:tcW w:w="8275" w:type="dxa"/>
            <w:shd w:val="clear" w:color="000000" w:fill="FFFFFF"/>
          </w:tcPr>
          <w:p w14:paraId="53032350" w14:textId="77777777" w:rsidR="00523F01" w:rsidRDefault="00523F01" w:rsidP="009266CE">
            <w:pPr>
              <w:spacing w:before="40" w:after="40" w:line="240" w:lineRule="auto"/>
              <w:jc w:val="both"/>
              <w:rPr>
                <w:szCs w:val="24"/>
              </w:rPr>
            </w:pPr>
            <w:r>
              <w:rPr>
                <w:szCs w:val="24"/>
              </w:rPr>
              <w:t>Các trường có dấu * bắt buộc nhập</w:t>
            </w:r>
          </w:p>
        </w:tc>
      </w:tr>
      <w:tr w:rsidR="00523F01" w:rsidRPr="009609C0" w14:paraId="3E0F31E3" w14:textId="77777777" w:rsidTr="009266CE">
        <w:tc>
          <w:tcPr>
            <w:tcW w:w="1506" w:type="dxa"/>
            <w:shd w:val="clear" w:color="000000" w:fill="FFFFFF"/>
          </w:tcPr>
          <w:p w14:paraId="416B8461" w14:textId="77777777" w:rsidR="00523F01" w:rsidRDefault="00523F01" w:rsidP="009266CE">
            <w:pPr>
              <w:pStyle w:val="Bang"/>
              <w:jc w:val="center"/>
              <w:rPr>
                <w:sz w:val="24"/>
                <w:szCs w:val="24"/>
              </w:rPr>
            </w:pPr>
            <w:r>
              <w:rPr>
                <w:sz w:val="24"/>
                <w:szCs w:val="24"/>
              </w:rPr>
              <w:t>07</w:t>
            </w:r>
          </w:p>
        </w:tc>
        <w:tc>
          <w:tcPr>
            <w:tcW w:w="8275" w:type="dxa"/>
            <w:shd w:val="clear" w:color="000000" w:fill="FFFFFF"/>
          </w:tcPr>
          <w:p w14:paraId="54C253A1" w14:textId="5501BC4B" w:rsidR="00523F01" w:rsidRDefault="003A0F79" w:rsidP="003A0F79">
            <w:pPr>
              <w:spacing w:before="40" w:after="40" w:line="240" w:lineRule="auto"/>
              <w:jc w:val="both"/>
              <w:rPr>
                <w:szCs w:val="24"/>
              </w:rPr>
            </w:pPr>
            <w:r>
              <w:rPr>
                <w:szCs w:val="24"/>
              </w:rPr>
              <w:t>Chỉ có</w:t>
            </w:r>
            <w:r w:rsidR="00523F01">
              <w:rPr>
                <w:szCs w:val="24"/>
              </w:rPr>
              <w:t xml:space="preserve"> thể</w:t>
            </w:r>
            <w:r>
              <w:rPr>
                <w:szCs w:val="24"/>
              </w:rPr>
              <w:t xml:space="preserve"> </w:t>
            </w:r>
            <w:r w:rsidR="00523F01">
              <w:rPr>
                <w:szCs w:val="24"/>
              </w:rPr>
              <w:t xml:space="preserve">chọn ngày đề nghị là ngày </w:t>
            </w:r>
            <w:r>
              <w:rPr>
                <w:szCs w:val="24"/>
              </w:rPr>
              <w:t>hiện tại</w:t>
            </w:r>
            <w:r w:rsidR="00523F01">
              <w:rPr>
                <w:szCs w:val="24"/>
              </w:rPr>
              <w:t xml:space="preserve"> hoặc tương lai</w:t>
            </w:r>
          </w:p>
        </w:tc>
      </w:tr>
      <w:tr w:rsidR="00523F01" w:rsidRPr="009609C0" w14:paraId="1F9FBF0E" w14:textId="77777777" w:rsidTr="009266CE">
        <w:tc>
          <w:tcPr>
            <w:tcW w:w="1506" w:type="dxa"/>
            <w:shd w:val="clear" w:color="000000" w:fill="FFFFFF"/>
          </w:tcPr>
          <w:p w14:paraId="67F9A89B" w14:textId="77777777" w:rsidR="00523F01" w:rsidRDefault="00523F01" w:rsidP="009266CE">
            <w:pPr>
              <w:pStyle w:val="Bang"/>
              <w:jc w:val="center"/>
              <w:rPr>
                <w:sz w:val="24"/>
                <w:szCs w:val="24"/>
              </w:rPr>
            </w:pPr>
            <w:r>
              <w:rPr>
                <w:sz w:val="24"/>
                <w:szCs w:val="24"/>
              </w:rPr>
              <w:t>08</w:t>
            </w:r>
          </w:p>
        </w:tc>
        <w:tc>
          <w:tcPr>
            <w:tcW w:w="8275" w:type="dxa"/>
            <w:shd w:val="clear" w:color="000000" w:fill="FFFFFF"/>
          </w:tcPr>
          <w:p w14:paraId="6FC625A9" w14:textId="77777777" w:rsidR="00523F01" w:rsidRDefault="00523F01" w:rsidP="009266CE">
            <w:pPr>
              <w:spacing w:before="40" w:after="40" w:line="240" w:lineRule="auto"/>
              <w:jc w:val="both"/>
              <w:rPr>
                <w:szCs w:val="24"/>
              </w:rPr>
            </w:pPr>
            <w:r>
              <w:rPr>
                <w:szCs w:val="24"/>
              </w:rPr>
              <w:t>Đề nghị chỉ xuất hiện trước 1 ngày đối với bộ phận SDC</w:t>
            </w:r>
          </w:p>
        </w:tc>
      </w:tr>
    </w:tbl>
    <w:p w14:paraId="32501C95" w14:textId="77777777" w:rsidR="00523F01" w:rsidRDefault="00523F01" w:rsidP="00523F01"/>
    <w:p w14:paraId="7FC6EC2B" w14:textId="6F592894" w:rsidR="00C17D31" w:rsidRDefault="00C17D31" w:rsidP="00C17D31">
      <w:pPr>
        <w:pStyle w:val="Heading2"/>
        <w:tabs>
          <w:tab w:val="left" w:pos="720"/>
        </w:tabs>
      </w:pPr>
      <w:bookmarkStart w:id="314" w:name="_Toc66437752"/>
      <w:r>
        <w:lastRenderedPageBreak/>
        <w:t>UC26: Cài đặt cấu hình dịch vụ:</w:t>
      </w:r>
      <w:bookmarkEnd w:id="314"/>
    </w:p>
    <w:p w14:paraId="0D5F2F07" w14:textId="77777777" w:rsidR="00C17D31" w:rsidRDefault="00C17D31" w:rsidP="00C17D31">
      <w:pPr>
        <w:pStyle w:val="Heading3"/>
        <w:numPr>
          <w:ilvl w:val="0"/>
          <w:numId w:val="0"/>
        </w:numPr>
        <w:ind w:left="1004"/>
      </w:pPr>
      <w:bookmarkStart w:id="315" w:name="_Toc66437753"/>
      <w:r>
        <w:t>1. Mô tả:</w:t>
      </w:r>
      <w:bookmarkEnd w:id="315"/>
    </w:p>
    <w:tbl>
      <w:tblPr>
        <w:tblW w:w="5000" w:type="pct"/>
        <w:tblBorders>
          <w:top w:val="dotted" w:sz="4" w:space="0" w:color="4472C4" w:themeColor="accent5"/>
          <w:left w:val="dotted" w:sz="4" w:space="0" w:color="4472C4" w:themeColor="accent5"/>
          <w:bottom w:val="dotted" w:sz="4" w:space="0" w:color="4472C4" w:themeColor="accent5"/>
          <w:right w:val="dotted" w:sz="4" w:space="0" w:color="4472C4" w:themeColor="accent5"/>
          <w:insideH w:val="dotted" w:sz="4" w:space="0" w:color="4472C4" w:themeColor="accent5"/>
          <w:insideV w:val="dotted" w:sz="4" w:space="0" w:color="4472C4" w:themeColor="accent5"/>
        </w:tblBorders>
        <w:tblLook w:val="04A0" w:firstRow="1" w:lastRow="0" w:firstColumn="1" w:lastColumn="0" w:noHBand="0" w:noVBand="1"/>
      </w:tblPr>
      <w:tblGrid>
        <w:gridCol w:w="2116"/>
        <w:gridCol w:w="7678"/>
      </w:tblGrid>
      <w:tr w:rsidR="00C17D31" w:rsidRPr="00E15B12" w14:paraId="40CA65DB" w14:textId="77777777" w:rsidTr="009266CE">
        <w:trPr>
          <w:trHeight w:val="567"/>
        </w:trPr>
        <w:tc>
          <w:tcPr>
            <w:tcW w:w="2116" w:type="dxa"/>
            <w:shd w:val="clear" w:color="auto" w:fill="4472C4" w:themeFill="accent5"/>
            <w:vAlign w:val="center"/>
          </w:tcPr>
          <w:p w14:paraId="179BC755" w14:textId="4CE16D42" w:rsidR="00C17D31" w:rsidRPr="00E15B12" w:rsidRDefault="00C17D31" w:rsidP="009266CE">
            <w:pPr>
              <w:spacing w:line="360" w:lineRule="auto"/>
              <w:rPr>
                <w:b/>
                <w:color w:val="FFFFFF" w:themeColor="background1"/>
                <w:szCs w:val="24"/>
              </w:rPr>
            </w:pPr>
            <w:r>
              <w:rPr>
                <w:b/>
                <w:color w:val="FFFFFF" w:themeColor="background1"/>
                <w:szCs w:val="24"/>
              </w:rPr>
              <w:t>UC26</w:t>
            </w:r>
          </w:p>
        </w:tc>
        <w:tc>
          <w:tcPr>
            <w:tcW w:w="7678" w:type="dxa"/>
            <w:vAlign w:val="center"/>
          </w:tcPr>
          <w:p w14:paraId="4E3ACCAA" w14:textId="45F94ACF" w:rsidR="00C17D31" w:rsidRPr="00D66D7D" w:rsidRDefault="00C17D31" w:rsidP="004706A5">
            <w:pPr>
              <w:pStyle w:val="tvNote"/>
            </w:pPr>
            <w:r>
              <w:t>Cài đặt cấu hình dịch vụ</w:t>
            </w:r>
          </w:p>
        </w:tc>
      </w:tr>
      <w:tr w:rsidR="00C17D31" w:rsidRPr="00E15B12" w14:paraId="288DAB76" w14:textId="77777777" w:rsidTr="009266CE">
        <w:trPr>
          <w:trHeight w:val="567"/>
        </w:trPr>
        <w:tc>
          <w:tcPr>
            <w:tcW w:w="2116" w:type="dxa"/>
            <w:shd w:val="clear" w:color="auto" w:fill="4472C4" w:themeFill="accent5"/>
            <w:vAlign w:val="center"/>
          </w:tcPr>
          <w:p w14:paraId="2FB26311" w14:textId="77777777" w:rsidR="00C17D31" w:rsidRPr="00E15B12" w:rsidRDefault="00C17D31" w:rsidP="009266CE">
            <w:pPr>
              <w:spacing w:line="360" w:lineRule="auto"/>
              <w:rPr>
                <w:b/>
                <w:color w:val="FFFFFF" w:themeColor="background1"/>
                <w:szCs w:val="24"/>
              </w:rPr>
            </w:pPr>
            <w:r>
              <w:rPr>
                <w:b/>
                <w:color w:val="FFFFFF" w:themeColor="background1"/>
                <w:szCs w:val="24"/>
              </w:rPr>
              <w:t>Description</w:t>
            </w:r>
          </w:p>
        </w:tc>
        <w:tc>
          <w:tcPr>
            <w:tcW w:w="7678" w:type="dxa"/>
            <w:vAlign w:val="center"/>
          </w:tcPr>
          <w:p w14:paraId="698F5B37" w14:textId="6DF51C77" w:rsidR="00C17D31" w:rsidRPr="002B38F7" w:rsidRDefault="00C17D31" w:rsidP="004706A5">
            <w:pPr>
              <w:pStyle w:val="tvNote"/>
            </w:pPr>
            <w:r>
              <w:t>Khi phát sinh dịch vụ mới hoặc để vận hành dịch vụ, ngoài việc triển khai hạ tầng dịch vụ cần phải cấu hình và đấu nối cho dịch vụ sau khi đã triển khai hạ tầng.</w:t>
            </w:r>
          </w:p>
          <w:p w14:paraId="3BAB373B" w14:textId="112249C3" w:rsidR="00C17D31" w:rsidRPr="00192EC7" w:rsidRDefault="00C17D31" w:rsidP="004706A5">
            <w:pPr>
              <w:pStyle w:val="tvNote"/>
            </w:pPr>
            <w:r>
              <w:t xml:space="preserve"> </w:t>
            </w:r>
            <w:r w:rsidRPr="00D66D7D">
              <w:t xml:space="preserve">Màn hình cho phép </w:t>
            </w:r>
            <w:r>
              <w:t>người dùng tạ, cập nhật và xóa các cài đặt cấu hình.</w:t>
            </w:r>
          </w:p>
          <w:p w14:paraId="54AA6912" w14:textId="5F346140" w:rsidR="00C17D31" w:rsidRPr="00D66D7D" w:rsidRDefault="00C17D31" w:rsidP="004706A5">
            <w:pPr>
              <w:pStyle w:val="tvNote"/>
            </w:pPr>
            <w:r>
              <w:t>SCC là người dùng duy nhất cho màn hình này để kết nối và trao đổi thông tin với hệ thống AOPT.</w:t>
            </w:r>
          </w:p>
        </w:tc>
      </w:tr>
      <w:tr w:rsidR="00C17D31" w:rsidRPr="00E15B12" w14:paraId="0DEBBA7B" w14:textId="77777777" w:rsidTr="009266CE">
        <w:trPr>
          <w:trHeight w:val="567"/>
        </w:trPr>
        <w:tc>
          <w:tcPr>
            <w:tcW w:w="2116" w:type="dxa"/>
            <w:shd w:val="clear" w:color="auto" w:fill="4472C4" w:themeFill="accent5"/>
            <w:vAlign w:val="center"/>
          </w:tcPr>
          <w:p w14:paraId="5DF79220" w14:textId="77777777" w:rsidR="00C17D31" w:rsidRPr="00E15B12" w:rsidRDefault="00C17D31" w:rsidP="009266CE">
            <w:pPr>
              <w:spacing w:line="360" w:lineRule="auto"/>
              <w:rPr>
                <w:b/>
                <w:color w:val="FFFFFF" w:themeColor="background1"/>
                <w:szCs w:val="24"/>
              </w:rPr>
            </w:pPr>
            <w:r w:rsidRPr="00E15B12">
              <w:rPr>
                <w:b/>
                <w:color w:val="FFFFFF" w:themeColor="background1"/>
                <w:szCs w:val="24"/>
              </w:rPr>
              <w:t xml:space="preserve">Actor </w:t>
            </w:r>
          </w:p>
        </w:tc>
        <w:tc>
          <w:tcPr>
            <w:tcW w:w="7678" w:type="dxa"/>
            <w:vAlign w:val="center"/>
          </w:tcPr>
          <w:p w14:paraId="7DADC1AB" w14:textId="12AECF0A" w:rsidR="00C17D31" w:rsidRPr="00D66D7D" w:rsidRDefault="00C17D31" w:rsidP="004706A5">
            <w:pPr>
              <w:pStyle w:val="tvNote"/>
            </w:pPr>
            <w:r>
              <w:t xml:space="preserve">SCC </w:t>
            </w:r>
          </w:p>
        </w:tc>
      </w:tr>
      <w:tr w:rsidR="00C17D31" w:rsidRPr="00E15B12" w14:paraId="280C4869" w14:textId="77777777" w:rsidTr="009266CE">
        <w:trPr>
          <w:trHeight w:val="567"/>
        </w:trPr>
        <w:tc>
          <w:tcPr>
            <w:tcW w:w="2116" w:type="dxa"/>
            <w:shd w:val="clear" w:color="auto" w:fill="4472C4" w:themeFill="accent5"/>
            <w:vAlign w:val="center"/>
          </w:tcPr>
          <w:p w14:paraId="275DAFD1" w14:textId="77777777" w:rsidR="00C17D31" w:rsidRPr="00E15B12" w:rsidRDefault="00C17D31" w:rsidP="009266CE">
            <w:pPr>
              <w:spacing w:line="360" w:lineRule="auto"/>
              <w:rPr>
                <w:b/>
                <w:color w:val="FFFFFF" w:themeColor="background1"/>
                <w:szCs w:val="24"/>
              </w:rPr>
            </w:pPr>
            <w:r w:rsidRPr="00E15B12">
              <w:rPr>
                <w:b/>
                <w:color w:val="FFFFFF" w:themeColor="background1"/>
                <w:szCs w:val="24"/>
              </w:rPr>
              <w:t xml:space="preserve">Trigger </w:t>
            </w:r>
          </w:p>
        </w:tc>
        <w:tc>
          <w:tcPr>
            <w:tcW w:w="7678" w:type="dxa"/>
            <w:vAlign w:val="center"/>
          </w:tcPr>
          <w:p w14:paraId="502EA211" w14:textId="35101B28" w:rsidR="00C17D31" w:rsidRPr="00D66D7D" w:rsidRDefault="00C17D31" w:rsidP="004706A5">
            <w:pPr>
              <w:pStyle w:val="tvNote"/>
            </w:pPr>
            <w:r>
              <w:t>Chọn FTMS - LeasedLine – Cấu hình dịch vụ - Cài đặt cấu hình dịch vụ</w:t>
            </w:r>
          </w:p>
        </w:tc>
      </w:tr>
      <w:tr w:rsidR="00C17D31" w:rsidRPr="00E15B12" w14:paraId="1171D81F" w14:textId="77777777" w:rsidTr="009266CE">
        <w:trPr>
          <w:trHeight w:val="682"/>
        </w:trPr>
        <w:tc>
          <w:tcPr>
            <w:tcW w:w="2116" w:type="dxa"/>
            <w:shd w:val="clear" w:color="auto" w:fill="4472C4" w:themeFill="accent5"/>
            <w:vAlign w:val="center"/>
          </w:tcPr>
          <w:p w14:paraId="7A429CA3" w14:textId="77777777" w:rsidR="00C17D31" w:rsidRDefault="00C17D31" w:rsidP="009266CE">
            <w:pPr>
              <w:spacing w:line="360" w:lineRule="auto"/>
              <w:rPr>
                <w:b/>
                <w:color w:val="FFFFFF" w:themeColor="background1"/>
                <w:szCs w:val="24"/>
              </w:rPr>
            </w:pPr>
            <w:r w:rsidRPr="00E15B12">
              <w:rPr>
                <w:b/>
                <w:color w:val="FFFFFF" w:themeColor="background1"/>
                <w:szCs w:val="24"/>
              </w:rPr>
              <w:t>Pre-condition</w:t>
            </w:r>
            <w:r>
              <w:rPr>
                <w:b/>
                <w:color w:val="FFFFFF" w:themeColor="background1"/>
                <w:szCs w:val="24"/>
              </w:rPr>
              <w:t xml:space="preserve"> </w:t>
            </w:r>
          </w:p>
          <w:p w14:paraId="688017C4" w14:textId="77777777" w:rsidR="00C17D31" w:rsidRPr="00E15B12" w:rsidRDefault="00C17D31" w:rsidP="009266CE">
            <w:pPr>
              <w:spacing w:line="360" w:lineRule="auto"/>
              <w:rPr>
                <w:b/>
                <w:color w:val="FFFFFF" w:themeColor="background1"/>
                <w:szCs w:val="24"/>
              </w:rPr>
            </w:pPr>
          </w:p>
        </w:tc>
        <w:tc>
          <w:tcPr>
            <w:tcW w:w="7678" w:type="dxa"/>
            <w:vAlign w:val="center"/>
          </w:tcPr>
          <w:p w14:paraId="151CB277" w14:textId="77777777" w:rsidR="00C17D31" w:rsidRPr="00DB1AF5" w:rsidRDefault="00C17D31" w:rsidP="004706A5">
            <w:pPr>
              <w:pStyle w:val="tvNote"/>
            </w:pPr>
            <w:r>
              <w:t>Người dùng được phân quyền</w:t>
            </w:r>
            <w:r>
              <w:rPr>
                <w:lang w:val="en-US"/>
              </w:rPr>
              <w:t>, hiển thị trang</w:t>
            </w:r>
          </w:p>
          <w:p w14:paraId="08F7472A" w14:textId="6DFF8B8C" w:rsidR="00C17D31" w:rsidRPr="00D66D7D" w:rsidRDefault="00C17D31" w:rsidP="004706A5">
            <w:pPr>
              <w:pStyle w:val="tvNote"/>
            </w:pPr>
            <w:r>
              <w:t>Người dùng được phân quyền tạo, cập nhật.</w:t>
            </w:r>
          </w:p>
        </w:tc>
      </w:tr>
      <w:tr w:rsidR="00C17D31" w:rsidRPr="00E15B12" w14:paraId="22313335" w14:textId="77777777" w:rsidTr="009266CE">
        <w:trPr>
          <w:trHeight w:val="567"/>
        </w:trPr>
        <w:tc>
          <w:tcPr>
            <w:tcW w:w="2116" w:type="dxa"/>
            <w:shd w:val="clear" w:color="auto" w:fill="4472C4" w:themeFill="accent5"/>
            <w:vAlign w:val="center"/>
          </w:tcPr>
          <w:p w14:paraId="577CEA23" w14:textId="77777777" w:rsidR="00C17D31" w:rsidRPr="00B53838" w:rsidRDefault="00C17D31" w:rsidP="009266CE">
            <w:pPr>
              <w:spacing w:line="360" w:lineRule="auto"/>
              <w:rPr>
                <w:b/>
                <w:color w:val="FFFFFF" w:themeColor="background1"/>
                <w:szCs w:val="24"/>
              </w:rPr>
            </w:pPr>
            <w:r w:rsidRPr="00E15B12">
              <w:rPr>
                <w:b/>
                <w:color w:val="FFFFFF" w:themeColor="background1"/>
                <w:szCs w:val="24"/>
              </w:rPr>
              <w:t>Post-condition</w:t>
            </w:r>
            <w:r w:rsidRPr="00B53838">
              <w:rPr>
                <w:b/>
                <w:color w:val="FFFFFF" w:themeColor="background1"/>
                <w:szCs w:val="24"/>
              </w:rPr>
              <w:t xml:space="preserve"> </w:t>
            </w:r>
          </w:p>
        </w:tc>
        <w:tc>
          <w:tcPr>
            <w:tcW w:w="7678" w:type="dxa"/>
            <w:vAlign w:val="center"/>
          </w:tcPr>
          <w:p w14:paraId="7F995CFC" w14:textId="77777777" w:rsidR="00C17D31" w:rsidRPr="00C17D31" w:rsidRDefault="00C17D31" w:rsidP="004706A5">
            <w:pPr>
              <w:pStyle w:val="tvNote"/>
            </w:pPr>
            <w:r>
              <w:t xml:space="preserve">Gửi yêu cầu, thực hiện yêu cầu </w:t>
            </w:r>
            <w:r w:rsidRPr="007A3829">
              <w:t>thành công.</w:t>
            </w:r>
          </w:p>
          <w:p w14:paraId="6E2F287D" w14:textId="340CEDF4" w:rsidR="00C17D31" w:rsidRPr="00D66D7D" w:rsidRDefault="00C17D31" w:rsidP="004706A5">
            <w:pPr>
              <w:pStyle w:val="tvNote"/>
            </w:pPr>
            <w:r>
              <w:t>Kết nối AOPT thành công</w:t>
            </w:r>
            <w:r w:rsidR="003A5814">
              <w:t>.</w:t>
            </w:r>
          </w:p>
        </w:tc>
      </w:tr>
    </w:tbl>
    <w:p w14:paraId="54862C07" w14:textId="77777777" w:rsidR="00C17D31" w:rsidRDefault="00C17D31" w:rsidP="00C17D31">
      <w:pPr>
        <w:pStyle w:val="Heading3"/>
        <w:numPr>
          <w:ilvl w:val="0"/>
          <w:numId w:val="0"/>
        </w:numPr>
        <w:ind w:left="1004"/>
      </w:pPr>
      <w:bookmarkStart w:id="316" w:name="_Toc66437754"/>
      <w:r>
        <w:lastRenderedPageBreak/>
        <w:t>2. Activity Diagram:</w:t>
      </w:r>
      <w:bookmarkEnd w:id="316"/>
    </w:p>
    <w:p w14:paraId="3A53F617" w14:textId="31F9F5F8" w:rsidR="00C17D31" w:rsidRPr="006C0459" w:rsidRDefault="009266CE" w:rsidP="00C17D31">
      <w:r>
        <w:rPr>
          <w:noProof/>
        </w:rPr>
        <w:drawing>
          <wp:inline distT="0" distB="0" distL="0" distR="0" wp14:anchorId="5D5DE7D2" wp14:editId="65387304">
            <wp:extent cx="6225540" cy="4128770"/>
            <wp:effectExtent l="0" t="0" r="381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225540" cy="4128770"/>
                    </a:xfrm>
                    <a:prstGeom prst="rect">
                      <a:avLst/>
                    </a:prstGeom>
                  </pic:spPr>
                </pic:pic>
              </a:graphicData>
            </a:graphic>
          </wp:inline>
        </w:drawing>
      </w:r>
    </w:p>
    <w:p w14:paraId="2B486F11" w14:textId="03789D32" w:rsidR="00C17D31" w:rsidRDefault="00C17D31" w:rsidP="00E17F9F">
      <w:pPr>
        <w:pStyle w:val="Heading3"/>
        <w:numPr>
          <w:ilvl w:val="0"/>
          <w:numId w:val="0"/>
        </w:numPr>
      </w:pPr>
      <w:bookmarkStart w:id="317" w:name="_Toc66437755"/>
      <w:r>
        <w:t>3.</w:t>
      </w:r>
      <w:r w:rsidRPr="005F4DB2">
        <w:t xml:space="preserve"> </w:t>
      </w:r>
      <w:r>
        <w:t>Wireframe, Screen description:</w:t>
      </w:r>
      <w:bookmarkEnd w:id="317"/>
    </w:p>
    <w:p w14:paraId="7485431D" w14:textId="3E10EAAD" w:rsidR="00A065DF" w:rsidRDefault="009B5792" w:rsidP="00C17D31">
      <w:pPr>
        <w:tabs>
          <w:tab w:val="left" w:pos="5810"/>
        </w:tabs>
      </w:pPr>
      <w:r>
        <w:rPr>
          <w:noProof/>
        </w:rPr>
        <w:drawing>
          <wp:inline distT="0" distB="0" distL="0" distR="0" wp14:anchorId="0FF3E76D" wp14:editId="39D6436E">
            <wp:extent cx="1219200" cy="292156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224223" cy="2933603"/>
                    </a:xfrm>
                    <a:prstGeom prst="rect">
                      <a:avLst/>
                    </a:prstGeom>
                    <a:noFill/>
                    <a:ln>
                      <a:noFill/>
                    </a:ln>
                  </pic:spPr>
                </pic:pic>
              </a:graphicData>
            </a:graphic>
          </wp:inline>
        </w:drawing>
      </w:r>
    </w:p>
    <w:p w14:paraId="7B62D0C0" w14:textId="4AAA7F94" w:rsidR="00C17D31" w:rsidRDefault="00B11D26" w:rsidP="00C17D31">
      <w:pPr>
        <w:tabs>
          <w:tab w:val="left" w:pos="5810"/>
        </w:tabs>
      </w:pPr>
      <w:r>
        <w:t>Giao diện</w:t>
      </w:r>
      <w:r w:rsidR="009B5792">
        <w:t xml:space="preserve"> hiển thị:</w:t>
      </w:r>
    </w:p>
    <w:p w14:paraId="18EF3E21" w14:textId="7F40BC70" w:rsidR="00C17D31" w:rsidRDefault="009B5792" w:rsidP="00C17D31">
      <w:pPr>
        <w:tabs>
          <w:tab w:val="left" w:pos="5810"/>
        </w:tabs>
      </w:pPr>
      <w:r>
        <w:rPr>
          <w:noProof/>
        </w:rPr>
        <w:lastRenderedPageBreak/>
        <w:drawing>
          <wp:inline distT="0" distB="0" distL="0" distR="0" wp14:anchorId="718A13C3" wp14:editId="4FDF23AC">
            <wp:extent cx="6225540" cy="2851150"/>
            <wp:effectExtent l="0" t="0" r="3810" b="63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225540" cy="2851150"/>
                    </a:xfrm>
                    <a:prstGeom prst="rect">
                      <a:avLst/>
                    </a:prstGeom>
                  </pic:spPr>
                </pic:pic>
              </a:graphicData>
            </a:graphic>
          </wp:inline>
        </w:drawing>
      </w:r>
    </w:p>
    <w:p w14:paraId="0CB713F5" w14:textId="3ED6EDAB" w:rsidR="00B11D26" w:rsidRDefault="00FD46AC" w:rsidP="003D674D">
      <w:pPr>
        <w:pStyle w:val="ListParagraph"/>
        <w:numPr>
          <w:ilvl w:val="0"/>
          <w:numId w:val="37"/>
        </w:numPr>
        <w:tabs>
          <w:tab w:val="left" w:pos="5810"/>
        </w:tabs>
      </w:pPr>
      <w:r>
        <w:t>Tìm kiếm</w:t>
      </w:r>
      <w:r w:rsidR="003D674D">
        <w:t xml:space="preserve"> cấu hình:</w:t>
      </w:r>
    </w:p>
    <w:p w14:paraId="66855E11" w14:textId="6742CC10" w:rsidR="00B11D26" w:rsidRDefault="00FD46AC" w:rsidP="00C17D31">
      <w:pPr>
        <w:tabs>
          <w:tab w:val="left" w:pos="5810"/>
        </w:tabs>
      </w:pPr>
      <w:r>
        <w:rPr>
          <w:noProof/>
        </w:rPr>
        <w:drawing>
          <wp:inline distT="0" distB="0" distL="0" distR="0" wp14:anchorId="53621D02" wp14:editId="1FD5C712">
            <wp:extent cx="6219825" cy="7143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219825" cy="714375"/>
                    </a:xfrm>
                    <a:prstGeom prst="rect">
                      <a:avLst/>
                    </a:prstGeom>
                    <a:noFill/>
                    <a:ln>
                      <a:noFill/>
                    </a:ln>
                  </pic:spPr>
                </pic:pic>
              </a:graphicData>
            </a:graphic>
          </wp:inline>
        </w:drawing>
      </w:r>
    </w:p>
    <w:p w14:paraId="1E7F421C" w14:textId="5D051EEE" w:rsidR="003D674D" w:rsidRDefault="00FD46AC" w:rsidP="00C17D31">
      <w:pPr>
        <w:tabs>
          <w:tab w:val="left" w:pos="5810"/>
        </w:tabs>
      </w:pPr>
      <w:r>
        <w:t>Chọn</w:t>
      </w:r>
      <w:r w:rsidR="003D674D">
        <w:t xml:space="preserve"> các dữ liệu tại các mụ</w:t>
      </w:r>
      <w:r>
        <w:t>c trên màn hình sau đó chọn Tìm kiếm</w:t>
      </w:r>
    </w:p>
    <w:p w14:paraId="28F65D1E" w14:textId="3AEFFD62" w:rsidR="003D674D" w:rsidRDefault="00FD46AC" w:rsidP="00C17D31">
      <w:pPr>
        <w:tabs>
          <w:tab w:val="left" w:pos="5810"/>
        </w:tabs>
      </w:pPr>
      <w:r>
        <w:rPr>
          <w:noProof/>
        </w:rPr>
        <w:drawing>
          <wp:inline distT="0" distB="0" distL="0" distR="0" wp14:anchorId="06DC1CF4" wp14:editId="338B018A">
            <wp:extent cx="647700" cy="25423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58007" cy="258283"/>
                    </a:xfrm>
                    <a:prstGeom prst="rect">
                      <a:avLst/>
                    </a:prstGeom>
                    <a:noFill/>
                    <a:ln>
                      <a:noFill/>
                    </a:ln>
                  </pic:spPr>
                </pic:pic>
              </a:graphicData>
            </a:graphic>
          </wp:inline>
        </w:drawing>
      </w:r>
    </w:p>
    <w:p w14:paraId="475233C1" w14:textId="5C778DC9" w:rsidR="003D674D" w:rsidRDefault="003D674D" w:rsidP="00C17D31">
      <w:pPr>
        <w:tabs>
          <w:tab w:val="left" w:pos="5810"/>
        </w:tabs>
      </w:pPr>
      <w:r>
        <w:t>Hệ thống tự động sinh ra dữ liệu đã được nhập và chọn trước đó.</w:t>
      </w:r>
    </w:p>
    <w:p w14:paraId="39FCABB1" w14:textId="4708D91A" w:rsidR="003D674D" w:rsidRDefault="00FD46AC" w:rsidP="003D674D">
      <w:pPr>
        <w:pStyle w:val="ListParagraph"/>
        <w:numPr>
          <w:ilvl w:val="0"/>
          <w:numId w:val="37"/>
        </w:numPr>
        <w:tabs>
          <w:tab w:val="left" w:pos="5810"/>
        </w:tabs>
      </w:pPr>
      <w:r>
        <w:t>Thêm mới cấu hình</w:t>
      </w:r>
    </w:p>
    <w:p w14:paraId="51F4CF5F" w14:textId="723EDA32" w:rsidR="003D674D" w:rsidRDefault="009C59E0" w:rsidP="009C59E0">
      <w:pPr>
        <w:tabs>
          <w:tab w:val="left" w:pos="5810"/>
        </w:tabs>
        <w:ind w:left="360"/>
      </w:pPr>
      <w:r>
        <w:t>Trên</w:t>
      </w:r>
      <w:r w:rsidR="00FD46AC">
        <w:t xml:space="preserve"> màn hình</w:t>
      </w:r>
      <w:r>
        <w:t>, nhập dữ liệu tại các trường</w:t>
      </w:r>
    </w:p>
    <w:p w14:paraId="129369D1" w14:textId="5CD58574" w:rsidR="003D6396" w:rsidRDefault="00661E54" w:rsidP="00FD46AC">
      <w:pPr>
        <w:tabs>
          <w:tab w:val="left" w:pos="5810"/>
        </w:tabs>
        <w:ind w:left="-90"/>
      </w:pPr>
      <w:r>
        <w:t>Màn hình hiển thị list các Parameter cho cấu hình tương ứng. Người dùng tiến hành cập nhật ở 2 mục Parameter POST/GET/FTI, đối với FTI sẽ có màn hình nhập giá trị khác so vớ</w:t>
      </w:r>
      <w:r w:rsidR="00FD46AC">
        <w:t>i POST/GET.</w:t>
      </w:r>
    </w:p>
    <w:p w14:paraId="3C4F1FEA" w14:textId="42881532" w:rsidR="003D6396" w:rsidRDefault="003D6396" w:rsidP="00661E54">
      <w:pPr>
        <w:tabs>
          <w:tab w:val="left" w:pos="5810"/>
        </w:tabs>
        <w:ind w:left="-90"/>
      </w:pPr>
      <w:r>
        <w:t>Màn hình Parameter GET/POST</w:t>
      </w:r>
    </w:p>
    <w:p w14:paraId="679EE695" w14:textId="48038032" w:rsidR="00661E54" w:rsidRDefault="009B5792" w:rsidP="00661E54">
      <w:pPr>
        <w:tabs>
          <w:tab w:val="left" w:pos="5810"/>
        </w:tabs>
        <w:ind w:left="-90"/>
      </w:pPr>
      <w:r>
        <w:rPr>
          <w:noProof/>
        </w:rPr>
        <w:lastRenderedPageBreak/>
        <w:drawing>
          <wp:inline distT="0" distB="0" distL="0" distR="0" wp14:anchorId="7D30D8DB" wp14:editId="3407CD77">
            <wp:extent cx="6225540" cy="3016885"/>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225540" cy="3016885"/>
                    </a:xfrm>
                    <a:prstGeom prst="rect">
                      <a:avLst/>
                    </a:prstGeom>
                  </pic:spPr>
                </pic:pic>
              </a:graphicData>
            </a:graphic>
          </wp:inline>
        </w:drawing>
      </w:r>
    </w:p>
    <w:p w14:paraId="4959DCE0" w14:textId="30861BDE" w:rsidR="009B5792" w:rsidRDefault="009B5792" w:rsidP="00661E54">
      <w:pPr>
        <w:tabs>
          <w:tab w:val="left" w:pos="5810"/>
        </w:tabs>
        <w:ind w:left="-90"/>
      </w:pPr>
      <w:r>
        <w:t>Nhấn Thêm giá trị</w:t>
      </w:r>
      <w:r w:rsidR="00275989">
        <w:t>:</w:t>
      </w:r>
    </w:p>
    <w:p w14:paraId="7236036E" w14:textId="23E7D523" w:rsidR="00275989" w:rsidRDefault="00275989" w:rsidP="00661E54">
      <w:pPr>
        <w:tabs>
          <w:tab w:val="left" w:pos="5810"/>
        </w:tabs>
        <w:ind w:left="-90"/>
      </w:pPr>
      <w:r>
        <w:rPr>
          <w:noProof/>
        </w:rPr>
        <w:drawing>
          <wp:inline distT="0" distB="0" distL="0" distR="0" wp14:anchorId="223170C7" wp14:editId="5DC04F78">
            <wp:extent cx="6217920" cy="30175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217920" cy="3017520"/>
                    </a:xfrm>
                    <a:prstGeom prst="rect">
                      <a:avLst/>
                    </a:prstGeom>
                    <a:noFill/>
                    <a:ln>
                      <a:noFill/>
                    </a:ln>
                  </pic:spPr>
                </pic:pic>
              </a:graphicData>
            </a:graphic>
          </wp:inline>
        </w:drawing>
      </w:r>
    </w:p>
    <w:p w14:paraId="0FE8701E" w14:textId="5CDA327A" w:rsidR="00275989" w:rsidRDefault="00275989" w:rsidP="00275989">
      <w:pPr>
        <w:tabs>
          <w:tab w:val="left" w:pos="5810"/>
        </w:tabs>
        <w:ind w:left="-90"/>
      </w:pPr>
      <w:r>
        <w:t>Hiển thị Popup:</w:t>
      </w:r>
    </w:p>
    <w:p w14:paraId="1060DAB4" w14:textId="076E84E7" w:rsidR="009B5792" w:rsidRDefault="005E7B7A" w:rsidP="009B5792">
      <w:pPr>
        <w:tabs>
          <w:tab w:val="left" w:pos="5810"/>
        </w:tabs>
        <w:ind w:left="-90"/>
        <w:jc w:val="center"/>
      </w:pPr>
      <w:r>
        <w:rPr>
          <w:noProof/>
        </w:rPr>
        <w:drawing>
          <wp:inline distT="0" distB="0" distL="0" distR="0" wp14:anchorId="35ED5548" wp14:editId="3B88C4B8">
            <wp:extent cx="3265714" cy="14138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74798" cy="1417825"/>
                    </a:xfrm>
                    <a:prstGeom prst="rect">
                      <a:avLst/>
                    </a:prstGeom>
                  </pic:spPr>
                </pic:pic>
              </a:graphicData>
            </a:graphic>
          </wp:inline>
        </w:drawing>
      </w:r>
    </w:p>
    <w:p w14:paraId="535C1E70" w14:textId="01C7867D" w:rsidR="00B26562" w:rsidRDefault="00B26562" w:rsidP="00B26562">
      <w:pPr>
        <w:tabs>
          <w:tab w:val="left" w:pos="5810"/>
        </w:tabs>
        <w:ind w:left="-90"/>
      </w:pPr>
      <w:r>
        <w:t>Thêm giá trị thành công:</w:t>
      </w:r>
    </w:p>
    <w:p w14:paraId="5E7F24C0" w14:textId="020960EB" w:rsidR="00B26562" w:rsidRDefault="00B26562" w:rsidP="00B26562">
      <w:pPr>
        <w:tabs>
          <w:tab w:val="left" w:pos="5810"/>
        </w:tabs>
        <w:ind w:left="-90"/>
        <w:jc w:val="center"/>
      </w:pPr>
      <w:r>
        <w:rPr>
          <w:noProof/>
        </w:rPr>
        <w:lastRenderedPageBreak/>
        <w:drawing>
          <wp:inline distT="0" distB="0" distL="0" distR="0" wp14:anchorId="3CD7C23B" wp14:editId="20188C07">
            <wp:extent cx="2637454" cy="1683481"/>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644971" cy="1688279"/>
                    </a:xfrm>
                    <a:prstGeom prst="rect">
                      <a:avLst/>
                    </a:prstGeom>
                  </pic:spPr>
                </pic:pic>
              </a:graphicData>
            </a:graphic>
          </wp:inline>
        </w:drawing>
      </w:r>
    </w:p>
    <w:p w14:paraId="5602AB39" w14:textId="361271ED" w:rsidR="003D6396" w:rsidRDefault="003D6396" w:rsidP="00B26562">
      <w:pPr>
        <w:tabs>
          <w:tab w:val="left" w:pos="5810"/>
        </w:tabs>
      </w:pPr>
    </w:p>
    <w:p w14:paraId="409AE9BA" w14:textId="77777777" w:rsidR="00011A18" w:rsidRDefault="00011A18" w:rsidP="00B26562">
      <w:pPr>
        <w:tabs>
          <w:tab w:val="left" w:pos="5810"/>
        </w:tabs>
      </w:pPr>
      <w:r>
        <w:t xml:space="preserve">Trường hợp Thêm cấu hình trên Thông số cấu hình AOPT: </w:t>
      </w:r>
    </w:p>
    <w:p w14:paraId="7CA96431" w14:textId="65FD4708" w:rsidR="00011A18" w:rsidRDefault="00011A18" w:rsidP="00B26562">
      <w:pPr>
        <w:tabs>
          <w:tab w:val="left" w:pos="5810"/>
        </w:tabs>
      </w:pPr>
      <w:r>
        <w:t>Điều kiện là có giá trị trên Tham số vừa tạo mới hiển thị tại thông tin cấu hình AOPT.</w:t>
      </w:r>
    </w:p>
    <w:p w14:paraId="248D8035" w14:textId="39A1D15B" w:rsidR="00011A18" w:rsidRDefault="00011A18" w:rsidP="00B26562">
      <w:pPr>
        <w:tabs>
          <w:tab w:val="left" w:pos="5810"/>
        </w:tabs>
      </w:pPr>
      <w:r>
        <w:rPr>
          <w:noProof/>
        </w:rPr>
        <w:drawing>
          <wp:inline distT="0" distB="0" distL="0" distR="0" wp14:anchorId="272530D2" wp14:editId="534FB5CC">
            <wp:extent cx="6207760" cy="1020445"/>
            <wp:effectExtent l="0" t="0" r="2540" b="825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6207760" cy="1020445"/>
                    </a:xfrm>
                    <a:prstGeom prst="rect">
                      <a:avLst/>
                    </a:prstGeom>
                    <a:noFill/>
                    <a:ln>
                      <a:noFill/>
                    </a:ln>
                  </pic:spPr>
                </pic:pic>
              </a:graphicData>
            </a:graphic>
          </wp:inline>
        </w:drawing>
      </w:r>
    </w:p>
    <w:p w14:paraId="0FE95718" w14:textId="241D98A3" w:rsidR="00011A18" w:rsidRDefault="00011A18" w:rsidP="00B26562">
      <w:pPr>
        <w:tabs>
          <w:tab w:val="left" w:pos="5810"/>
        </w:tabs>
      </w:pPr>
      <w:r>
        <w:t>Màn hình Cấu hình dịch vụ -&gt; Thông số cấu hình AOPT sẽ hiển thị thêm nội dung vừa thêm:</w:t>
      </w:r>
    </w:p>
    <w:p w14:paraId="60C2F002" w14:textId="29BF1F39" w:rsidR="00011A18" w:rsidRDefault="00011A18" w:rsidP="00B26562">
      <w:pPr>
        <w:tabs>
          <w:tab w:val="left" w:pos="5810"/>
        </w:tabs>
      </w:pPr>
      <w:r>
        <w:rPr>
          <w:noProof/>
        </w:rPr>
        <w:drawing>
          <wp:inline distT="0" distB="0" distL="0" distR="0" wp14:anchorId="64640449" wp14:editId="5AE54CC6">
            <wp:extent cx="6214110" cy="1940560"/>
            <wp:effectExtent l="0" t="0" r="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6214110" cy="1940560"/>
                    </a:xfrm>
                    <a:prstGeom prst="rect">
                      <a:avLst/>
                    </a:prstGeom>
                    <a:noFill/>
                    <a:ln>
                      <a:noFill/>
                    </a:ln>
                  </pic:spPr>
                </pic:pic>
              </a:graphicData>
            </a:graphic>
          </wp:inline>
        </w:drawing>
      </w:r>
    </w:p>
    <w:p w14:paraId="2DC4760D" w14:textId="77777777" w:rsidR="00C17D31" w:rsidRDefault="00C17D31" w:rsidP="00C17D31">
      <w:pPr>
        <w:pStyle w:val="Heading3"/>
        <w:numPr>
          <w:ilvl w:val="0"/>
          <w:numId w:val="0"/>
        </w:numPr>
        <w:ind w:left="720"/>
      </w:pPr>
      <w:bookmarkStart w:id="318" w:name="_Toc66437756"/>
      <w:r>
        <w:t>4. Business rules (BR):</w:t>
      </w:r>
      <w:bookmarkEnd w:id="318"/>
    </w:p>
    <w:tbl>
      <w:tblPr>
        <w:tblW w:w="9781"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06"/>
        <w:gridCol w:w="8275"/>
      </w:tblGrid>
      <w:tr w:rsidR="00C17D31" w:rsidRPr="009609C0" w14:paraId="5F205CED" w14:textId="77777777" w:rsidTr="009266CE">
        <w:trPr>
          <w:tblHeader/>
        </w:trPr>
        <w:tc>
          <w:tcPr>
            <w:tcW w:w="1506" w:type="dxa"/>
            <w:shd w:val="clear" w:color="auto" w:fill="4472C4" w:themeFill="accent5"/>
          </w:tcPr>
          <w:p w14:paraId="64F19C2C" w14:textId="77777777" w:rsidR="00C17D31" w:rsidRPr="009609C0" w:rsidRDefault="00C17D31" w:rsidP="009266CE">
            <w:pPr>
              <w:pStyle w:val="Bang"/>
              <w:jc w:val="center"/>
              <w:rPr>
                <w:b/>
                <w:color w:val="FFFFFF" w:themeColor="background1"/>
                <w:sz w:val="24"/>
                <w:szCs w:val="24"/>
              </w:rPr>
            </w:pPr>
            <w:r w:rsidRPr="009609C0">
              <w:rPr>
                <w:b/>
                <w:color w:val="FFFFFF" w:themeColor="background1"/>
                <w:sz w:val="24"/>
                <w:szCs w:val="24"/>
              </w:rPr>
              <w:t xml:space="preserve">BR </w:t>
            </w:r>
            <w:r>
              <w:rPr>
                <w:b/>
                <w:color w:val="FFFFFF" w:themeColor="background1"/>
                <w:sz w:val="24"/>
                <w:szCs w:val="24"/>
              </w:rPr>
              <w:t>ID</w:t>
            </w:r>
          </w:p>
        </w:tc>
        <w:tc>
          <w:tcPr>
            <w:tcW w:w="8275" w:type="dxa"/>
            <w:shd w:val="clear" w:color="auto" w:fill="4472C4" w:themeFill="accent5"/>
          </w:tcPr>
          <w:p w14:paraId="240140D1" w14:textId="77777777" w:rsidR="00C17D31" w:rsidRPr="009609C0" w:rsidRDefault="00C17D31" w:rsidP="009266CE">
            <w:pPr>
              <w:pStyle w:val="Bang"/>
              <w:jc w:val="center"/>
              <w:rPr>
                <w:b/>
                <w:color w:val="FFFFFF" w:themeColor="background1"/>
                <w:sz w:val="24"/>
                <w:szCs w:val="24"/>
              </w:rPr>
            </w:pPr>
            <w:r w:rsidRPr="009609C0">
              <w:rPr>
                <w:b/>
                <w:color w:val="FFFFFF" w:themeColor="background1"/>
                <w:sz w:val="24"/>
                <w:szCs w:val="24"/>
              </w:rPr>
              <w:t xml:space="preserve">MÔ TẢ </w:t>
            </w:r>
          </w:p>
        </w:tc>
      </w:tr>
      <w:tr w:rsidR="00C17D31" w:rsidRPr="009609C0" w14:paraId="7B866E5A" w14:textId="77777777" w:rsidTr="009266CE">
        <w:tc>
          <w:tcPr>
            <w:tcW w:w="1506" w:type="dxa"/>
            <w:shd w:val="clear" w:color="000000" w:fill="FFFFFF"/>
          </w:tcPr>
          <w:p w14:paraId="7799E97A" w14:textId="77777777" w:rsidR="00C17D31" w:rsidRPr="009609C0" w:rsidRDefault="00C17D31" w:rsidP="009266CE">
            <w:pPr>
              <w:pStyle w:val="Bang"/>
              <w:jc w:val="center"/>
              <w:rPr>
                <w:sz w:val="24"/>
                <w:szCs w:val="24"/>
              </w:rPr>
            </w:pPr>
            <w:r>
              <w:rPr>
                <w:sz w:val="24"/>
                <w:szCs w:val="24"/>
              </w:rPr>
              <w:t>01</w:t>
            </w:r>
          </w:p>
        </w:tc>
        <w:tc>
          <w:tcPr>
            <w:tcW w:w="8275" w:type="dxa"/>
            <w:shd w:val="clear" w:color="000000" w:fill="FFFFFF"/>
          </w:tcPr>
          <w:p w14:paraId="669EF769" w14:textId="77777777" w:rsidR="00C17D31" w:rsidRPr="0011396F" w:rsidRDefault="00C17D31" w:rsidP="009266CE">
            <w:pPr>
              <w:spacing w:before="40" w:after="40" w:line="240" w:lineRule="auto"/>
              <w:jc w:val="both"/>
              <w:rPr>
                <w:szCs w:val="24"/>
              </w:rPr>
            </w:pPr>
            <w:r>
              <w:rPr>
                <w:szCs w:val="24"/>
              </w:rPr>
              <w:t>Tài khoản phải có quyền tương ứng.</w:t>
            </w:r>
          </w:p>
        </w:tc>
      </w:tr>
      <w:tr w:rsidR="00C17D31" w:rsidRPr="009609C0" w14:paraId="4BA63FD3" w14:textId="77777777" w:rsidTr="009266CE">
        <w:tc>
          <w:tcPr>
            <w:tcW w:w="1506" w:type="dxa"/>
            <w:shd w:val="clear" w:color="000000" w:fill="FFFFFF"/>
          </w:tcPr>
          <w:p w14:paraId="6F447285" w14:textId="77777777" w:rsidR="00C17D31" w:rsidRDefault="00C17D31" w:rsidP="009266CE">
            <w:pPr>
              <w:pStyle w:val="Bang"/>
              <w:jc w:val="center"/>
              <w:rPr>
                <w:sz w:val="24"/>
                <w:szCs w:val="24"/>
              </w:rPr>
            </w:pPr>
            <w:r>
              <w:rPr>
                <w:sz w:val="24"/>
                <w:szCs w:val="24"/>
              </w:rPr>
              <w:t>02</w:t>
            </w:r>
          </w:p>
        </w:tc>
        <w:tc>
          <w:tcPr>
            <w:tcW w:w="8275" w:type="dxa"/>
            <w:shd w:val="clear" w:color="000000" w:fill="FFFFFF"/>
          </w:tcPr>
          <w:p w14:paraId="2FEA5406" w14:textId="77777777" w:rsidR="00C17D31" w:rsidRDefault="00C17D31" w:rsidP="009266CE">
            <w:pPr>
              <w:spacing w:before="40" w:after="40" w:line="240" w:lineRule="auto"/>
              <w:jc w:val="both"/>
              <w:rPr>
                <w:szCs w:val="24"/>
              </w:rPr>
            </w:pPr>
            <w:r>
              <w:rPr>
                <w:szCs w:val="24"/>
              </w:rPr>
              <w:t>Dữ liệu phải đúng chuẩn, thông tin chính xác.</w:t>
            </w:r>
          </w:p>
        </w:tc>
      </w:tr>
      <w:tr w:rsidR="00C17D31" w:rsidRPr="009609C0" w14:paraId="48FDEC58" w14:textId="77777777" w:rsidTr="009266CE">
        <w:tc>
          <w:tcPr>
            <w:tcW w:w="1506" w:type="dxa"/>
            <w:shd w:val="clear" w:color="000000" w:fill="FFFFFF"/>
          </w:tcPr>
          <w:p w14:paraId="43EB4CBB" w14:textId="77777777" w:rsidR="00C17D31" w:rsidRDefault="00C17D31" w:rsidP="009266CE">
            <w:pPr>
              <w:pStyle w:val="Bang"/>
              <w:jc w:val="center"/>
              <w:rPr>
                <w:sz w:val="24"/>
                <w:szCs w:val="24"/>
              </w:rPr>
            </w:pPr>
            <w:r>
              <w:rPr>
                <w:sz w:val="24"/>
                <w:szCs w:val="24"/>
              </w:rPr>
              <w:t>03</w:t>
            </w:r>
          </w:p>
        </w:tc>
        <w:tc>
          <w:tcPr>
            <w:tcW w:w="8275" w:type="dxa"/>
            <w:shd w:val="clear" w:color="000000" w:fill="FFFFFF"/>
          </w:tcPr>
          <w:p w14:paraId="34EB7BEC" w14:textId="2AC11F2F" w:rsidR="00C17D31" w:rsidRDefault="00622610" w:rsidP="009266CE">
            <w:pPr>
              <w:spacing w:before="40" w:after="40" w:line="240" w:lineRule="auto"/>
              <w:jc w:val="both"/>
              <w:rPr>
                <w:szCs w:val="24"/>
              </w:rPr>
            </w:pPr>
            <w:r>
              <w:rPr>
                <w:szCs w:val="24"/>
              </w:rPr>
              <w:t>Các trường có dấu * bắt buộc nhập</w:t>
            </w:r>
          </w:p>
        </w:tc>
      </w:tr>
      <w:tr w:rsidR="00C17D31" w:rsidRPr="009609C0" w14:paraId="0C62B416" w14:textId="77777777" w:rsidTr="009266CE">
        <w:tc>
          <w:tcPr>
            <w:tcW w:w="1506" w:type="dxa"/>
            <w:shd w:val="clear" w:color="000000" w:fill="FFFFFF"/>
          </w:tcPr>
          <w:p w14:paraId="5060BD1E" w14:textId="77777777" w:rsidR="00C17D31" w:rsidRDefault="00C17D31" w:rsidP="009266CE">
            <w:pPr>
              <w:pStyle w:val="Bang"/>
              <w:jc w:val="center"/>
              <w:rPr>
                <w:sz w:val="24"/>
                <w:szCs w:val="24"/>
              </w:rPr>
            </w:pPr>
            <w:r>
              <w:rPr>
                <w:sz w:val="24"/>
                <w:szCs w:val="24"/>
              </w:rPr>
              <w:t>04</w:t>
            </w:r>
          </w:p>
        </w:tc>
        <w:tc>
          <w:tcPr>
            <w:tcW w:w="8275" w:type="dxa"/>
            <w:shd w:val="clear" w:color="000000" w:fill="FFFFFF"/>
          </w:tcPr>
          <w:p w14:paraId="2A43F6E0" w14:textId="27DDBAB0" w:rsidR="00C17D31" w:rsidRDefault="00622610" w:rsidP="009266CE">
            <w:pPr>
              <w:spacing w:before="40" w:after="40" w:line="240" w:lineRule="auto"/>
              <w:jc w:val="both"/>
              <w:rPr>
                <w:szCs w:val="24"/>
              </w:rPr>
            </w:pPr>
            <w:r>
              <w:rPr>
                <w:szCs w:val="24"/>
              </w:rPr>
              <w:t>Dữ liệu tại list Parameter sẽ tự lưu khi người dùng nhập</w:t>
            </w:r>
          </w:p>
        </w:tc>
      </w:tr>
      <w:tr w:rsidR="00C17D31" w:rsidRPr="009609C0" w14:paraId="0B92C87F" w14:textId="77777777" w:rsidTr="009266CE">
        <w:tc>
          <w:tcPr>
            <w:tcW w:w="1506" w:type="dxa"/>
            <w:shd w:val="clear" w:color="000000" w:fill="FFFFFF"/>
          </w:tcPr>
          <w:p w14:paraId="41A3791F" w14:textId="77777777" w:rsidR="00C17D31" w:rsidRDefault="00C17D31" w:rsidP="009266CE">
            <w:pPr>
              <w:pStyle w:val="Bang"/>
              <w:jc w:val="center"/>
              <w:rPr>
                <w:sz w:val="24"/>
                <w:szCs w:val="24"/>
              </w:rPr>
            </w:pPr>
            <w:r>
              <w:rPr>
                <w:sz w:val="24"/>
                <w:szCs w:val="24"/>
              </w:rPr>
              <w:t>05</w:t>
            </w:r>
          </w:p>
        </w:tc>
        <w:tc>
          <w:tcPr>
            <w:tcW w:w="8275" w:type="dxa"/>
            <w:shd w:val="clear" w:color="000000" w:fill="FFFFFF"/>
          </w:tcPr>
          <w:p w14:paraId="376A7EE4" w14:textId="004FB3A7" w:rsidR="00C17D31" w:rsidRDefault="00622610" w:rsidP="009266CE">
            <w:pPr>
              <w:spacing w:before="40" w:after="40" w:line="240" w:lineRule="auto"/>
              <w:jc w:val="both"/>
              <w:rPr>
                <w:szCs w:val="24"/>
              </w:rPr>
            </w:pPr>
            <w:r>
              <w:rPr>
                <w:szCs w:val="24"/>
              </w:rPr>
              <w:t>Hệ thống tự động sinh thêm dòng khi người dùng nhập trên list Parameter</w:t>
            </w:r>
          </w:p>
        </w:tc>
      </w:tr>
    </w:tbl>
    <w:p w14:paraId="529A1314" w14:textId="77777777" w:rsidR="00257F95" w:rsidRDefault="00257F95" w:rsidP="00A67771"/>
    <w:p w14:paraId="0E22935F" w14:textId="6F8415AC" w:rsidR="00877623" w:rsidRDefault="006F783B" w:rsidP="00272391">
      <w:pPr>
        <w:pStyle w:val="Heading1"/>
      </w:pPr>
      <w:bookmarkStart w:id="319" w:name="_Toc66437757"/>
      <w:bookmarkEnd w:id="8"/>
      <w:bookmarkEnd w:id="9"/>
      <w:r>
        <w:lastRenderedPageBreak/>
        <w:t>DELIVERY</w:t>
      </w:r>
      <w:r w:rsidR="000750CD">
        <w:t>:</w:t>
      </w:r>
      <w:bookmarkEnd w:id="319"/>
    </w:p>
    <w:p w14:paraId="1692E796" w14:textId="5173CAD2" w:rsidR="00402D28" w:rsidRDefault="00402D28" w:rsidP="00764638">
      <w:pPr>
        <w:pStyle w:val="Heading3"/>
        <w:numPr>
          <w:ilvl w:val="1"/>
          <w:numId w:val="1"/>
        </w:numPr>
      </w:pPr>
      <w:bookmarkStart w:id="320" w:name="_Toc66437758"/>
      <w:r>
        <w:t>Kế hoạch Pilot/Go-live:</w:t>
      </w:r>
      <w:bookmarkEnd w:id="320"/>
    </w:p>
    <w:tbl>
      <w:tblPr>
        <w:tblW w:w="10083" w:type="dxa"/>
        <w:tblInd w:w="-5" w:type="dxa"/>
        <w:tblBorders>
          <w:top w:val="dotted" w:sz="4" w:space="0" w:color="203764"/>
          <w:left w:val="dotted" w:sz="4" w:space="0" w:color="203764"/>
          <w:bottom w:val="dotted" w:sz="4" w:space="0" w:color="203764"/>
          <w:right w:val="dotted" w:sz="4" w:space="0" w:color="203764"/>
          <w:insideH w:val="dotted" w:sz="4" w:space="0" w:color="203764"/>
          <w:insideV w:val="dotted" w:sz="4" w:space="0" w:color="203764"/>
        </w:tblBorders>
        <w:tblLook w:val="04A0" w:firstRow="1" w:lastRow="0" w:firstColumn="1" w:lastColumn="0" w:noHBand="0" w:noVBand="1"/>
      </w:tblPr>
      <w:tblGrid>
        <w:gridCol w:w="709"/>
        <w:gridCol w:w="2072"/>
        <w:gridCol w:w="1614"/>
        <w:gridCol w:w="5688"/>
      </w:tblGrid>
      <w:tr w:rsidR="00402D28" w:rsidRPr="00C75731" w14:paraId="105DACB7" w14:textId="77777777" w:rsidTr="000F25ED">
        <w:trPr>
          <w:trHeight w:val="600"/>
        </w:trPr>
        <w:tc>
          <w:tcPr>
            <w:tcW w:w="709" w:type="dxa"/>
            <w:shd w:val="clear" w:color="CCFFCC" w:fill="4472C4"/>
            <w:noWrap/>
            <w:vAlign w:val="center"/>
            <w:hideMark/>
          </w:tcPr>
          <w:p w14:paraId="7CE2F7A0" w14:textId="77777777" w:rsidR="00402D28" w:rsidRPr="00C75731" w:rsidRDefault="00402D28" w:rsidP="000F25ED">
            <w:pPr>
              <w:spacing w:after="0" w:line="240" w:lineRule="auto"/>
              <w:jc w:val="center"/>
              <w:rPr>
                <w:rFonts w:eastAsia="Times New Roman"/>
                <w:b/>
                <w:bCs/>
                <w:color w:val="FFFFFF"/>
              </w:rPr>
            </w:pPr>
            <w:r w:rsidRPr="00C75731">
              <w:rPr>
                <w:rFonts w:eastAsia="Times New Roman"/>
                <w:b/>
                <w:bCs/>
                <w:color w:val="FFFFFF"/>
              </w:rPr>
              <w:t>STT</w:t>
            </w:r>
          </w:p>
        </w:tc>
        <w:tc>
          <w:tcPr>
            <w:tcW w:w="2072" w:type="dxa"/>
            <w:shd w:val="clear" w:color="CCFFCC" w:fill="4472C4"/>
            <w:noWrap/>
            <w:vAlign w:val="center"/>
            <w:hideMark/>
          </w:tcPr>
          <w:p w14:paraId="2A42B1CF" w14:textId="77777777" w:rsidR="00402D28" w:rsidRPr="00C75731" w:rsidRDefault="00402D28" w:rsidP="000F25ED">
            <w:pPr>
              <w:spacing w:after="0" w:line="240" w:lineRule="auto"/>
              <w:jc w:val="center"/>
              <w:rPr>
                <w:rFonts w:eastAsia="Times New Roman"/>
                <w:b/>
                <w:bCs/>
                <w:color w:val="FFFFFF"/>
              </w:rPr>
            </w:pPr>
            <w:r w:rsidRPr="00C75731">
              <w:rPr>
                <w:rFonts w:eastAsia="Times New Roman"/>
                <w:b/>
                <w:bCs/>
                <w:color w:val="FFFFFF"/>
              </w:rPr>
              <w:t>HẠNG MỤC</w:t>
            </w:r>
          </w:p>
        </w:tc>
        <w:tc>
          <w:tcPr>
            <w:tcW w:w="1614" w:type="dxa"/>
            <w:shd w:val="clear" w:color="CCFFCC" w:fill="4472C4"/>
            <w:vAlign w:val="center"/>
          </w:tcPr>
          <w:p w14:paraId="5BAC0F44" w14:textId="4F0CB229" w:rsidR="00402D28" w:rsidRPr="00C75731" w:rsidRDefault="00402D28" w:rsidP="000F25ED">
            <w:pPr>
              <w:spacing w:after="0" w:line="240" w:lineRule="auto"/>
              <w:jc w:val="center"/>
              <w:rPr>
                <w:rFonts w:eastAsia="Times New Roman"/>
                <w:b/>
                <w:bCs/>
                <w:color w:val="FFFFFF"/>
              </w:rPr>
            </w:pPr>
            <w:r>
              <w:rPr>
                <w:rFonts w:eastAsia="Times New Roman"/>
                <w:b/>
                <w:bCs/>
                <w:color w:val="FFFFFF"/>
              </w:rPr>
              <w:t>THỜI GIAN</w:t>
            </w:r>
          </w:p>
        </w:tc>
        <w:tc>
          <w:tcPr>
            <w:tcW w:w="5688" w:type="dxa"/>
            <w:shd w:val="clear" w:color="CCFFCC" w:fill="4472C4"/>
            <w:noWrap/>
            <w:vAlign w:val="center"/>
            <w:hideMark/>
          </w:tcPr>
          <w:p w14:paraId="72D27EF7" w14:textId="77777777" w:rsidR="00402D28" w:rsidRPr="00C75731" w:rsidRDefault="00402D28" w:rsidP="000F25ED">
            <w:pPr>
              <w:spacing w:after="0" w:line="240" w:lineRule="auto"/>
              <w:jc w:val="center"/>
              <w:rPr>
                <w:rFonts w:eastAsia="Times New Roman"/>
                <w:b/>
                <w:bCs/>
                <w:color w:val="FFFFFF"/>
              </w:rPr>
            </w:pPr>
            <w:r w:rsidRPr="00C75731">
              <w:rPr>
                <w:rFonts w:eastAsia="Times New Roman"/>
                <w:b/>
                <w:bCs/>
                <w:color w:val="FFFFFF"/>
              </w:rPr>
              <w:t>GHI CHÚ</w:t>
            </w:r>
          </w:p>
        </w:tc>
      </w:tr>
      <w:tr w:rsidR="00402D28" w:rsidRPr="00C75731" w14:paraId="0EC45547" w14:textId="77777777" w:rsidTr="000F25ED">
        <w:trPr>
          <w:trHeight w:val="1131"/>
        </w:trPr>
        <w:tc>
          <w:tcPr>
            <w:tcW w:w="709" w:type="dxa"/>
            <w:shd w:val="clear" w:color="000000" w:fill="FFFFFF"/>
            <w:noWrap/>
            <w:vAlign w:val="center"/>
            <w:hideMark/>
          </w:tcPr>
          <w:p w14:paraId="74B79A01" w14:textId="04D3DB8E" w:rsidR="00402D28" w:rsidRPr="00C75731" w:rsidRDefault="00402D28" w:rsidP="000F25ED">
            <w:pPr>
              <w:spacing w:after="0" w:line="240" w:lineRule="auto"/>
              <w:jc w:val="center"/>
              <w:rPr>
                <w:rFonts w:eastAsia="Times New Roman"/>
                <w:b/>
                <w:color w:val="305496"/>
              </w:rPr>
            </w:pPr>
            <w:r>
              <w:rPr>
                <w:rStyle w:val="normaltextrun"/>
              </w:rPr>
              <w:t>1</w:t>
            </w:r>
          </w:p>
        </w:tc>
        <w:tc>
          <w:tcPr>
            <w:tcW w:w="2072" w:type="dxa"/>
            <w:shd w:val="clear" w:color="000000" w:fill="FFFFFF"/>
            <w:noWrap/>
            <w:vAlign w:val="center"/>
            <w:hideMark/>
          </w:tcPr>
          <w:p w14:paraId="429C1B0A" w14:textId="3060A537" w:rsidR="00402D28" w:rsidRPr="00C75731" w:rsidRDefault="00402D28" w:rsidP="000F25ED">
            <w:pPr>
              <w:spacing w:after="0" w:line="240" w:lineRule="auto"/>
              <w:jc w:val="center"/>
              <w:rPr>
                <w:rFonts w:eastAsia="Times New Roman"/>
                <w:b/>
                <w:color w:val="0563C1"/>
                <w:u w:val="single"/>
              </w:rPr>
            </w:pPr>
            <w:r>
              <w:rPr>
                <w:rStyle w:val="normaltextrun"/>
              </w:rPr>
              <w:t>Pilot dự án</w:t>
            </w:r>
          </w:p>
        </w:tc>
        <w:tc>
          <w:tcPr>
            <w:tcW w:w="1614" w:type="dxa"/>
            <w:shd w:val="clear" w:color="000000" w:fill="FFFFFF"/>
            <w:vAlign w:val="center"/>
          </w:tcPr>
          <w:p w14:paraId="79C62014" w14:textId="63BD447C" w:rsidR="00402D28" w:rsidRPr="00C75731" w:rsidRDefault="00E3050A" w:rsidP="000F25ED">
            <w:pPr>
              <w:spacing w:after="0" w:line="240" w:lineRule="auto"/>
              <w:jc w:val="center"/>
              <w:rPr>
                <w:rFonts w:eastAsia="Times New Roman"/>
                <w:color w:val="305496"/>
              </w:rPr>
            </w:pPr>
            <w:r>
              <w:rPr>
                <w:rStyle w:val="normaltextrun"/>
              </w:rPr>
              <w:t>12/2020</w:t>
            </w:r>
          </w:p>
        </w:tc>
        <w:tc>
          <w:tcPr>
            <w:tcW w:w="5688" w:type="dxa"/>
            <w:shd w:val="clear" w:color="000000" w:fill="FFFFFF"/>
            <w:vAlign w:val="center"/>
            <w:hideMark/>
          </w:tcPr>
          <w:p w14:paraId="40C98A1D" w14:textId="4F30F059" w:rsidR="00402D28" w:rsidRPr="00C75731" w:rsidRDefault="00402D28" w:rsidP="000F25ED">
            <w:pPr>
              <w:spacing w:after="0" w:line="240" w:lineRule="auto"/>
              <w:rPr>
                <w:rFonts w:eastAsia="Times New Roman"/>
                <w:color w:val="305496"/>
              </w:rPr>
            </w:pPr>
            <w:r>
              <w:rPr>
                <w:rStyle w:val="normaltextrun"/>
              </w:rPr>
              <w:t>Sẽ có sự điều chỉnh bổ sung trong thời gian thực hiện dự án.</w:t>
            </w:r>
          </w:p>
        </w:tc>
      </w:tr>
      <w:tr w:rsidR="00402D28" w:rsidRPr="00C75731" w14:paraId="3C664779" w14:textId="77777777" w:rsidTr="00402D28">
        <w:trPr>
          <w:trHeight w:val="1133"/>
        </w:trPr>
        <w:tc>
          <w:tcPr>
            <w:tcW w:w="709" w:type="dxa"/>
            <w:shd w:val="clear" w:color="000000" w:fill="FFFFFF"/>
            <w:noWrap/>
            <w:vAlign w:val="center"/>
          </w:tcPr>
          <w:p w14:paraId="1D0836FF" w14:textId="61E93BA6" w:rsidR="00402D28" w:rsidRPr="00C75731" w:rsidRDefault="00402D28" w:rsidP="000F25ED">
            <w:pPr>
              <w:spacing w:after="0" w:line="240" w:lineRule="auto"/>
              <w:jc w:val="center"/>
              <w:rPr>
                <w:rFonts w:eastAsia="Times New Roman"/>
                <w:b/>
                <w:color w:val="305496"/>
              </w:rPr>
            </w:pPr>
          </w:p>
        </w:tc>
        <w:tc>
          <w:tcPr>
            <w:tcW w:w="2072" w:type="dxa"/>
            <w:shd w:val="clear" w:color="000000" w:fill="FFFFFF"/>
            <w:noWrap/>
            <w:vAlign w:val="center"/>
          </w:tcPr>
          <w:p w14:paraId="34A1A3E9" w14:textId="1E23E3DC" w:rsidR="00402D28" w:rsidRPr="00C75731" w:rsidRDefault="00402D28" w:rsidP="000F25ED">
            <w:pPr>
              <w:spacing w:after="0" w:line="240" w:lineRule="auto"/>
              <w:jc w:val="center"/>
              <w:rPr>
                <w:rFonts w:eastAsia="Times New Roman"/>
                <w:b/>
                <w:color w:val="0563C1"/>
                <w:u w:val="single"/>
              </w:rPr>
            </w:pPr>
          </w:p>
        </w:tc>
        <w:tc>
          <w:tcPr>
            <w:tcW w:w="1614" w:type="dxa"/>
            <w:shd w:val="clear" w:color="000000" w:fill="FFFFFF"/>
            <w:vAlign w:val="center"/>
          </w:tcPr>
          <w:p w14:paraId="3819E980" w14:textId="3547CA2D" w:rsidR="00402D28" w:rsidRPr="00C75731" w:rsidRDefault="00402D28" w:rsidP="000F25ED">
            <w:pPr>
              <w:spacing w:after="0" w:line="240" w:lineRule="auto"/>
              <w:jc w:val="center"/>
              <w:rPr>
                <w:rFonts w:eastAsia="Times New Roman"/>
                <w:color w:val="305496"/>
              </w:rPr>
            </w:pPr>
          </w:p>
        </w:tc>
        <w:tc>
          <w:tcPr>
            <w:tcW w:w="5688" w:type="dxa"/>
            <w:shd w:val="clear" w:color="000000" w:fill="FFFFFF"/>
            <w:vAlign w:val="center"/>
          </w:tcPr>
          <w:p w14:paraId="551FB4C2" w14:textId="23815FE0" w:rsidR="00402D28" w:rsidRPr="00C75731" w:rsidRDefault="00402D28" w:rsidP="000F25ED">
            <w:pPr>
              <w:spacing w:after="0" w:line="240" w:lineRule="auto"/>
              <w:rPr>
                <w:rFonts w:eastAsia="Times New Roman"/>
                <w:color w:val="305496"/>
              </w:rPr>
            </w:pPr>
          </w:p>
        </w:tc>
      </w:tr>
      <w:tr w:rsidR="00402D28" w:rsidRPr="00C75731" w14:paraId="3400B4DA" w14:textId="77777777" w:rsidTr="00402D28">
        <w:trPr>
          <w:trHeight w:val="799"/>
        </w:trPr>
        <w:tc>
          <w:tcPr>
            <w:tcW w:w="709" w:type="dxa"/>
            <w:shd w:val="clear" w:color="000000" w:fill="FFFFFF"/>
            <w:noWrap/>
            <w:vAlign w:val="center"/>
          </w:tcPr>
          <w:p w14:paraId="3AD0D45C" w14:textId="25FBF153" w:rsidR="00402D28" w:rsidRPr="00C75731" w:rsidRDefault="00402D28" w:rsidP="000F25ED">
            <w:pPr>
              <w:spacing w:after="0" w:line="240" w:lineRule="auto"/>
              <w:jc w:val="center"/>
              <w:rPr>
                <w:rFonts w:eastAsia="Times New Roman"/>
                <w:b/>
                <w:color w:val="305496"/>
              </w:rPr>
            </w:pPr>
          </w:p>
        </w:tc>
        <w:tc>
          <w:tcPr>
            <w:tcW w:w="2072" w:type="dxa"/>
            <w:shd w:val="clear" w:color="000000" w:fill="FFFFFF"/>
            <w:noWrap/>
            <w:vAlign w:val="center"/>
          </w:tcPr>
          <w:p w14:paraId="786F9A5F" w14:textId="5C222BEC" w:rsidR="00402D28" w:rsidRPr="00C75731" w:rsidRDefault="00402D28" w:rsidP="000F25ED">
            <w:pPr>
              <w:spacing w:after="0" w:line="240" w:lineRule="auto"/>
              <w:jc w:val="center"/>
              <w:rPr>
                <w:rFonts w:eastAsia="Times New Roman"/>
                <w:b/>
                <w:color w:val="0563C1"/>
                <w:u w:val="single"/>
              </w:rPr>
            </w:pPr>
          </w:p>
        </w:tc>
        <w:tc>
          <w:tcPr>
            <w:tcW w:w="1614" w:type="dxa"/>
            <w:shd w:val="clear" w:color="000000" w:fill="FFFFFF"/>
            <w:vAlign w:val="center"/>
          </w:tcPr>
          <w:p w14:paraId="6C821D41" w14:textId="2711421D" w:rsidR="00402D28" w:rsidRPr="00C75731" w:rsidRDefault="00402D28" w:rsidP="000F25ED">
            <w:pPr>
              <w:spacing w:after="0" w:line="240" w:lineRule="auto"/>
              <w:jc w:val="center"/>
              <w:rPr>
                <w:rFonts w:eastAsia="Times New Roman"/>
                <w:color w:val="305496"/>
              </w:rPr>
            </w:pPr>
          </w:p>
        </w:tc>
        <w:tc>
          <w:tcPr>
            <w:tcW w:w="5688" w:type="dxa"/>
            <w:shd w:val="clear" w:color="000000" w:fill="FFFFFF"/>
            <w:noWrap/>
            <w:vAlign w:val="center"/>
          </w:tcPr>
          <w:p w14:paraId="56A9326F" w14:textId="4BA22925" w:rsidR="00402D28" w:rsidRPr="00C75731" w:rsidRDefault="00402D28" w:rsidP="000F25ED">
            <w:pPr>
              <w:spacing w:after="0" w:line="240" w:lineRule="auto"/>
              <w:rPr>
                <w:rFonts w:eastAsia="Times New Roman"/>
                <w:color w:val="305496"/>
              </w:rPr>
            </w:pPr>
          </w:p>
        </w:tc>
      </w:tr>
    </w:tbl>
    <w:p w14:paraId="485A34E9" w14:textId="77777777" w:rsidR="00402D28" w:rsidRDefault="00402D28" w:rsidP="00402D28">
      <w:pPr>
        <w:ind w:left="1080"/>
      </w:pPr>
    </w:p>
    <w:p w14:paraId="4867A419" w14:textId="17162A1C" w:rsidR="00402D28" w:rsidRDefault="00402D28" w:rsidP="00764638">
      <w:pPr>
        <w:pStyle w:val="Heading3"/>
        <w:numPr>
          <w:ilvl w:val="1"/>
          <w:numId w:val="1"/>
        </w:numPr>
      </w:pPr>
      <w:bookmarkStart w:id="321" w:name="_Toc66437759"/>
      <w:r>
        <w:t>Delivery:</w:t>
      </w:r>
      <w:bookmarkEnd w:id="321"/>
    </w:p>
    <w:tbl>
      <w:tblPr>
        <w:tblW w:w="10083" w:type="dxa"/>
        <w:tblInd w:w="-5" w:type="dxa"/>
        <w:tblBorders>
          <w:top w:val="dotted" w:sz="4" w:space="0" w:color="203764"/>
          <w:left w:val="dotted" w:sz="4" w:space="0" w:color="203764"/>
          <w:bottom w:val="dotted" w:sz="4" w:space="0" w:color="203764"/>
          <w:right w:val="dotted" w:sz="4" w:space="0" w:color="203764"/>
          <w:insideH w:val="dotted" w:sz="4" w:space="0" w:color="203764"/>
          <w:insideV w:val="dotted" w:sz="4" w:space="0" w:color="203764"/>
        </w:tblBorders>
        <w:tblLook w:val="04A0" w:firstRow="1" w:lastRow="0" w:firstColumn="1" w:lastColumn="0" w:noHBand="0" w:noVBand="1"/>
      </w:tblPr>
      <w:tblGrid>
        <w:gridCol w:w="709"/>
        <w:gridCol w:w="2072"/>
        <w:gridCol w:w="1614"/>
        <w:gridCol w:w="5688"/>
      </w:tblGrid>
      <w:tr w:rsidR="00402D28" w:rsidRPr="00C75731" w14:paraId="4125C2EF" w14:textId="77777777" w:rsidTr="000F25ED">
        <w:trPr>
          <w:trHeight w:val="600"/>
        </w:trPr>
        <w:tc>
          <w:tcPr>
            <w:tcW w:w="709" w:type="dxa"/>
            <w:shd w:val="clear" w:color="CCFFCC" w:fill="4472C4"/>
            <w:noWrap/>
            <w:vAlign w:val="center"/>
            <w:hideMark/>
          </w:tcPr>
          <w:p w14:paraId="739DCAFE" w14:textId="77777777" w:rsidR="00402D28" w:rsidRPr="00C75731" w:rsidRDefault="00402D28" w:rsidP="000F25ED">
            <w:pPr>
              <w:spacing w:after="0" w:line="240" w:lineRule="auto"/>
              <w:jc w:val="center"/>
              <w:rPr>
                <w:rFonts w:eastAsia="Times New Roman"/>
                <w:b/>
                <w:bCs/>
                <w:color w:val="FFFFFF"/>
              </w:rPr>
            </w:pPr>
            <w:r w:rsidRPr="00C75731">
              <w:rPr>
                <w:rFonts w:eastAsia="Times New Roman"/>
                <w:b/>
                <w:bCs/>
                <w:color w:val="FFFFFF"/>
              </w:rPr>
              <w:t>STT</w:t>
            </w:r>
          </w:p>
        </w:tc>
        <w:tc>
          <w:tcPr>
            <w:tcW w:w="2072" w:type="dxa"/>
            <w:shd w:val="clear" w:color="CCFFCC" w:fill="4472C4"/>
            <w:noWrap/>
            <w:vAlign w:val="center"/>
            <w:hideMark/>
          </w:tcPr>
          <w:p w14:paraId="07815A0E" w14:textId="77777777" w:rsidR="00402D28" w:rsidRPr="00C75731" w:rsidRDefault="00402D28" w:rsidP="000F25ED">
            <w:pPr>
              <w:spacing w:after="0" w:line="240" w:lineRule="auto"/>
              <w:jc w:val="center"/>
              <w:rPr>
                <w:rFonts w:eastAsia="Times New Roman"/>
                <w:b/>
                <w:bCs/>
                <w:color w:val="FFFFFF"/>
              </w:rPr>
            </w:pPr>
            <w:r w:rsidRPr="00C75731">
              <w:rPr>
                <w:rFonts w:eastAsia="Times New Roman"/>
                <w:b/>
                <w:bCs/>
                <w:color w:val="FFFFFF"/>
              </w:rPr>
              <w:t>HẠNG MỤC</w:t>
            </w:r>
          </w:p>
        </w:tc>
        <w:tc>
          <w:tcPr>
            <w:tcW w:w="1614" w:type="dxa"/>
            <w:shd w:val="clear" w:color="CCFFCC" w:fill="4472C4"/>
            <w:vAlign w:val="center"/>
          </w:tcPr>
          <w:p w14:paraId="086879C5" w14:textId="77777777" w:rsidR="00402D28" w:rsidRPr="00C75731" w:rsidRDefault="00402D28" w:rsidP="000F25ED">
            <w:pPr>
              <w:spacing w:after="0" w:line="240" w:lineRule="auto"/>
              <w:jc w:val="center"/>
              <w:rPr>
                <w:rFonts w:eastAsia="Times New Roman"/>
                <w:b/>
                <w:bCs/>
                <w:color w:val="FFFFFF"/>
              </w:rPr>
            </w:pPr>
            <w:r>
              <w:rPr>
                <w:rFonts w:eastAsia="Times New Roman"/>
                <w:b/>
                <w:bCs/>
                <w:color w:val="FFFFFF"/>
              </w:rPr>
              <w:t>THỜI GIAN</w:t>
            </w:r>
          </w:p>
        </w:tc>
        <w:tc>
          <w:tcPr>
            <w:tcW w:w="5688" w:type="dxa"/>
            <w:shd w:val="clear" w:color="CCFFCC" w:fill="4472C4"/>
            <w:noWrap/>
            <w:vAlign w:val="center"/>
            <w:hideMark/>
          </w:tcPr>
          <w:p w14:paraId="2B143443" w14:textId="77777777" w:rsidR="00402D28" w:rsidRPr="00C75731" w:rsidRDefault="00402D28" w:rsidP="000F25ED">
            <w:pPr>
              <w:spacing w:after="0" w:line="240" w:lineRule="auto"/>
              <w:jc w:val="center"/>
              <w:rPr>
                <w:rFonts w:eastAsia="Times New Roman"/>
                <w:b/>
                <w:bCs/>
                <w:color w:val="FFFFFF"/>
              </w:rPr>
            </w:pPr>
            <w:r w:rsidRPr="00C75731">
              <w:rPr>
                <w:rFonts w:eastAsia="Times New Roman"/>
                <w:b/>
                <w:bCs/>
                <w:color w:val="FFFFFF"/>
              </w:rPr>
              <w:t>GHI CHÚ</w:t>
            </w:r>
          </w:p>
        </w:tc>
      </w:tr>
      <w:tr w:rsidR="00402D28" w:rsidRPr="00C75731" w14:paraId="5DAB83E1" w14:textId="77777777" w:rsidTr="000F25ED">
        <w:trPr>
          <w:trHeight w:val="1131"/>
        </w:trPr>
        <w:tc>
          <w:tcPr>
            <w:tcW w:w="709" w:type="dxa"/>
            <w:shd w:val="clear" w:color="000000" w:fill="FFFFFF"/>
            <w:noWrap/>
            <w:vAlign w:val="center"/>
            <w:hideMark/>
          </w:tcPr>
          <w:p w14:paraId="60B4276F" w14:textId="77777777" w:rsidR="00402D28" w:rsidRPr="00C75731" w:rsidRDefault="00402D28" w:rsidP="000F25ED">
            <w:pPr>
              <w:spacing w:after="0" w:line="240" w:lineRule="auto"/>
              <w:jc w:val="center"/>
              <w:rPr>
                <w:rFonts w:eastAsia="Times New Roman"/>
                <w:b/>
                <w:color w:val="305496"/>
              </w:rPr>
            </w:pPr>
            <w:r>
              <w:rPr>
                <w:rStyle w:val="normaltextrun"/>
              </w:rPr>
              <w:t>1</w:t>
            </w:r>
          </w:p>
        </w:tc>
        <w:tc>
          <w:tcPr>
            <w:tcW w:w="2072" w:type="dxa"/>
            <w:shd w:val="clear" w:color="000000" w:fill="FFFFFF"/>
            <w:noWrap/>
            <w:vAlign w:val="center"/>
            <w:hideMark/>
          </w:tcPr>
          <w:p w14:paraId="7A59BAA4" w14:textId="441820B1" w:rsidR="00402D28" w:rsidRPr="00C75731" w:rsidRDefault="00402D28" w:rsidP="000F25ED">
            <w:pPr>
              <w:spacing w:after="0" w:line="240" w:lineRule="auto"/>
              <w:jc w:val="center"/>
              <w:rPr>
                <w:rFonts w:eastAsia="Times New Roman"/>
                <w:b/>
                <w:color w:val="0563C1"/>
                <w:u w:val="single"/>
              </w:rPr>
            </w:pPr>
            <w:r>
              <w:rPr>
                <w:rStyle w:val="normaltextrun"/>
              </w:rPr>
              <w:t>Release dự án</w:t>
            </w:r>
          </w:p>
        </w:tc>
        <w:tc>
          <w:tcPr>
            <w:tcW w:w="1614" w:type="dxa"/>
            <w:shd w:val="clear" w:color="000000" w:fill="FFFFFF"/>
            <w:vAlign w:val="center"/>
          </w:tcPr>
          <w:p w14:paraId="5F5A264E" w14:textId="6C1FF20F" w:rsidR="00402D28" w:rsidRPr="00C75731" w:rsidRDefault="00E3050A" w:rsidP="000F25ED">
            <w:pPr>
              <w:spacing w:after="0" w:line="240" w:lineRule="auto"/>
              <w:jc w:val="center"/>
              <w:rPr>
                <w:rFonts w:eastAsia="Times New Roman"/>
                <w:color w:val="305496"/>
              </w:rPr>
            </w:pPr>
            <w:r>
              <w:rPr>
                <w:rStyle w:val="normaltextrun"/>
              </w:rPr>
              <w:t>01/2021</w:t>
            </w:r>
          </w:p>
        </w:tc>
        <w:tc>
          <w:tcPr>
            <w:tcW w:w="5688" w:type="dxa"/>
            <w:shd w:val="clear" w:color="000000" w:fill="FFFFFF"/>
            <w:vAlign w:val="center"/>
            <w:hideMark/>
          </w:tcPr>
          <w:p w14:paraId="207C5A93" w14:textId="77777777" w:rsidR="00402D28" w:rsidRPr="00C75731" w:rsidRDefault="00402D28" w:rsidP="000F25ED">
            <w:pPr>
              <w:spacing w:after="0" w:line="240" w:lineRule="auto"/>
              <w:rPr>
                <w:rFonts w:eastAsia="Times New Roman"/>
                <w:color w:val="305496"/>
              </w:rPr>
            </w:pPr>
            <w:r>
              <w:rPr>
                <w:rStyle w:val="normaltextrun"/>
              </w:rPr>
              <w:t>Sẽ có sự điều chỉnh bổ sung trong thời gian thực hiện dự án.</w:t>
            </w:r>
          </w:p>
        </w:tc>
      </w:tr>
      <w:tr w:rsidR="00402D28" w:rsidRPr="00C75731" w14:paraId="6D953995" w14:textId="77777777" w:rsidTr="000F25ED">
        <w:trPr>
          <w:trHeight w:val="1133"/>
        </w:trPr>
        <w:tc>
          <w:tcPr>
            <w:tcW w:w="709" w:type="dxa"/>
            <w:shd w:val="clear" w:color="000000" w:fill="FFFFFF"/>
            <w:noWrap/>
            <w:vAlign w:val="center"/>
          </w:tcPr>
          <w:p w14:paraId="17EF3DB6" w14:textId="77777777" w:rsidR="00402D28" w:rsidRPr="00C75731" w:rsidRDefault="00402D28" w:rsidP="000F25ED">
            <w:pPr>
              <w:spacing w:after="0" w:line="240" w:lineRule="auto"/>
              <w:jc w:val="center"/>
              <w:rPr>
                <w:rFonts w:eastAsia="Times New Roman"/>
                <w:b/>
                <w:color w:val="305496"/>
              </w:rPr>
            </w:pPr>
          </w:p>
        </w:tc>
        <w:tc>
          <w:tcPr>
            <w:tcW w:w="2072" w:type="dxa"/>
            <w:shd w:val="clear" w:color="000000" w:fill="FFFFFF"/>
            <w:noWrap/>
            <w:vAlign w:val="center"/>
          </w:tcPr>
          <w:p w14:paraId="501F22F8" w14:textId="77777777" w:rsidR="00402D28" w:rsidRPr="00C75731" w:rsidRDefault="00402D28" w:rsidP="000F25ED">
            <w:pPr>
              <w:spacing w:after="0" w:line="240" w:lineRule="auto"/>
              <w:jc w:val="center"/>
              <w:rPr>
                <w:rFonts w:eastAsia="Times New Roman"/>
                <w:b/>
                <w:color w:val="0563C1"/>
                <w:u w:val="single"/>
              </w:rPr>
            </w:pPr>
          </w:p>
        </w:tc>
        <w:tc>
          <w:tcPr>
            <w:tcW w:w="1614" w:type="dxa"/>
            <w:shd w:val="clear" w:color="000000" w:fill="FFFFFF"/>
            <w:vAlign w:val="center"/>
          </w:tcPr>
          <w:p w14:paraId="558D523E" w14:textId="77777777" w:rsidR="00402D28" w:rsidRPr="00C75731" w:rsidRDefault="00402D28" w:rsidP="000F25ED">
            <w:pPr>
              <w:spacing w:after="0" w:line="240" w:lineRule="auto"/>
              <w:jc w:val="center"/>
              <w:rPr>
                <w:rFonts w:eastAsia="Times New Roman"/>
                <w:color w:val="305496"/>
              </w:rPr>
            </w:pPr>
          </w:p>
        </w:tc>
        <w:tc>
          <w:tcPr>
            <w:tcW w:w="5688" w:type="dxa"/>
            <w:shd w:val="clear" w:color="000000" w:fill="FFFFFF"/>
            <w:vAlign w:val="center"/>
          </w:tcPr>
          <w:p w14:paraId="2998FFAC" w14:textId="77777777" w:rsidR="00402D28" w:rsidRPr="00C75731" w:rsidRDefault="00402D28" w:rsidP="000F25ED">
            <w:pPr>
              <w:spacing w:after="0" w:line="240" w:lineRule="auto"/>
              <w:rPr>
                <w:rFonts w:eastAsia="Times New Roman"/>
                <w:color w:val="305496"/>
              </w:rPr>
            </w:pPr>
          </w:p>
        </w:tc>
      </w:tr>
      <w:tr w:rsidR="00402D28" w:rsidRPr="00C75731" w14:paraId="7F7E02BF" w14:textId="77777777" w:rsidTr="000F25ED">
        <w:trPr>
          <w:trHeight w:val="799"/>
        </w:trPr>
        <w:tc>
          <w:tcPr>
            <w:tcW w:w="709" w:type="dxa"/>
            <w:shd w:val="clear" w:color="000000" w:fill="FFFFFF"/>
            <w:noWrap/>
            <w:vAlign w:val="center"/>
          </w:tcPr>
          <w:p w14:paraId="10CEE9A4" w14:textId="77777777" w:rsidR="00402D28" w:rsidRPr="00C75731" w:rsidRDefault="00402D28" w:rsidP="000F25ED">
            <w:pPr>
              <w:spacing w:after="0" w:line="240" w:lineRule="auto"/>
              <w:jc w:val="center"/>
              <w:rPr>
                <w:rFonts w:eastAsia="Times New Roman"/>
                <w:b/>
                <w:color w:val="305496"/>
              </w:rPr>
            </w:pPr>
          </w:p>
        </w:tc>
        <w:tc>
          <w:tcPr>
            <w:tcW w:w="2072" w:type="dxa"/>
            <w:shd w:val="clear" w:color="000000" w:fill="FFFFFF"/>
            <w:noWrap/>
            <w:vAlign w:val="center"/>
          </w:tcPr>
          <w:p w14:paraId="6CE5EA41" w14:textId="77777777" w:rsidR="00402D28" w:rsidRPr="00C75731" w:rsidRDefault="00402D28" w:rsidP="000F25ED">
            <w:pPr>
              <w:spacing w:after="0" w:line="240" w:lineRule="auto"/>
              <w:jc w:val="center"/>
              <w:rPr>
                <w:rFonts w:eastAsia="Times New Roman"/>
                <w:b/>
                <w:color w:val="0563C1"/>
                <w:u w:val="single"/>
              </w:rPr>
            </w:pPr>
          </w:p>
        </w:tc>
        <w:tc>
          <w:tcPr>
            <w:tcW w:w="1614" w:type="dxa"/>
            <w:shd w:val="clear" w:color="000000" w:fill="FFFFFF"/>
            <w:vAlign w:val="center"/>
          </w:tcPr>
          <w:p w14:paraId="4B58A9DC" w14:textId="77777777" w:rsidR="00402D28" w:rsidRPr="00C75731" w:rsidRDefault="00402D28" w:rsidP="000F25ED">
            <w:pPr>
              <w:spacing w:after="0" w:line="240" w:lineRule="auto"/>
              <w:jc w:val="center"/>
              <w:rPr>
                <w:rFonts w:eastAsia="Times New Roman"/>
                <w:color w:val="305496"/>
              </w:rPr>
            </w:pPr>
          </w:p>
        </w:tc>
        <w:tc>
          <w:tcPr>
            <w:tcW w:w="5688" w:type="dxa"/>
            <w:shd w:val="clear" w:color="000000" w:fill="FFFFFF"/>
            <w:noWrap/>
            <w:vAlign w:val="center"/>
          </w:tcPr>
          <w:p w14:paraId="23794CA4" w14:textId="77777777" w:rsidR="00402D28" w:rsidRPr="00C75731" w:rsidRDefault="00402D28" w:rsidP="000F25ED">
            <w:pPr>
              <w:spacing w:after="0" w:line="240" w:lineRule="auto"/>
              <w:rPr>
                <w:rFonts w:eastAsia="Times New Roman"/>
                <w:color w:val="305496"/>
              </w:rPr>
            </w:pPr>
          </w:p>
        </w:tc>
      </w:tr>
    </w:tbl>
    <w:p w14:paraId="6AB71B48" w14:textId="77777777" w:rsidR="00402D28" w:rsidRPr="00402D28" w:rsidRDefault="00402D28" w:rsidP="00402D28"/>
    <w:p w14:paraId="09C3AA2A" w14:textId="2D036EA7" w:rsidR="00F05B39" w:rsidRDefault="00F05B39" w:rsidP="00272391">
      <w:pPr>
        <w:pStyle w:val="Heading1"/>
      </w:pPr>
      <w:bookmarkStart w:id="322" w:name="_Toc66437760"/>
      <w:r>
        <w:t>HƯỚNG DẪN SỬ DỤNG TEMPLATE:</w:t>
      </w:r>
      <w:bookmarkEnd w:id="322"/>
    </w:p>
    <w:p w14:paraId="067B89D1" w14:textId="77777777" w:rsidR="00F05B39" w:rsidRDefault="00F05B39" w:rsidP="00F05B39"/>
    <w:tbl>
      <w:tblPr>
        <w:tblW w:w="10083" w:type="dxa"/>
        <w:tblInd w:w="-5" w:type="dxa"/>
        <w:tblBorders>
          <w:top w:val="dotted" w:sz="4" w:space="0" w:color="203764"/>
          <w:left w:val="dotted" w:sz="4" w:space="0" w:color="203764"/>
          <w:bottom w:val="dotted" w:sz="4" w:space="0" w:color="203764"/>
          <w:right w:val="dotted" w:sz="4" w:space="0" w:color="203764"/>
          <w:insideH w:val="dotted" w:sz="4" w:space="0" w:color="203764"/>
          <w:insideV w:val="dotted" w:sz="4" w:space="0" w:color="203764"/>
        </w:tblBorders>
        <w:tblLook w:val="04A0" w:firstRow="1" w:lastRow="0" w:firstColumn="1" w:lastColumn="0" w:noHBand="0" w:noVBand="1"/>
      </w:tblPr>
      <w:tblGrid>
        <w:gridCol w:w="709"/>
        <w:gridCol w:w="2072"/>
        <w:gridCol w:w="1614"/>
        <w:gridCol w:w="5688"/>
      </w:tblGrid>
      <w:tr w:rsidR="00F05B39" w:rsidRPr="00C75731" w14:paraId="54BBA947" w14:textId="77777777" w:rsidTr="000F25ED">
        <w:trPr>
          <w:trHeight w:val="600"/>
        </w:trPr>
        <w:tc>
          <w:tcPr>
            <w:tcW w:w="709" w:type="dxa"/>
            <w:shd w:val="clear" w:color="CCFFCC" w:fill="4472C4"/>
            <w:noWrap/>
            <w:vAlign w:val="center"/>
            <w:hideMark/>
          </w:tcPr>
          <w:p w14:paraId="4C62DA23" w14:textId="77777777" w:rsidR="00F05B39" w:rsidRPr="00C75731" w:rsidRDefault="00F05B39" w:rsidP="000F25ED">
            <w:pPr>
              <w:spacing w:after="0" w:line="240" w:lineRule="auto"/>
              <w:jc w:val="center"/>
              <w:rPr>
                <w:rFonts w:eastAsia="Times New Roman"/>
                <w:b/>
                <w:bCs/>
                <w:color w:val="FFFFFF"/>
              </w:rPr>
            </w:pPr>
            <w:r w:rsidRPr="00C75731">
              <w:rPr>
                <w:rFonts w:eastAsia="Times New Roman"/>
                <w:b/>
                <w:bCs/>
                <w:color w:val="FFFFFF"/>
              </w:rPr>
              <w:t>STT</w:t>
            </w:r>
          </w:p>
        </w:tc>
        <w:tc>
          <w:tcPr>
            <w:tcW w:w="2072" w:type="dxa"/>
            <w:shd w:val="clear" w:color="CCFFCC" w:fill="4472C4"/>
            <w:noWrap/>
            <w:vAlign w:val="center"/>
            <w:hideMark/>
          </w:tcPr>
          <w:p w14:paraId="075747EF" w14:textId="77777777" w:rsidR="00F05B39" w:rsidRPr="00C75731" w:rsidRDefault="00F05B39" w:rsidP="000F25ED">
            <w:pPr>
              <w:spacing w:after="0" w:line="240" w:lineRule="auto"/>
              <w:jc w:val="center"/>
              <w:rPr>
                <w:rFonts w:eastAsia="Times New Roman"/>
                <w:b/>
                <w:bCs/>
                <w:color w:val="FFFFFF"/>
              </w:rPr>
            </w:pPr>
            <w:r w:rsidRPr="00C75731">
              <w:rPr>
                <w:rFonts w:eastAsia="Times New Roman"/>
                <w:b/>
                <w:bCs/>
                <w:color w:val="FFFFFF"/>
              </w:rPr>
              <w:t>HẠNG MỤC</w:t>
            </w:r>
          </w:p>
        </w:tc>
        <w:tc>
          <w:tcPr>
            <w:tcW w:w="1614" w:type="dxa"/>
            <w:shd w:val="clear" w:color="CCFFCC" w:fill="4472C4"/>
            <w:vAlign w:val="center"/>
          </w:tcPr>
          <w:p w14:paraId="3A6F5FC9" w14:textId="77777777" w:rsidR="00F05B39" w:rsidRPr="00C75731" w:rsidRDefault="00F05B39" w:rsidP="000F25ED">
            <w:pPr>
              <w:spacing w:after="0" w:line="240" w:lineRule="auto"/>
              <w:jc w:val="center"/>
              <w:rPr>
                <w:rFonts w:eastAsia="Times New Roman"/>
                <w:b/>
                <w:bCs/>
                <w:color w:val="FFFFFF"/>
              </w:rPr>
            </w:pPr>
            <w:r w:rsidRPr="00C75731">
              <w:rPr>
                <w:rFonts w:eastAsia="Times New Roman"/>
                <w:b/>
                <w:bCs/>
                <w:color w:val="FFFFFF"/>
              </w:rPr>
              <w:t>NGƯỜI PHỤ TRÁCH</w:t>
            </w:r>
          </w:p>
        </w:tc>
        <w:tc>
          <w:tcPr>
            <w:tcW w:w="5688" w:type="dxa"/>
            <w:shd w:val="clear" w:color="CCFFCC" w:fill="4472C4"/>
            <w:noWrap/>
            <w:vAlign w:val="center"/>
            <w:hideMark/>
          </w:tcPr>
          <w:p w14:paraId="5DBA7231" w14:textId="77777777" w:rsidR="00F05B39" w:rsidRPr="00C75731" w:rsidRDefault="00F05B39" w:rsidP="000F25ED">
            <w:pPr>
              <w:spacing w:after="0" w:line="240" w:lineRule="auto"/>
              <w:jc w:val="center"/>
              <w:rPr>
                <w:rFonts w:eastAsia="Times New Roman"/>
                <w:b/>
                <w:bCs/>
                <w:color w:val="FFFFFF"/>
              </w:rPr>
            </w:pPr>
            <w:r w:rsidRPr="00C75731">
              <w:rPr>
                <w:rFonts w:eastAsia="Times New Roman"/>
                <w:b/>
                <w:bCs/>
                <w:color w:val="FFFFFF"/>
              </w:rPr>
              <w:t>GHI CHÚ</w:t>
            </w:r>
          </w:p>
        </w:tc>
      </w:tr>
      <w:tr w:rsidR="00F05B39" w:rsidRPr="00C75731" w14:paraId="7B830CCD" w14:textId="77777777" w:rsidTr="000F25ED">
        <w:trPr>
          <w:trHeight w:val="1131"/>
        </w:trPr>
        <w:tc>
          <w:tcPr>
            <w:tcW w:w="709" w:type="dxa"/>
            <w:shd w:val="clear" w:color="000000" w:fill="FFFFFF"/>
            <w:noWrap/>
            <w:vAlign w:val="center"/>
            <w:hideMark/>
          </w:tcPr>
          <w:p w14:paraId="3E59DCB7" w14:textId="77777777" w:rsidR="00F05B39" w:rsidRPr="00C75731" w:rsidRDefault="00F05B39" w:rsidP="000F25ED">
            <w:pPr>
              <w:spacing w:after="0" w:line="240" w:lineRule="auto"/>
              <w:jc w:val="center"/>
              <w:rPr>
                <w:rFonts w:eastAsia="Times New Roman"/>
                <w:b/>
                <w:color w:val="305496"/>
              </w:rPr>
            </w:pPr>
            <w:r w:rsidRPr="00C75731">
              <w:rPr>
                <w:rStyle w:val="normaltextrun"/>
                <w:b/>
                <w:color w:val="305496"/>
              </w:rPr>
              <w:t>A</w:t>
            </w:r>
            <w:r w:rsidRPr="00C75731">
              <w:rPr>
                <w:rStyle w:val="eop"/>
                <w:b/>
              </w:rPr>
              <w:t> </w:t>
            </w:r>
          </w:p>
        </w:tc>
        <w:tc>
          <w:tcPr>
            <w:tcW w:w="2072" w:type="dxa"/>
            <w:shd w:val="clear" w:color="000000" w:fill="FFFFFF"/>
            <w:noWrap/>
            <w:vAlign w:val="center"/>
            <w:hideMark/>
          </w:tcPr>
          <w:p w14:paraId="18751CBE" w14:textId="77777777" w:rsidR="00F05B39" w:rsidRPr="00C75731" w:rsidRDefault="00F05B39" w:rsidP="000F25ED">
            <w:pPr>
              <w:spacing w:after="0" w:line="240" w:lineRule="auto"/>
              <w:jc w:val="center"/>
              <w:rPr>
                <w:rFonts w:eastAsia="Times New Roman"/>
                <w:b/>
                <w:color w:val="0563C1"/>
                <w:u w:val="single"/>
              </w:rPr>
            </w:pPr>
            <w:r w:rsidRPr="00C75731">
              <w:rPr>
                <w:rStyle w:val="normaltextrun"/>
                <w:b/>
                <w:color w:val="0563C1"/>
                <w:u w:val="single"/>
              </w:rPr>
              <w:t>GIỚI THIỆU</w:t>
            </w:r>
          </w:p>
        </w:tc>
        <w:tc>
          <w:tcPr>
            <w:tcW w:w="1614" w:type="dxa"/>
            <w:shd w:val="clear" w:color="000000" w:fill="FFFFFF"/>
            <w:vAlign w:val="center"/>
          </w:tcPr>
          <w:p w14:paraId="5FDC6AB5" w14:textId="77777777" w:rsidR="00F05B39" w:rsidRPr="00C75731" w:rsidRDefault="00F05B39" w:rsidP="000F25ED">
            <w:pPr>
              <w:spacing w:after="0" w:line="240" w:lineRule="auto"/>
              <w:jc w:val="center"/>
              <w:rPr>
                <w:rFonts w:eastAsia="Times New Roman"/>
                <w:color w:val="305496"/>
              </w:rPr>
            </w:pPr>
            <w:r w:rsidRPr="00C75731">
              <w:rPr>
                <w:rStyle w:val="normaltextrun"/>
                <w:color w:val="305496"/>
              </w:rPr>
              <w:t>ĐVYC</w:t>
            </w:r>
            <w:r w:rsidRPr="00C75731">
              <w:rPr>
                <w:rStyle w:val="eop"/>
              </w:rPr>
              <w:t> </w:t>
            </w:r>
          </w:p>
        </w:tc>
        <w:tc>
          <w:tcPr>
            <w:tcW w:w="5688" w:type="dxa"/>
            <w:shd w:val="clear" w:color="000000" w:fill="FFFFFF"/>
            <w:vAlign w:val="center"/>
            <w:hideMark/>
          </w:tcPr>
          <w:p w14:paraId="25F678BF" w14:textId="77777777" w:rsidR="00F05B39" w:rsidRPr="00C75731" w:rsidRDefault="00F05B39" w:rsidP="000F25ED">
            <w:pPr>
              <w:spacing w:after="0" w:line="240" w:lineRule="auto"/>
              <w:rPr>
                <w:rFonts w:eastAsia="Times New Roman"/>
                <w:color w:val="305496"/>
              </w:rPr>
            </w:pPr>
            <w:r w:rsidRPr="00C75731">
              <w:rPr>
                <w:rStyle w:val="normaltextrun"/>
                <w:color w:val="305496"/>
              </w:rPr>
              <w:t xml:space="preserve">Giới thiệu hiện trạng, phạm vi dự án, đề xuất cải tiến để sau này làm cơ sở đánh giá hiệu quả dự án đem lại có đáp ứng kỳ vọng từ ban đầu của </w:t>
            </w:r>
            <w:r>
              <w:rPr>
                <w:rStyle w:val="normaltextrun"/>
                <w:color w:val="305496"/>
              </w:rPr>
              <w:t>PO/ĐVYC không và tiêu chuẩn nghiệm thu</w:t>
            </w:r>
          </w:p>
        </w:tc>
      </w:tr>
      <w:tr w:rsidR="00F05B39" w:rsidRPr="00C75731" w14:paraId="10E5B55F" w14:textId="77777777" w:rsidTr="000F25ED">
        <w:trPr>
          <w:trHeight w:val="1133"/>
        </w:trPr>
        <w:tc>
          <w:tcPr>
            <w:tcW w:w="709" w:type="dxa"/>
            <w:shd w:val="clear" w:color="000000" w:fill="FFFFFF"/>
            <w:noWrap/>
            <w:vAlign w:val="center"/>
            <w:hideMark/>
          </w:tcPr>
          <w:p w14:paraId="6D8F175F" w14:textId="77777777" w:rsidR="00F05B39" w:rsidRPr="00C75731" w:rsidRDefault="00F05B39" w:rsidP="000F25ED">
            <w:pPr>
              <w:spacing w:after="0" w:line="240" w:lineRule="auto"/>
              <w:jc w:val="center"/>
              <w:rPr>
                <w:rFonts w:eastAsia="Times New Roman"/>
                <w:b/>
                <w:color w:val="305496"/>
              </w:rPr>
            </w:pPr>
            <w:r w:rsidRPr="00C75731">
              <w:rPr>
                <w:rStyle w:val="normaltextrun"/>
                <w:b/>
                <w:color w:val="305496"/>
              </w:rPr>
              <w:lastRenderedPageBreak/>
              <w:t>B</w:t>
            </w:r>
            <w:r w:rsidRPr="00C75731">
              <w:rPr>
                <w:rStyle w:val="eop"/>
                <w:b/>
              </w:rPr>
              <w:t> </w:t>
            </w:r>
          </w:p>
        </w:tc>
        <w:tc>
          <w:tcPr>
            <w:tcW w:w="2072" w:type="dxa"/>
            <w:shd w:val="clear" w:color="000000" w:fill="FFFFFF"/>
            <w:noWrap/>
            <w:vAlign w:val="center"/>
            <w:hideMark/>
          </w:tcPr>
          <w:p w14:paraId="25807DF1" w14:textId="77777777" w:rsidR="00F05B39" w:rsidRPr="00C75731" w:rsidRDefault="00F05B39" w:rsidP="000F25ED">
            <w:pPr>
              <w:pStyle w:val="paragraph"/>
              <w:jc w:val="center"/>
              <w:textAlignment w:val="baseline"/>
              <w:rPr>
                <w:b/>
                <w:szCs w:val="26"/>
              </w:rPr>
            </w:pPr>
            <w:r w:rsidRPr="00C75731">
              <w:rPr>
                <w:rStyle w:val="normaltextrun"/>
                <w:b/>
                <w:color w:val="0563C1"/>
                <w:szCs w:val="26"/>
                <w:u w:val="single"/>
              </w:rPr>
              <w:t>MÔ TẢ</w:t>
            </w:r>
          </w:p>
          <w:p w14:paraId="4D6C45B7" w14:textId="77777777" w:rsidR="00F05B39" w:rsidRPr="00C75731" w:rsidRDefault="00F05B39" w:rsidP="000F25ED">
            <w:pPr>
              <w:spacing w:after="0" w:line="240" w:lineRule="auto"/>
              <w:jc w:val="center"/>
              <w:rPr>
                <w:rFonts w:eastAsia="Times New Roman"/>
                <w:b/>
                <w:color w:val="0563C1"/>
                <w:u w:val="single"/>
              </w:rPr>
            </w:pPr>
            <w:r w:rsidRPr="00C75731">
              <w:rPr>
                <w:rStyle w:val="normaltextrun"/>
                <w:b/>
                <w:color w:val="0563C1"/>
                <w:u w:val="single"/>
              </w:rPr>
              <w:t>YÊU CẦU</w:t>
            </w:r>
          </w:p>
        </w:tc>
        <w:tc>
          <w:tcPr>
            <w:tcW w:w="1614" w:type="dxa"/>
            <w:shd w:val="clear" w:color="000000" w:fill="FFFFFF"/>
            <w:vAlign w:val="center"/>
          </w:tcPr>
          <w:p w14:paraId="4DBB5C0A" w14:textId="77777777" w:rsidR="00F05B39" w:rsidRPr="00C75731" w:rsidRDefault="00F05B39" w:rsidP="000F25ED">
            <w:pPr>
              <w:spacing w:after="0" w:line="240" w:lineRule="auto"/>
              <w:jc w:val="center"/>
              <w:rPr>
                <w:rFonts w:eastAsia="Times New Roman"/>
                <w:color w:val="305496"/>
              </w:rPr>
            </w:pPr>
            <w:r w:rsidRPr="00C75731">
              <w:rPr>
                <w:rStyle w:val="normaltextrun"/>
                <w:color w:val="305496"/>
              </w:rPr>
              <w:t>ĐVYC</w:t>
            </w:r>
            <w:r w:rsidRPr="00C75731">
              <w:rPr>
                <w:rStyle w:val="eop"/>
              </w:rPr>
              <w:t> </w:t>
            </w:r>
          </w:p>
        </w:tc>
        <w:tc>
          <w:tcPr>
            <w:tcW w:w="5688" w:type="dxa"/>
            <w:shd w:val="clear" w:color="000000" w:fill="FFFFFF"/>
            <w:vAlign w:val="center"/>
            <w:hideMark/>
          </w:tcPr>
          <w:p w14:paraId="27C6CE51" w14:textId="77777777" w:rsidR="00F05B39" w:rsidRPr="00C75731" w:rsidRDefault="00F05B39" w:rsidP="000F25ED">
            <w:pPr>
              <w:spacing w:after="0" w:line="240" w:lineRule="auto"/>
              <w:rPr>
                <w:rFonts w:eastAsia="Times New Roman"/>
                <w:color w:val="305496"/>
              </w:rPr>
            </w:pPr>
            <w:r w:rsidRPr="00C75731">
              <w:rPr>
                <w:rStyle w:val="normaltextrun"/>
                <w:color w:val="305496"/>
              </w:rPr>
              <w:t>Mô tả tổng quan, chi tiết các quy trình nghiệp vụ, các Business rule</w:t>
            </w:r>
            <w:r w:rsidRPr="00C75731">
              <w:rPr>
                <w:rStyle w:val="eop"/>
              </w:rPr>
              <w:t> </w:t>
            </w:r>
          </w:p>
        </w:tc>
      </w:tr>
      <w:tr w:rsidR="00F05B39" w:rsidRPr="00C75731" w14:paraId="4E1C334A" w14:textId="77777777" w:rsidTr="000F25ED">
        <w:trPr>
          <w:trHeight w:val="799"/>
        </w:trPr>
        <w:tc>
          <w:tcPr>
            <w:tcW w:w="709" w:type="dxa"/>
            <w:shd w:val="clear" w:color="000000" w:fill="FFFFFF"/>
            <w:noWrap/>
            <w:vAlign w:val="center"/>
            <w:hideMark/>
          </w:tcPr>
          <w:p w14:paraId="576BBCFA" w14:textId="77777777" w:rsidR="00F05B39" w:rsidRPr="00C75731" w:rsidRDefault="00F05B39" w:rsidP="000F25ED">
            <w:pPr>
              <w:spacing w:after="0" w:line="240" w:lineRule="auto"/>
              <w:jc w:val="center"/>
              <w:rPr>
                <w:rFonts w:eastAsia="Times New Roman"/>
                <w:b/>
                <w:color w:val="305496"/>
              </w:rPr>
            </w:pPr>
            <w:r w:rsidRPr="00C75731">
              <w:rPr>
                <w:rStyle w:val="normaltextrun"/>
                <w:b/>
                <w:color w:val="305496"/>
              </w:rPr>
              <w:t>C</w:t>
            </w:r>
            <w:r w:rsidRPr="00C75731">
              <w:rPr>
                <w:rStyle w:val="eop"/>
                <w:b/>
              </w:rPr>
              <w:t> </w:t>
            </w:r>
          </w:p>
        </w:tc>
        <w:tc>
          <w:tcPr>
            <w:tcW w:w="2072" w:type="dxa"/>
            <w:shd w:val="clear" w:color="000000" w:fill="FFFFFF"/>
            <w:noWrap/>
            <w:vAlign w:val="center"/>
            <w:hideMark/>
          </w:tcPr>
          <w:p w14:paraId="5B3D96E3" w14:textId="77777777" w:rsidR="00F05B39" w:rsidRPr="00C75731" w:rsidRDefault="00F05B39" w:rsidP="000F25ED">
            <w:pPr>
              <w:spacing w:after="0" w:line="240" w:lineRule="auto"/>
              <w:jc w:val="center"/>
              <w:rPr>
                <w:rFonts w:eastAsia="Times New Roman"/>
                <w:b/>
                <w:color w:val="0563C1"/>
                <w:u w:val="single"/>
              </w:rPr>
            </w:pPr>
            <w:r w:rsidRPr="00C75731">
              <w:rPr>
                <w:rStyle w:val="normaltextrun"/>
                <w:b/>
                <w:color w:val="0563C1"/>
                <w:u w:val="single"/>
              </w:rPr>
              <w:t>CÁC PHỤ LỤC</w:t>
            </w:r>
          </w:p>
        </w:tc>
        <w:tc>
          <w:tcPr>
            <w:tcW w:w="1614" w:type="dxa"/>
            <w:shd w:val="clear" w:color="000000" w:fill="FFFFFF"/>
            <w:vAlign w:val="center"/>
          </w:tcPr>
          <w:p w14:paraId="64D27B06" w14:textId="77777777" w:rsidR="00F05B39" w:rsidRPr="00C75731" w:rsidRDefault="00F05B39" w:rsidP="000F25ED">
            <w:pPr>
              <w:spacing w:after="0" w:line="240" w:lineRule="auto"/>
              <w:jc w:val="center"/>
              <w:rPr>
                <w:rFonts w:eastAsia="Times New Roman"/>
                <w:color w:val="305496"/>
              </w:rPr>
            </w:pPr>
            <w:r w:rsidRPr="00C75731">
              <w:rPr>
                <w:rStyle w:val="normaltextrun"/>
                <w:color w:val="305496"/>
              </w:rPr>
              <w:t>ĐVYC</w:t>
            </w:r>
            <w:r w:rsidRPr="00C75731">
              <w:rPr>
                <w:rStyle w:val="eop"/>
              </w:rPr>
              <w:t> </w:t>
            </w:r>
          </w:p>
        </w:tc>
        <w:tc>
          <w:tcPr>
            <w:tcW w:w="5688" w:type="dxa"/>
            <w:shd w:val="clear" w:color="000000" w:fill="FFFFFF"/>
            <w:noWrap/>
            <w:vAlign w:val="center"/>
            <w:hideMark/>
          </w:tcPr>
          <w:p w14:paraId="79C678FB" w14:textId="77777777" w:rsidR="00F05B39" w:rsidRPr="00C75731" w:rsidRDefault="00F05B39" w:rsidP="000F25ED">
            <w:pPr>
              <w:spacing w:after="0" w:line="240" w:lineRule="auto"/>
              <w:rPr>
                <w:rFonts w:eastAsia="Times New Roman"/>
                <w:color w:val="305496"/>
              </w:rPr>
            </w:pPr>
            <w:r w:rsidRPr="00C75731">
              <w:rPr>
                <w:rStyle w:val="normaltextrun"/>
                <w:color w:val="305496"/>
              </w:rPr>
              <w:t xml:space="preserve">Mô tả các template Report, danh sách các thông báo của Application, các Email </w:t>
            </w:r>
            <w:proofErr w:type="gramStart"/>
            <w:r w:rsidRPr="00C75731">
              <w:rPr>
                <w:rStyle w:val="normaltextrun"/>
                <w:color w:val="305496"/>
              </w:rPr>
              <w:t>template  …</w:t>
            </w:r>
            <w:proofErr w:type="gramEnd"/>
            <w:r w:rsidRPr="00C75731">
              <w:rPr>
                <w:rStyle w:val="eop"/>
              </w:rPr>
              <w:t> </w:t>
            </w:r>
          </w:p>
        </w:tc>
      </w:tr>
      <w:tr w:rsidR="00F05B39" w:rsidRPr="00C75731" w14:paraId="0580DA28" w14:textId="77777777" w:rsidTr="000F25ED">
        <w:trPr>
          <w:trHeight w:val="979"/>
        </w:trPr>
        <w:tc>
          <w:tcPr>
            <w:tcW w:w="709" w:type="dxa"/>
            <w:shd w:val="clear" w:color="000000" w:fill="FFFFFF"/>
            <w:noWrap/>
            <w:vAlign w:val="center"/>
            <w:hideMark/>
          </w:tcPr>
          <w:p w14:paraId="2AE86C56" w14:textId="77777777" w:rsidR="00F05B39" w:rsidRPr="00C75731" w:rsidRDefault="00F05B39" w:rsidP="000F25ED">
            <w:pPr>
              <w:spacing w:after="0" w:line="240" w:lineRule="auto"/>
              <w:jc w:val="center"/>
              <w:rPr>
                <w:rFonts w:eastAsia="Times New Roman"/>
                <w:b/>
                <w:color w:val="305496"/>
              </w:rPr>
            </w:pPr>
            <w:r w:rsidRPr="00C75731">
              <w:rPr>
                <w:rStyle w:val="normaltextrun"/>
                <w:b/>
                <w:color w:val="305496"/>
              </w:rPr>
              <w:t>D</w:t>
            </w:r>
            <w:r w:rsidRPr="00C75731">
              <w:rPr>
                <w:rStyle w:val="eop"/>
                <w:b/>
              </w:rPr>
              <w:t> </w:t>
            </w:r>
          </w:p>
        </w:tc>
        <w:tc>
          <w:tcPr>
            <w:tcW w:w="2072" w:type="dxa"/>
            <w:shd w:val="clear" w:color="000000" w:fill="FFFFFF"/>
            <w:noWrap/>
            <w:vAlign w:val="center"/>
            <w:hideMark/>
          </w:tcPr>
          <w:p w14:paraId="3190D98A" w14:textId="77777777" w:rsidR="00F05B39" w:rsidRPr="00C75731" w:rsidRDefault="00F05B39" w:rsidP="000F25ED">
            <w:pPr>
              <w:spacing w:after="0" w:line="240" w:lineRule="auto"/>
              <w:jc w:val="center"/>
              <w:rPr>
                <w:rFonts w:eastAsia="Times New Roman"/>
                <w:b/>
                <w:color w:val="0563C1"/>
                <w:u w:val="single"/>
              </w:rPr>
            </w:pPr>
            <w:r w:rsidRPr="00C75731">
              <w:rPr>
                <w:rStyle w:val="normaltextrun"/>
                <w:b/>
                <w:color w:val="0563C1"/>
                <w:u w:val="single"/>
              </w:rPr>
              <w:t>TỔNG QUAN</w:t>
            </w:r>
          </w:p>
        </w:tc>
        <w:tc>
          <w:tcPr>
            <w:tcW w:w="1614" w:type="dxa"/>
            <w:shd w:val="clear" w:color="000000" w:fill="FFFFFF"/>
            <w:vAlign w:val="center"/>
          </w:tcPr>
          <w:p w14:paraId="1CF642C0" w14:textId="77777777" w:rsidR="00F05B39" w:rsidRDefault="00F05B39" w:rsidP="000F25ED">
            <w:pPr>
              <w:pStyle w:val="paragraph"/>
              <w:spacing w:after="0" w:afterAutospacing="0"/>
              <w:jc w:val="center"/>
              <w:textAlignment w:val="baseline"/>
              <w:rPr>
                <w:rStyle w:val="eop"/>
                <w:szCs w:val="26"/>
              </w:rPr>
            </w:pPr>
            <w:r w:rsidRPr="00C75731">
              <w:rPr>
                <w:rStyle w:val="normaltextrun"/>
                <w:color w:val="305496"/>
                <w:szCs w:val="26"/>
              </w:rPr>
              <w:t>BA,</w:t>
            </w:r>
            <w:r w:rsidRPr="00C75731">
              <w:rPr>
                <w:rStyle w:val="eop"/>
                <w:szCs w:val="26"/>
              </w:rPr>
              <w:t> </w:t>
            </w:r>
          </w:p>
          <w:p w14:paraId="2E6B7B65" w14:textId="77777777" w:rsidR="00F05B39" w:rsidRPr="00C75731" w:rsidRDefault="00F05B39" w:rsidP="000F25ED">
            <w:pPr>
              <w:pStyle w:val="paragraph"/>
              <w:spacing w:before="0" w:beforeAutospacing="0"/>
              <w:jc w:val="center"/>
              <w:textAlignment w:val="baseline"/>
              <w:rPr>
                <w:color w:val="305496"/>
                <w:szCs w:val="26"/>
              </w:rPr>
            </w:pPr>
            <w:r w:rsidRPr="00C75731">
              <w:rPr>
                <w:rStyle w:val="normaltextrun"/>
                <w:color w:val="305496"/>
                <w:szCs w:val="26"/>
              </w:rPr>
              <w:t>(Team dự án, ĐVYC</w:t>
            </w:r>
            <w:r>
              <w:rPr>
                <w:rStyle w:val="normaltextrun"/>
                <w:color w:val="305496"/>
                <w:szCs w:val="26"/>
              </w:rPr>
              <w:t>, Stakeholder</w:t>
            </w:r>
            <w:r w:rsidRPr="00C75731">
              <w:rPr>
                <w:rStyle w:val="normaltextrun"/>
                <w:color w:val="305496"/>
                <w:szCs w:val="26"/>
              </w:rPr>
              <w:t>)</w:t>
            </w:r>
            <w:r w:rsidRPr="00C75731">
              <w:rPr>
                <w:rStyle w:val="eop"/>
                <w:szCs w:val="26"/>
              </w:rPr>
              <w:t> </w:t>
            </w:r>
          </w:p>
        </w:tc>
        <w:tc>
          <w:tcPr>
            <w:tcW w:w="5688" w:type="dxa"/>
            <w:shd w:val="clear" w:color="000000" w:fill="FFFFFF"/>
            <w:vAlign w:val="center"/>
            <w:hideMark/>
          </w:tcPr>
          <w:p w14:paraId="6C699BA5" w14:textId="77777777" w:rsidR="00F05B39" w:rsidRPr="00C75731" w:rsidRDefault="00F05B39" w:rsidP="000F25ED">
            <w:pPr>
              <w:pStyle w:val="paragraph"/>
              <w:spacing w:after="0" w:afterAutospacing="0"/>
              <w:textAlignment w:val="baseline"/>
              <w:rPr>
                <w:szCs w:val="26"/>
              </w:rPr>
            </w:pPr>
            <w:r w:rsidRPr="00C75731">
              <w:rPr>
                <w:rStyle w:val="normaltextrun"/>
                <w:color w:val="305496"/>
                <w:szCs w:val="26"/>
              </w:rPr>
              <w:t>Mô tả tổng quan về Product:</w:t>
            </w:r>
            <w:r w:rsidRPr="00C75731">
              <w:rPr>
                <w:rStyle w:val="eop"/>
                <w:szCs w:val="26"/>
              </w:rPr>
              <w:t> </w:t>
            </w:r>
          </w:p>
          <w:p w14:paraId="2A84ED7F" w14:textId="77777777" w:rsidR="00F05B39" w:rsidRPr="00C75731" w:rsidRDefault="00F05B39" w:rsidP="001648A8">
            <w:pPr>
              <w:pStyle w:val="paragraph"/>
              <w:numPr>
                <w:ilvl w:val="0"/>
                <w:numId w:val="18"/>
              </w:numPr>
              <w:spacing w:before="0" w:beforeAutospacing="0"/>
              <w:textAlignment w:val="baseline"/>
              <w:rPr>
                <w:szCs w:val="26"/>
              </w:rPr>
            </w:pPr>
            <w:r w:rsidRPr="00C75731">
              <w:rPr>
                <w:rStyle w:val="normaltextrun"/>
                <w:color w:val="305496"/>
                <w:szCs w:val="26"/>
              </w:rPr>
              <w:t xml:space="preserve">Use case digram: </w:t>
            </w:r>
            <w:r w:rsidRPr="00C75731">
              <w:rPr>
                <w:rStyle w:val="normaltextrun"/>
                <w:color w:val="2F5496"/>
                <w:szCs w:val="26"/>
              </w:rPr>
              <w:t>sơ đồ để thể hiện cách những user trong system có thể tương tác với system bằng những Feature gì.</w:t>
            </w:r>
            <w:r w:rsidRPr="00C75731">
              <w:rPr>
                <w:rStyle w:val="eop"/>
                <w:szCs w:val="26"/>
              </w:rPr>
              <w:t> </w:t>
            </w:r>
          </w:p>
          <w:p w14:paraId="4897F1FC" w14:textId="77777777" w:rsidR="00F05B39" w:rsidRPr="00C75731" w:rsidRDefault="00F05B39" w:rsidP="001648A8">
            <w:pPr>
              <w:pStyle w:val="paragraph"/>
              <w:numPr>
                <w:ilvl w:val="0"/>
                <w:numId w:val="18"/>
              </w:numPr>
              <w:textAlignment w:val="baseline"/>
              <w:rPr>
                <w:szCs w:val="26"/>
              </w:rPr>
            </w:pPr>
            <w:r w:rsidRPr="00C75731">
              <w:rPr>
                <w:rStyle w:val="normaltextrun"/>
                <w:color w:val="2F5496"/>
                <w:szCs w:val="26"/>
              </w:rPr>
              <w:t>Phân quyền</w:t>
            </w:r>
            <w:r w:rsidRPr="00C75731">
              <w:rPr>
                <w:rStyle w:val="eop"/>
                <w:szCs w:val="26"/>
              </w:rPr>
              <w:t> </w:t>
            </w:r>
          </w:p>
          <w:p w14:paraId="082B2A04" w14:textId="77777777" w:rsidR="00F05B39" w:rsidRPr="00C75731" w:rsidRDefault="00F05B39" w:rsidP="001648A8">
            <w:pPr>
              <w:pStyle w:val="paragraph"/>
              <w:numPr>
                <w:ilvl w:val="0"/>
                <w:numId w:val="18"/>
              </w:numPr>
              <w:textAlignment w:val="baseline"/>
              <w:rPr>
                <w:szCs w:val="26"/>
              </w:rPr>
            </w:pPr>
            <w:r w:rsidRPr="00C75731">
              <w:rPr>
                <w:rStyle w:val="normaltextrun"/>
                <w:color w:val="2F5496"/>
                <w:szCs w:val="26"/>
              </w:rPr>
              <w:t>UI/UX cần trao đổi và thống nhất với ĐVYC.</w:t>
            </w:r>
            <w:r w:rsidRPr="00C75731">
              <w:rPr>
                <w:rStyle w:val="eop"/>
                <w:szCs w:val="26"/>
              </w:rPr>
              <w:t> </w:t>
            </w:r>
          </w:p>
          <w:p w14:paraId="7AF78A48" w14:textId="77777777" w:rsidR="00F05B39" w:rsidRPr="00C75731" w:rsidRDefault="00F05B39" w:rsidP="001648A8">
            <w:pPr>
              <w:pStyle w:val="paragraph"/>
              <w:numPr>
                <w:ilvl w:val="0"/>
                <w:numId w:val="18"/>
              </w:numPr>
              <w:textAlignment w:val="baseline"/>
              <w:rPr>
                <w:szCs w:val="26"/>
              </w:rPr>
            </w:pPr>
            <w:r w:rsidRPr="00C75731">
              <w:rPr>
                <w:rStyle w:val="normaltextrun"/>
                <w:color w:val="305496"/>
                <w:szCs w:val="26"/>
              </w:rPr>
              <w:t>Các yêu cầu phi chức năng</w:t>
            </w:r>
            <w:r w:rsidRPr="00C75731">
              <w:rPr>
                <w:rStyle w:val="eop"/>
                <w:szCs w:val="26"/>
              </w:rPr>
              <w:t> </w:t>
            </w:r>
          </w:p>
        </w:tc>
      </w:tr>
      <w:tr w:rsidR="00F05B39" w:rsidRPr="00C75731" w14:paraId="3C8E77B3" w14:textId="77777777" w:rsidTr="000F25ED">
        <w:trPr>
          <w:trHeight w:val="979"/>
        </w:trPr>
        <w:tc>
          <w:tcPr>
            <w:tcW w:w="709" w:type="dxa"/>
            <w:shd w:val="clear" w:color="000000" w:fill="FFFFFF"/>
            <w:noWrap/>
            <w:vAlign w:val="center"/>
          </w:tcPr>
          <w:p w14:paraId="3B3DD685" w14:textId="77777777" w:rsidR="00F05B39" w:rsidRPr="00C75731" w:rsidRDefault="00F05B39" w:rsidP="000F25ED">
            <w:pPr>
              <w:spacing w:after="0" w:line="240" w:lineRule="auto"/>
              <w:jc w:val="center"/>
              <w:rPr>
                <w:rStyle w:val="normaltextrun"/>
                <w:b/>
                <w:color w:val="305496"/>
              </w:rPr>
            </w:pPr>
            <w:r w:rsidRPr="00C75731">
              <w:rPr>
                <w:rStyle w:val="normaltextrun"/>
                <w:b/>
                <w:color w:val="305496"/>
              </w:rPr>
              <w:t>E</w:t>
            </w:r>
            <w:r w:rsidRPr="00C75731">
              <w:rPr>
                <w:rStyle w:val="eop"/>
                <w:b/>
              </w:rPr>
              <w:t> </w:t>
            </w:r>
          </w:p>
        </w:tc>
        <w:tc>
          <w:tcPr>
            <w:tcW w:w="2072" w:type="dxa"/>
            <w:shd w:val="clear" w:color="000000" w:fill="FFFFFF"/>
            <w:noWrap/>
            <w:vAlign w:val="center"/>
          </w:tcPr>
          <w:p w14:paraId="4E5B89AD" w14:textId="77777777" w:rsidR="00F05B39" w:rsidRPr="00C75731" w:rsidRDefault="00F05B39" w:rsidP="000F25ED">
            <w:pPr>
              <w:spacing w:after="0" w:line="240" w:lineRule="auto"/>
              <w:jc w:val="center"/>
              <w:rPr>
                <w:rStyle w:val="normaltextrun"/>
                <w:b/>
                <w:color w:val="0563C1"/>
                <w:u w:val="single"/>
              </w:rPr>
            </w:pPr>
            <w:r w:rsidRPr="00C75731">
              <w:rPr>
                <w:rStyle w:val="normaltextrun"/>
                <w:b/>
                <w:color w:val="0563C1"/>
                <w:u w:val="single"/>
              </w:rPr>
              <w:t>ĐẶC TẢ CÁC CHỨC NĂNG</w:t>
            </w:r>
          </w:p>
        </w:tc>
        <w:tc>
          <w:tcPr>
            <w:tcW w:w="1614" w:type="dxa"/>
            <w:shd w:val="clear" w:color="000000" w:fill="FFFFFF"/>
            <w:vAlign w:val="center"/>
          </w:tcPr>
          <w:p w14:paraId="28BD9820" w14:textId="77777777" w:rsidR="00F05B39" w:rsidRPr="00C75731" w:rsidRDefault="00F05B39" w:rsidP="000F25ED">
            <w:pPr>
              <w:pStyle w:val="paragraph"/>
              <w:spacing w:after="0" w:afterAutospacing="0"/>
              <w:jc w:val="center"/>
              <w:textAlignment w:val="baseline"/>
              <w:rPr>
                <w:rStyle w:val="normaltextrun"/>
                <w:color w:val="305496"/>
              </w:rPr>
            </w:pPr>
            <w:r w:rsidRPr="00C75731">
              <w:rPr>
                <w:rStyle w:val="normaltextrun"/>
                <w:color w:val="305496"/>
                <w:szCs w:val="26"/>
              </w:rPr>
              <w:t>BA,</w:t>
            </w:r>
            <w:r w:rsidRPr="00C75731">
              <w:rPr>
                <w:rStyle w:val="normaltextrun"/>
                <w:color w:val="305496"/>
              </w:rPr>
              <w:t> </w:t>
            </w:r>
          </w:p>
          <w:p w14:paraId="0C81DB25" w14:textId="77777777" w:rsidR="00F05B39" w:rsidRPr="00C75731" w:rsidRDefault="00F05B39" w:rsidP="000F25ED">
            <w:pPr>
              <w:pStyle w:val="paragraph"/>
              <w:spacing w:after="0" w:afterAutospacing="0"/>
              <w:jc w:val="center"/>
              <w:textAlignment w:val="baseline"/>
              <w:rPr>
                <w:rStyle w:val="normaltextrun"/>
                <w:color w:val="305496"/>
                <w:szCs w:val="26"/>
              </w:rPr>
            </w:pPr>
            <w:r w:rsidRPr="00C75731">
              <w:rPr>
                <w:rStyle w:val="normaltextrun"/>
                <w:color w:val="305496"/>
              </w:rPr>
              <w:t>(Team dự án, ĐVYC</w:t>
            </w:r>
            <w:r>
              <w:rPr>
                <w:rStyle w:val="normaltextrun"/>
                <w:color w:val="305496"/>
              </w:rPr>
              <w:t>, Stakeholder</w:t>
            </w:r>
            <w:r w:rsidRPr="00C75731">
              <w:rPr>
                <w:rStyle w:val="normaltextrun"/>
                <w:color w:val="305496"/>
              </w:rPr>
              <w:t>) </w:t>
            </w:r>
          </w:p>
        </w:tc>
        <w:tc>
          <w:tcPr>
            <w:tcW w:w="5688" w:type="dxa"/>
            <w:shd w:val="clear" w:color="000000" w:fill="FFFFFF"/>
            <w:vAlign w:val="center"/>
          </w:tcPr>
          <w:p w14:paraId="6CC0D3E9" w14:textId="77777777" w:rsidR="00F05B39" w:rsidRPr="00C75731" w:rsidRDefault="00F05B39" w:rsidP="000F25ED">
            <w:pPr>
              <w:pStyle w:val="paragraph"/>
              <w:spacing w:after="0" w:afterAutospacing="0"/>
              <w:textAlignment w:val="baseline"/>
              <w:rPr>
                <w:rStyle w:val="normaltextrun"/>
                <w:color w:val="305496"/>
                <w:szCs w:val="26"/>
              </w:rPr>
            </w:pPr>
            <w:r w:rsidRPr="00C75731">
              <w:rPr>
                <w:rStyle w:val="normaltextrun"/>
                <w:color w:val="305496"/>
              </w:rPr>
              <w:t>Đặc tả chi tiết các chức năng</w:t>
            </w:r>
            <w:r w:rsidRPr="00C75731">
              <w:rPr>
                <w:rStyle w:val="eop"/>
              </w:rPr>
              <w:t> </w:t>
            </w:r>
          </w:p>
        </w:tc>
      </w:tr>
      <w:tr w:rsidR="00F05B39" w:rsidRPr="00C75731" w14:paraId="637F2658" w14:textId="77777777" w:rsidTr="000F25ED">
        <w:trPr>
          <w:trHeight w:val="979"/>
        </w:trPr>
        <w:tc>
          <w:tcPr>
            <w:tcW w:w="709" w:type="dxa"/>
            <w:shd w:val="clear" w:color="000000" w:fill="FFFFFF"/>
            <w:noWrap/>
            <w:vAlign w:val="center"/>
          </w:tcPr>
          <w:p w14:paraId="4092D0CA" w14:textId="77777777" w:rsidR="00F05B39" w:rsidRPr="00C75731" w:rsidRDefault="00F05B39" w:rsidP="000F25ED">
            <w:pPr>
              <w:spacing w:after="0" w:line="240" w:lineRule="auto"/>
              <w:jc w:val="center"/>
              <w:rPr>
                <w:rFonts w:eastAsia="Times New Roman"/>
                <w:b/>
                <w:color w:val="305496"/>
              </w:rPr>
            </w:pPr>
            <w:r>
              <w:rPr>
                <w:rFonts w:eastAsia="Times New Roman"/>
                <w:b/>
                <w:color w:val="305496"/>
              </w:rPr>
              <w:t>F</w:t>
            </w:r>
          </w:p>
        </w:tc>
        <w:tc>
          <w:tcPr>
            <w:tcW w:w="2072" w:type="dxa"/>
            <w:shd w:val="clear" w:color="000000" w:fill="FFFFFF"/>
            <w:noWrap/>
            <w:vAlign w:val="center"/>
          </w:tcPr>
          <w:p w14:paraId="5B60A927" w14:textId="544C2B2A" w:rsidR="00F05B39" w:rsidRPr="00C75731" w:rsidRDefault="00F05B39" w:rsidP="000F25ED">
            <w:pPr>
              <w:spacing w:after="0" w:line="240" w:lineRule="auto"/>
              <w:jc w:val="center"/>
              <w:rPr>
                <w:rFonts w:eastAsia="Times New Roman"/>
                <w:b/>
                <w:color w:val="0563C1"/>
                <w:u w:val="single"/>
              </w:rPr>
            </w:pPr>
            <w:r>
              <w:rPr>
                <w:rFonts w:eastAsia="Times New Roman"/>
                <w:b/>
                <w:color w:val="0563C1"/>
                <w:u w:val="single"/>
              </w:rPr>
              <w:t>DELIVERY</w:t>
            </w:r>
          </w:p>
        </w:tc>
        <w:tc>
          <w:tcPr>
            <w:tcW w:w="1614" w:type="dxa"/>
            <w:shd w:val="clear" w:color="000000" w:fill="FFFFFF"/>
            <w:vAlign w:val="center"/>
          </w:tcPr>
          <w:p w14:paraId="264619DB" w14:textId="77777777" w:rsidR="00F05B39" w:rsidRPr="00C75731" w:rsidRDefault="00F05B39" w:rsidP="000F25ED">
            <w:pPr>
              <w:pStyle w:val="paragraph"/>
              <w:spacing w:after="0" w:afterAutospacing="0"/>
              <w:jc w:val="center"/>
              <w:textAlignment w:val="baseline"/>
              <w:rPr>
                <w:rStyle w:val="normaltextrun"/>
                <w:color w:val="305496"/>
              </w:rPr>
            </w:pPr>
            <w:r w:rsidRPr="00C75731">
              <w:rPr>
                <w:rStyle w:val="normaltextrun"/>
                <w:color w:val="305496"/>
                <w:szCs w:val="26"/>
              </w:rPr>
              <w:t>BA,</w:t>
            </w:r>
            <w:r w:rsidRPr="00C75731">
              <w:rPr>
                <w:rStyle w:val="normaltextrun"/>
                <w:color w:val="305496"/>
              </w:rPr>
              <w:t> </w:t>
            </w:r>
          </w:p>
          <w:p w14:paraId="6A5AB47B" w14:textId="77777777" w:rsidR="00F05B39" w:rsidRPr="00C75731" w:rsidRDefault="00F05B39" w:rsidP="000F25ED">
            <w:pPr>
              <w:spacing w:after="0" w:line="240" w:lineRule="auto"/>
              <w:jc w:val="center"/>
              <w:rPr>
                <w:rStyle w:val="normaltextrun"/>
              </w:rPr>
            </w:pPr>
            <w:r w:rsidRPr="00C75731">
              <w:rPr>
                <w:rStyle w:val="normaltextrun"/>
                <w:rFonts w:eastAsia="Times New Roman"/>
                <w:color w:val="305496"/>
              </w:rPr>
              <w:t>(Team dự án, ĐVYC</w:t>
            </w:r>
            <w:r>
              <w:rPr>
                <w:rStyle w:val="normaltextrun"/>
                <w:rFonts w:eastAsia="Times New Roman"/>
                <w:color w:val="305496"/>
              </w:rPr>
              <w:t xml:space="preserve">, </w:t>
            </w:r>
            <w:r>
              <w:rPr>
                <w:rStyle w:val="normaltextrun"/>
                <w:color w:val="305496"/>
              </w:rPr>
              <w:t>Stakeholder</w:t>
            </w:r>
            <w:r w:rsidRPr="00C75731">
              <w:rPr>
                <w:rStyle w:val="normaltextrun"/>
                <w:rFonts w:eastAsia="Times New Roman"/>
                <w:color w:val="305496"/>
              </w:rPr>
              <w:t>) </w:t>
            </w:r>
          </w:p>
        </w:tc>
        <w:tc>
          <w:tcPr>
            <w:tcW w:w="5688" w:type="dxa"/>
            <w:shd w:val="clear" w:color="000000" w:fill="FFFFFF"/>
            <w:vAlign w:val="center"/>
          </w:tcPr>
          <w:p w14:paraId="34CACF4A" w14:textId="47DF1276" w:rsidR="00F05B39" w:rsidRPr="00C75731" w:rsidRDefault="00F05B39" w:rsidP="000F25ED">
            <w:pPr>
              <w:spacing w:after="0" w:line="240" w:lineRule="auto"/>
              <w:rPr>
                <w:rFonts w:eastAsia="Times New Roman"/>
                <w:color w:val="305496"/>
              </w:rPr>
            </w:pPr>
            <w:r>
              <w:rPr>
                <w:rStyle w:val="normaltextrun"/>
              </w:rPr>
              <w:t>Kế hoạch thực hiện</w:t>
            </w:r>
          </w:p>
        </w:tc>
      </w:tr>
      <w:tr w:rsidR="00F05B39" w:rsidRPr="00C75731" w14:paraId="19D52F9C" w14:textId="77777777" w:rsidTr="000F25ED">
        <w:trPr>
          <w:trHeight w:val="979"/>
        </w:trPr>
        <w:tc>
          <w:tcPr>
            <w:tcW w:w="709" w:type="dxa"/>
            <w:shd w:val="clear" w:color="000000" w:fill="FFFFFF"/>
            <w:noWrap/>
            <w:vAlign w:val="center"/>
          </w:tcPr>
          <w:p w14:paraId="7F371AB7" w14:textId="18069ED5" w:rsidR="00F05B39" w:rsidRDefault="00F05B39" w:rsidP="00F05B39">
            <w:pPr>
              <w:spacing w:after="0" w:line="240" w:lineRule="auto"/>
              <w:jc w:val="center"/>
              <w:rPr>
                <w:rFonts w:eastAsia="Times New Roman"/>
                <w:b/>
                <w:color w:val="305496"/>
              </w:rPr>
            </w:pPr>
            <w:r>
              <w:rPr>
                <w:rFonts w:eastAsia="Times New Roman"/>
                <w:b/>
                <w:color w:val="305496"/>
              </w:rPr>
              <w:t>G</w:t>
            </w:r>
          </w:p>
        </w:tc>
        <w:tc>
          <w:tcPr>
            <w:tcW w:w="2072" w:type="dxa"/>
            <w:shd w:val="clear" w:color="000000" w:fill="FFFFFF"/>
            <w:noWrap/>
            <w:vAlign w:val="center"/>
          </w:tcPr>
          <w:p w14:paraId="0008D6E5" w14:textId="3A13EFA3" w:rsidR="00F05B39" w:rsidRDefault="00F05B39" w:rsidP="00F05B39">
            <w:pPr>
              <w:spacing w:after="0" w:line="240" w:lineRule="auto"/>
              <w:jc w:val="center"/>
              <w:rPr>
                <w:rFonts w:eastAsia="Times New Roman"/>
                <w:b/>
                <w:color w:val="0563C1"/>
                <w:u w:val="single"/>
              </w:rPr>
            </w:pPr>
            <w:r>
              <w:rPr>
                <w:rFonts w:eastAsia="Times New Roman"/>
                <w:b/>
                <w:color w:val="0563C1"/>
                <w:u w:val="single"/>
              </w:rPr>
              <w:t>HƯỚNG DẪN SỬ DỤNG TEMPLATE</w:t>
            </w:r>
          </w:p>
        </w:tc>
        <w:tc>
          <w:tcPr>
            <w:tcW w:w="1614" w:type="dxa"/>
            <w:shd w:val="clear" w:color="000000" w:fill="FFFFFF"/>
            <w:vAlign w:val="center"/>
          </w:tcPr>
          <w:p w14:paraId="29DD07EC" w14:textId="77777777" w:rsidR="00F05B39" w:rsidRPr="00C75731" w:rsidRDefault="00F05B39" w:rsidP="00F05B39">
            <w:pPr>
              <w:pStyle w:val="paragraph"/>
              <w:spacing w:after="0" w:afterAutospacing="0"/>
              <w:jc w:val="center"/>
              <w:textAlignment w:val="baseline"/>
              <w:rPr>
                <w:rStyle w:val="normaltextrun"/>
                <w:color w:val="305496"/>
              </w:rPr>
            </w:pPr>
            <w:r w:rsidRPr="00C75731">
              <w:rPr>
                <w:rStyle w:val="normaltextrun"/>
                <w:color w:val="305496"/>
                <w:szCs w:val="26"/>
              </w:rPr>
              <w:t>BA,</w:t>
            </w:r>
            <w:r w:rsidRPr="00C75731">
              <w:rPr>
                <w:rStyle w:val="normaltextrun"/>
                <w:color w:val="305496"/>
              </w:rPr>
              <w:t> </w:t>
            </w:r>
          </w:p>
          <w:p w14:paraId="6E28BEC5" w14:textId="1F85BC0F" w:rsidR="00F05B39" w:rsidRPr="00C75731" w:rsidRDefault="00F05B39" w:rsidP="00F05B39">
            <w:pPr>
              <w:pStyle w:val="paragraph"/>
              <w:spacing w:after="0" w:afterAutospacing="0"/>
              <w:jc w:val="center"/>
              <w:textAlignment w:val="baseline"/>
              <w:rPr>
                <w:rStyle w:val="normaltextrun"/>
                <w:color w:val="305496"/>
                <w:szCs w:val="26"/>
              </w:rPr>
            </w:pPr>
            <w:r w:rsidRPr="00C75731">
              <w:rPr>
                <w:rStyle w:val="normaltextrun"/>
                <w:color w:val="305496"/>
              </w:rPr>
              <w:t>(Team dự án, ĐVYC</w:t>
            </w:r>
            <w:r>
              <w:rPr>
                <w:rStyle w:val="normaltextrun"/>
                <w:color w:val="305496"/>
              </w:rPr>
              <w:t>, Stakeholder</w:t>
            </w:r>
            <w:r w:rsidRPr="00C75731">
              <w:rPr>
                <w:rStyle w:val="normaltextrun"/>
                <w:color w:val="305496"/>
              </w:rPr>
              <w:t>) </w:t>
            </w:r>
          </w:p>
        </w:tc>
        <w:tc>
          <w:tcPr>
            <w:tcW w:w="5688" w:type="dxa"/>
            <w:shd w:val="clear" w:color="000000" w:fill="FFFFFF"/>
            <w:vAlign w:val="center"/>
          </w:tcPr>
          <w:p w14:paraId="2C2B7285" w14:textId="688C3E53" w:rsidR="00F05B39" w:rsidRDefault="00F05B39" w:rsidP="00F05B39">
            <w:pPr>
              <w:spacing w:after="0" w:line="240" w:lineRule="auto"/>
              <w:rPr>
                <w:rStyle w:val="normaltextrun"/>
              </w:rPr>
            </w:pPr>
            <w:r>
              <w:rPr>
                <w:rStyle w:val="normaltextrun"/>
              </w:rPr>
              <w:t>Hướng dẫn sử dụng tài liệu.</w:t>
            </w:r>
          </w:p>
        </w:tc>
      </w:tr>
    </w:tbl>
    <w:p w14:paraId="1FEEDD5B" w14:textId="77777777" w:rsidR="00F05B39" w:rsidRPr="000750CD" w:rsidRDefault="00F05B39" w:rsidP="00F05B39"/>
    <w:p w14:paraId="3094F857" w14:textId="77777777" w:rsidR="00F05B39" w:rsidRPr="00F05B39" w:rsidRDefault="00F05B39" w:rsidP="00F05B39"/>
    <w:sectPr w:rsidR="00F05B39" w:rsidRPr="00F05B39" w:rsidSect="00C328A2">
      <w:headerReference w:type="default" r:id="rId369"/>
      <w:footerReference w:type="default" r:id="rId370"/>
      <w:headerReference w:type="first" r:id="rId371"/>
      <w:pgSz w:w="11907" w:h="16839" w:code="9"/>
      <w:pgMar w:top="1531" w:right="992" w:bottom="1270" w:left="1111" w:header="720" w:footer="720" w:gutter="0"/>
      <w:pgBorders w:offsetFrom="page">
        <w:top w:val="single" w:sz="12" w:space="24" w:color="4472C4" w:themeColor="accent5"/>
        <w:left w:val="single" w:sz="12" w:space="24" w:color="4472C4" w:themeColor="accent5"/>
        <w:bottom w:val="single" w:sz="12" w:space="24" w:color="4472C4" w:themeColor="accent5"/>
        <w:right w:val="single" w:sz="12" w:space="24" w:color="4472C4" w:themeColor="accent5"/>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7D8B86" w14:textId="77777777" w:rsidR="00E67856" w:rsidRDefault="00E67856" w:rsidP="00287333">
      <w:pPr>
        <w:spacing w:after="0" w:line="240" w:lineRule="auto"/>
      </w:pPr>
      <w:r>
        <w:separator/>
      </w:r>
    </w:p>
  </w:endnote>
  <w:endnote w:type="continuationSeparator" w:id="0">
    <w:p w14:paraId="5FE435C1" w14:textId="77777777" w:rsidR="00E67856" w:rsidRDefault="00E67856" w:rsidP="00287333">
      <w:pPr>
        <w:spacing w:after="0" w:line="240" w:lineRule="auto"/>
      </w:pPr>
      <w:r>
        <w:continuationSeparator/>
      </w:r>
    </w:p>
  </w:endnote>
  <w:endnote w:type="continuationNotice" w:id="1">
    <w:p w14:paraId="7EA81C43" w14:textId="77777777" w:rsidR="00E67856" w:rsidRDefault="00E678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H">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635219"/>
      <w:docPartObj>
        <w:docPartGallery w:val="Page Numbers (Bottom of Page)"/>
        <w:docPartUnique/>
      </w:docPartObj>
    </w:sdtPr>
    <w:sdtContent>
      <w:sdt>
        <w:sdtPr>
          <w:id w:val="1452825125"/>
          <w:docPartObj>
            <w:docPartGallery w:val="Page Numbers (Top of Page)"/>
            <w:docPartUnique/>
          </w:docPartObj>
        </w:sdtPr>
        <w:sdtContent>
          <w:p w14:paraId="13A7A62F" w14:textId="77777777" w:rsidR="00E67856" w:rsidRPr="002D2292" w:rsidRDefault="00E67856" w:rsidP="00694196">
            <w:pPr>
              <w:pStyle w:val="Footer"/>
              <w:pBdr>
                <w:top w:val="thinThickSmallGap" w:sz="24" w:space="1" w:color="823B0B" w:themeColor="accent2" w:themeShade="7F"/>
              </w:pBdr>
              <w:tabs>
                <w:tab w:val="clear" w:pos="4680"/>
                <w:tab w:val="clear" w:pos="9360"/>
                <w:tab w:val="left" w:pos="0"/>
                <w:tab w:val="center" w:pos="5387"/>
                <w:tab w:val="right" w:pos="13950"/>
              </w:tabs>
              <w:rPr>
                <w:rFonts w:eastAsiaTheme="majorEastAsia"/>
              </w:rPr>
            </w:pPr>
            <w:r w:rsidRPr="005D38C0">
              <w:rPr>
                <w:noProof/>
              </w:rPr>
              <mc:AlternateContent>
                <mc:Choice Requires="wps">
                  <w:drawing>
                    <wp:anchor distT="0" distB="0" distL="114300" distR="114300" simplePos="0" relativeHeight="251658242" behindDoc="0" locked="0" layoutInCell="0" allowOverlap="1" wp14:anchorId="7EF79862" wp14:editId="7B9DD1B2">
                      <wp:simplePos x="0" y="0"/>
                      <wp:positionH relativeFrom="margin">
                        <wp:posOffset>5742939</wp:posOffset>
                      </wp:positionH>
                      <wp:positionV relativeFrom="margin">
                        <wp:posOffset>8724265</wp:posOffset>
                      </wp:positionV>
                      <wp:extent cx="487045" cy="190500"/>
                      <wp:effectExtent l="0" t="0" r="8255"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 cy="190500"/>
                              </a:xfrm>
                              <a:prstGeom prst="rect">
                                <a:avLst/>
                              </a:prstGeom>
                              <a:solidFill>
                                <a:schemeClr val="accent6">
                                  <a:lumMod val="60000"/>
                                  <a:lumOff val="40000"/>
                                </a:schemeClr>
                              </a:solidFill>
                              <a:ln>
                                <a:noFill/>
                              </a:ln>
                            </wps:spPr>
                            <wps:txbx>
                              <w:txbxContent>
                                <w:p w14:paraId="559AE699" w14:textId="316DA2DE" w:rsidR="00E67856" w:rsidRPr="008006C1" w:rsidRDefault="00E67856" w:rsidP="00694196">
                                  <w:pPr>
                                    <w:spacing w:after="0" w:line="240" w:lineRule="auto"/>
                                    <w:jc w:val="right"/>
                                    <w:rPr>
                                      <w:b/>
                                      <w:color w:val="FFFFFF" w:themeColor="background1"/>
                                      <w:sz w:val="28"/>
                                      <w:szCs w:val="28"/>
                                    </w:rPr>
                                  </w:pPr>
                                  <w:r w:rsidRPr="008006C1">
                                    <w:rPr>
                                      <w:b/>
                                      <w:color w:val="4472C4" w:themeColor="accent5"/>
                                      <w:sz w:val="28"/>
                                      <w:szCs w:val="28"/>
                                    </w:rPr>
                                    <w:fldChar w:fldCharType="begin"/>
                                  </w:r>
                                  <w:r w:rsidRPr="008006C1">
                                    <w:rPr>
                                      <w:b/>
                                      <w:sz w:val="28"/>
                                      <w:szCs w:val="28"/>
                                    </w:rPr>
                                    <w:instrText xml:space="preserve"> PAGE   \* MERGEFORMAT </w:instrText>
                                  </w:r>
                                  <w:r w:rsidRPr="008006C1">
                                    <w:rPr>
                                      <w:b/>
                                      <w:color w:val="4472C4" w:themeColor="accent5"/>
                                      <w:sz w:val="28"/>
                                      <w:szCs w:val="28"/>
                                    </w:rPr>
                                    <w:fldChar w:fldCharType="separate"/>
                                  </w:r>
                                  <w:r w:rsidRPr="0036556D">
                                    <w:rPr>
                                      <w:b/>
                                      <w:noProof/>
                                      <w:color w:val="FFFFFF" w:themeColor="background1"/>
                                      <w:sz w:val="28"/>
                                      <w:szCs w:val="28"/>
                                    </w:rPr>
                                    <w:t>132</w:t>
                                  </w:r>
                                  <w:r w:rsidRPr="008006C1">
                                    <w:rPr>
                                      <w:b/>
                                      <w:noProof/>
                                      <w:color w:val="FFFFFF" w:themeColor="background1"/>
                                      <w:sz w:val="28"/>
                                      <w:szCs w:val="28"/>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7EF79862" id="_x0000_t202" coordsize="21600,21600" o:spt="202" path="m,l,21600r21600,l21600,xe">
                      <v:stroke joinstyle="miter"/>
                      <v:path gradientshapeok="t" o:connecttype="rect"/>
                    </v:shapetype>
                    <v:shape id="Text Box 221" o:spid="_x0000_s1028" type="#_x0000_t202" style="position:absolute;margin-left:452.2pt;margin-top:686.95pt;width:38.35pt;height:1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" o:allowincell="f" fillcolor="#a8d08d [1945]" stroked="f">
                      <v:textbox inset=",0,,0">
                        <w:txbxContent>
                          <w:p w14:paraId="559AE699" w14:textId="316DA2DE" w:rsidR="00E67856" w:rsidRPr="008006C1" w:rsidRDefault="00E67856" w:rsidP="00694196">
                            <w:pPr>
                              <w:spacing w:after="0" w:line="240" w:lineRule="auto"/>
                              <w:jc w:val="right"/>
                              <w:rPr>
                                <w:b/>
                                <w:color w:val="FFFFFF" w:themeColor="background1"/>
                                <w:sz w:val="28"/>
                                <w:szCs w:val="28"/>
                              </w:rPr>
                            </w:pPr>
                            <w:r w:rsidRPr="008006C1">
                              <w:rPr>
                                <w:b/>
                                <w:color w:val="4472C4" w:themeColor="accent5"/>
                                <w:sz w:val="28"/>
                                <w:szCs w:val="28"/>
                              </w:rPr>
                              <w:fldChar w:fldCharType="begin"/>
                            </w:r>
                            <w:r w:rsidRPr="008006C1">
                              <w:rPr>
                                <w:b/>
                                <w:sz w:val="28"/>
                                <w:szCs w:val="28"/>
                              </w:rPr>
                              <w:instrText xml:space="preserve"> PAGE   \* MERGEFORMAT </w:instrText>
                            </w:r>
                            <w:r w:rsidRPr="008006C1">
                              <w:rPr>
                                <w:b/>
                                <w:color w:val="4472C4" w:themeColor="accent5"/>
                                <w:sz w:val="28"/>
                                <w:szCs w:val="28"/>
                              </w:rPr>
                              <w:fldChar w:fldCharType="separate"/>
                            </w:r>
                            <w:r w:rsidRPr="0036556D">
                              <w:rPr>
                                <w:b/>
                                <w:noProof/>
                                <w:color w:val="FFFFFF" w:themeColor="background1"/>
                                <w:sz w:val="28"/>
                                <w:szCs w:val="28"/>
                              </w:rPr>
                              <w:t>132</w:t>
                            </w:r>
                            <w:r w:rsidRPr="008006C1">
                              <w:rPr>
                                <w:b/>
                                <w:noProof/>
                                <w:color w:val="FFFFFF" w:themeColor="background1"/>
                                <w:sz w:val="28"/>
                                <w:szCs w:val="28"/>
                              </w:rPr>
                              <w:fldChar w:fldCharType="end"/>
                            </w:r>
                          </w:p>
                        </w:txbxContent>
                      </v:textbox>
                      <w10:wrap anchorx="margin" anchory="margin"/>
                    </v:shape>
                  </w:pict>
                </mc:Fallback>
              </mc:AlternateContent>
            </w:r>
            <w:r>
              <w:rPr>
                <w:rFonts w:eastAsiaTheme="majorEastAsia"/>
              </w:rPr>
              <w:t>1</w:t>
            </w:r>
            <w:r w:rsidRPr="00B84723">
              <w:rPr>
                <w:rFonts w:eastAsiaTheme="majorEastAsia"/>
              </w:rPr>
              <w:t>-BM/PM/HDCV/FTEL/ISC</w:t>
            </w:r>
            <w:r>
              <w:rPr>
                <w:rFonts w:eastAsiaTheme="majorEastAsia"/>
              </w:rPr>
              <w:t xml:space="preserve"> v1.1</w:t>
            </w:r>
            <w:r>
              <w:rPr>
                <w:rFonts w:eastAsiaTheme="majorEastAsia"/>
              </w:rPr>
              <w:tab/>
              <w:t>Lưu hành nội bộ</w:t>
            </w:r>
            <w:r w:rsidRPr="002D2292">
              <w:rPr>
                <w:rFonts w:eastAsiaTheme="majorEastAsia"/>
              </w:rPr>
              <w:ptab w:relativeTo="margin" w:alignment="right" w:leader="none"/>
            </w:r>
            <w:r w:rsidRPr="002D2292">
              <w:t xml:space="preserve"> </w:t>
            </w:r>
          </w:p>
          <w:p w14:paraId="271CA723" w14:textId="77777777" w:rsidR="00E67856" w:rsidRDefault="00E67856" w:rsidP="00F46888">
            <w:pPr>
              <w:pStyle w:val="Footer"/>
              <w:jc w:val="right"/>
            </w:pPr>
          </w:p>
        </w:sdtContent>
      </w:sdt>
    </w:sdtContent>
  </w:sdt>
  <w:p w14:paraId="75FBE423" w14:textId="77777777" w:rsidR="00E67856" w:rsidRDefault="00E67856" w:rsidP="00287333">
    <w:pPr>
      <w:pStyle w:val="Footer"/>
      <w:tabs>
        <w:tab w:val="clear" w:pos="4680"/>
        <w:tab w:val="clear" w:pos="9360"/>
        <w:tab w:val="left" w:pos="423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676F3A" w14:textId="77777777" w:rsidR="00E67856" w:rsidRDefault="00E67856" w:rsidP="00287333">
      <w:pPr>
        <w:spacing w:after="0" w:line="240" w:lineRule="auto"/>
      </w:pPr>
      <w:r>
        <w:separator/>
      </w:r>
    </w:p>
  </w:footnote>
  <w:footnote w:type="continuationSeparator" w:id="0">
    <w:p w14:paraId="1818A2CE" w14:textId="77777777" w:rsidR="00E67856" w:rsidRDefault="00E67856" w:rsidP="00287333">
      <w:pPr>
        <w:spacing w:after="0" w:line="240" w:lineRule="auto"/>
      </w:pPr>
      <w:r>
        <w:continuationSeparator/>
      </w:r>
    </w:p>
  </w:footnote>
  <w:footnote w:type="continuationNotice" w:id="1">
    <w:p w14:paraId="6D52EAA9" w14:textId="77777777" w:rsidR="00E67856" w:rsidRDefault="00E678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90D10" w14:textId="77777777" w:rsidR="00E67856" w:rsidRPr="002D2292" w:rsidRDefault="00E67856" w:rsidP="00A4735F">
    <w:pPr>
      <w:pStyle w:val="Header"/>
      <w:tabs>
        <w:tab w:val="clear" w:pos="4680"/>
        <w:tab w:val="clear" w:pos="9360"/>
        <w:tab w:val="center" w:pos="4536"/>
        <w:tab w:val="right" w:pos="14742"/>
      </w:tabs>
    </w:pPr>
    <w:r w:rsidRPr="005D38C0">
      <w:rPr>
        <w:noProof/>
      </w:rPr>
      <mc:AlternateContent>
        <mc:Choice Requires="wps">
          <w:drawing>
            <wp:anchor distT="0" distB="0" distL="114300" distR="114300" simplePos="0" relativeHeight="251658240" behindDoc="0" locked="0" layoutInCell="0" allowOverlap="1" wp14:anchorId="12374C2D" wp14:editId="07777777">
              <wp:simplePos x="0" y="0"/>
              <wp:positionH relativeFrom="margin">
                <wp:align>right</wp:align>
              </wp:positionH>
              <wp:positionV relativeFrom="topMargin">
                <wp:posOffset>400050</wp:posOffset>
              </wp:positionV>
              <wp:extent cx="5943600" cy="466725"/>
              <wp:effectExtent l="0" t="0" r="0" b="952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D65F3" w14:textId="3BECF532" w:rsidR="00E67856" w:rsidRPr="00B84723" w:rsidRDefault="00E67856" w:rsidP="002C3A43">
                          <w:pPr>
                            <w:tabs>
                              <w:tab w:val="left" w:pos="7088"/>
                            </w:tabs>
                            <w:spacing w:after="0" w:line="240" w:lineRule="auto"/>
                            <w:rPr>
                              <w:b/>
                              <w:i/>
                              <w:noProof/>
                            </w:rPr>
                          </w:pPr>
                          <w:r>
                            <w:rPr>
                              <w:noProof/>
                            </w:rPr>
                            <w:drawing>
                              <wp:inline distT="0" distB="0" distL="0" distR="0" wp14:anchorId="360F7E87" wp14:editId="0B75C049">
                                <wp:extent cx="1028931" cy="333375"/>
                                <wp:effectExtent l="0" t="0" r="0" b="0"/>
                                <wp:docPr id="9"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46613" cy="339104"/>
                                        </a:xfrm>
                                        <a:prstGeom prst="rect">
                                          <a:avLst/>
                                        </a:prstGeom>
                                      </pic:spPr>
                                    </pic:pic>
                                  </a:graphicData>
                                </a:graphic>
                              </wp:inline>
                            </w:drawing>
                          </w:r>
                          <w:r>
                            <w:rPr>
                              <w:i/>
                              <w:noProof/>
                              <w:szCs w:val="24"/>
                            </w:rPr>
                            <w:tab/>
                          </w:r>
                          <w:r>
                            <w:rPr>
                              <w:b/>
                              <w:i/>
                              <w:noProof/>
                              <w:szCs w:val="24"/>
                            </w:rPr>
                            <w:t xml:space="preserve">ISC </w:t>
                          </w:r>
                          <w:r>
                            <w:rPr>
                              <w:b/>
                              <w:i/>
                              <w:noProof/>
                            </w:rPr>
                            <w:t>LeasedLine V1.0</w:t>
                          </w: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12374C2D" id="_x0000_t202" coordsize="21600,21600" o:spt="202" path="m,l,21600r21600,l21600,xe">
              <v:stroke joinstyle="miter"/>
              <v:path gradientshapeok="t" o:connecttype="rect"/>
            </v:shapetype>
            <v:shape id="Text Box 220" o:spid="_x0000_s1027" type="#_x0000_t202" style="position:absolute;margin-left:416.8pt;margin-top:31.5pt;width:468pt;height:36.75pt;z-index:251658240;visibility:visible;mso-wrap-style:square;mso-width-percent:1000;mso-height-percent:0;mso-wrap-distance-left:9pt;mso-wrap-distance-top:0;mso-wrap-distance-right:9pt;mso-wrap-distance-bottom:0;mso-position-horizontal:right;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" o:allowincell="f" filled="f" stroked="f">
              <v:textbox inset=",0,,0">
                <w:txbxContent>
                  <w:p w14:paraId="78CD65F3" w14:textId="3BECF532" w:rsidR="00E67856" w:rsidRPr="00B84723" w:rsidRDefault="00E67856" w:rsidP="002C3A43">
                    <w:pPr>
                      <w:tabs>
                        <w:tab w:val="left" w:pos="7088"/>
                      </w:tabs>
                      <w:spacing w:after="0" w:line="240" w:lineRule="auto"/>
                      <w:rPr>
                        <w:b/>
                        <w:i/>
                        <w:noProof/>
                      </w:rPr>
                    </w:pPr>
                    <w:r>
                      <w:rPr>
                        <w:noProof/>
                      </w:rPr>
                      <w:drawing>
                        <wp:inline distT="0" distB="0" distL="0" distR="0" wp14:anchorId="360F7E87" wp14:editId="0B75C049">
                          <wp:extent cx="1028931" cy="333375"/>
                          <wp:effectExtent l="0" t="0" r="0" b="0"/>
                          <wp:docPr id="9"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46613" cy="339104"/>
                                  </a:xfrm>
                                  <a:prstGeom prst="rect">
                                    <a:avLst/>
                                  </a:prstGeom>
                                </pic:spPr>
                              </pic:pic>
                            </a:graphicData>
                          </a:graphic>
                        </wp:inline>
                      </w:drawing>
                    </w:r>
                    <w:r>
                      <w:rPr>
                        <w:i/>
                        <w:noProof/>
                        <w:szCs w:val="24"/>
                      </w:rPr>
                      <w:tab/>
                    </w:r>
                    <w:r>
                      <w:rPr>
                        <w:b/>
                        <w:i/>
                        <w:noProof/>
                        <w:szCs w:val="24"/>
                      </w:rPr>
                      <w:t xml:space="preserve">ISC </w:t>
                    </w:r>
                    <w:r>
                      <w:rPr>
                        <w:b/>
                        <w:i/>
                        <w:noProof/>
                      </w:rPr>
                      <w:t>LeasedLine V1.0</w:t>
                    </w:r>
                  </w:p>
                </w:txbxContent>
              </v:textbox>
              <w10:wrap anchorx="margin" anchory="margin"/>
            </v:shape>
          </w:pict>
        </mc:Fallback>
      </mc:AlternateContent>
    </w:r>
    <w:r>
      <w:rPr>
        <w:noProof/>
      </w:rPr>
      <mc:AlternateContent>
        <mc:Choice Requires="wps">
          <w:drawing>
            <wp:anchor distT="0" distB="0" distL="114300" distR="114300" simplePos="0" relativeHeight="251658241" behindDoc="0" locked="0" layoutInCell="1" allowOverlap="1" wp14:anchorId="7A91971D" wp14:editId="3E5F25BA">
              <wp:simplePos x="0" y="0"/>
              <wp:positionH relativeFrom="margin">
                <wp:posOffset>15240</wp:posOffset>
              </wp:positionH>
              <wp:positionV relativeFrom="paragraph">
                <wp:posOffset>456565</wp:posOffset>
              </wp:positionV>
              <wp:extent cx="6191250" cy="0"/>
              <wp:effectExtent l="0" t="19050" r="19050" b="19050"/>
              <wp:wrapNone/>
              <wp:docPr id="2" name="Straight Connector 2"/>
              <wp:cNvGraphicFramePr/>
              <a:graphic xmlns:a="http://schemas.openxmlformats.org/drawingml/2006/main">
                <a:graphicData uri="http://schemas.microsoft.com/office/word/2010/wordprocessingShape">
                  <wps:wsp>
                    <wps:cNvCnPr/>
                    <wps:spPr>
                      <a:xfrm flipV="1">
                        <a:off x="0" y="0"/>
                        <a:ext cx="6191250" cy="0"/>
                      </a:xfrm>
                      <a:prstGeom prst="line">
                        <a:avLst/>
                      </a:prstGeom>
                      <a:ln w="381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F5154" id="Straight Connector 2" o:spid="_x0000_s1026" style="position:absolute;flip:y;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5.95pt" to="488.7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" strokecolor="#823b0b [1605]" strokeweight="3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395D3" w14:textId="77777777" w:rsidR="00E67856" w:rsidRDefault="00E67856" w:rsidP="000036CE">
    <w:pPr>
      <w:pStyle w:val="Header"/>
      <w:tabs>
        <w:tab w:val="clear" w:pos="4680"/>
        <w:tab w:val="clear" w:pos="9360"/>
        <w:tab w:val="left" w:pos="1395"/>
      </w:tabs>
    </w:pPr>
    <w:r>
      <w:tab/>
    </w:r>
  </w:p>
  <w:p w14:paraId="3254BC2F" w14:textId="77777777" w:rsidR="00E67856" w:rsidRDefault="00E67856" w:rsidP="000036CE">
    <w:pPr>
      <w:pStyle w:val="Header"/>
      <w:tabs>
        <w:tab w:val="clear" w:pos="4680"/>
        <w:tab w:val="clear" w:pos="9360"/>
        <w:tab w:val="left" w:pos="139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10D"/>
    <w:multiLevelType w:val="hybridMultilevel"/>
    <w:tmpl w:val="0EBEF42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 w15:restartNumberingAfterBreak="0">
    <w:nsid w:val="04C63EC3"/>
    <w:multiLevelType w:val="hybridMultilevel"/>
    <w:tmpl w:val="0DCCA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C3593"/>
    <w:multiLevelType w:val="hybridMultilevel"/>
    <w:tmpl w:val="0786F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56849"/>
    <w:multiLevelType w:val="multilevel"/>
    <w:tmpl w:val="8F4A9B5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0D909E8"/>
    <w:multiLevelType w:val="hybridMultilevel"/>
    <w:tmpl w:val="97C6F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25D4E"/>
    <w:multiLevelType w:val="hybridMultilevel"/>
    <w:tmpl w:val="B83AFF8E"/>
    <w:lvl w:ilvl="0" w:tplc="91A4D810">
      <w:start w:val="1"/>
      <w:numFmt w:val="bullet"/>
      <w:lvlText w:val=""/>
      <w:lvlJc w:val="left"/>
      <w:pPr>
        <w:ind w:left="360" w:hanging="360"/>
      </w:pPr>
      <w:rPr>
        <w:rFonts w:ascii="Symbol" w:hAnsi="Symbol" w:hint="default"/>
        <w:color w:val="2F5496" w:themeColor="accent5" w:themeShade="BF"/>
        <w:sz w:val="22"/>
        <w:u w:color="2F5496" w:themeColor="accent5" w:themeShade="BF"/>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8057D9"/>
    <w:multiLevelType w:val="hybridMultilevel"/>
    <w:tmpl w:val="9D0EC284"/>
    <w:lvl w:ilvl="0" w:tplc="C718697E">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CD5BC5"/>
    <w:multiLevelType w:val="hybridMultilevel"/>
    <w:tmpl w:val="D7BA7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B1B4B"/>
    <w:multiLevelType w:val="hybridMultilevel"/>
    <w:tmpl w:val="85FEE88E"/>
    <w:lvl w:ilvl="0" w:tplc="08090015">
      <w:start w:val="1"/>
      <w:numFmt w:val="upperLetter"/>
      <w:pStyle w:val="Heading1"/>
      <w:lvlText w:val="%1."/>
      <w:lvlJc w:val="left"/>
      <w:pPr>
        <w:ind w:left="720" w:hanging="360"/>
      </w:pPr>
    </w:lvl>
    <w:lvl w:ilvl="1" w:tplc="3BCC4B6E">
      <w:start w:val="1"/>
      <w:numFmt w:val="decimal"/>
      <w:lvlText w:val="%2."/>
      <w:lvlJc w:val="left"/>
      <w:pPr>
        <w:ind w:left="1440" w:hanging="360"/>
      </w:pPr>
      <w:rPr>
        <w:rFonts w:hint="default"/>
        <w:b/>
        <w:color w:val="1F4E79" w:themeColor="accent1" w:themeShade="8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A5A0756"/>
    <w:multiLevelType w:val="multilevel"/>
    <w:tmpl w:val="8E606D3C"/>
    <w:lvl w:ilvl="0">
      <w:start w:val="1"/>
      <w:numFmt w:val="decimal"/>
      <w:lvlText w:val="%1."/>
      <w:lvlJc w:val="left"/>
      <w:pPr>
        <w:tabs>
          <w:tab w:val="num" w:pos="360"/>
        </w:tabs>
        <w:ind w:left="360" w:hanging="360"/>
      </w:pPr>
      <w:rPr>
        <w:rFonts w:hint="default"/>
      </w:rPr>
    </w:lvl>
    <w:lvl w:ilvl="1">
      <w:start w:val="1"/>
      <w:numFmt w:val="decimal"/>
      <w:lvlText w:val="%2."/>
      <w:lvlJc w:val="left"/>
      <w:pPr>
        <w:ind w:left="716" w:hanging="432"/>
      </w:pPr>
      <w:rPr>
        <w:rFonts w:hint="default"/>
        <w:b/>
        <w:color w:val="44546A" w:themeColor="text2"/>
      </w:rPr>
    </w:lvl>
    <w:lvl w:ilvl="2">
      <w:start w:val="1"/>
      <w:numFmt w:val="decimal"/>
      <w:lvlText w:val="1.%3"/>
      <w:lvlJc w:val="left"/>
      <w:pPr>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2A786D4D"/>
    <w:multiLevelType w:val="hybridMultilevel"/>
    <w:tmpl w:val="84FAC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772FD"/>
    <w:multiLevelType w:val="hybridMultilevel"/>
    <w:tmpl w:val="2E84F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B4187C"/>
    <w:multiLevelType w:val="hybridMultilevel"/>
    <w:tmpl w:val="29146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B629D"/>
    <w:multiLevelType w:val="hybridMultilevel"/>
    <w:tmpl w:val="7F009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7216A8"/>
    <w:multiLevelType w:val="singleLevel"/>
    <w:tmpl w:val="8E96A5DA"/>
    <w:lvl w:ilvl="0">
      <w:start w:val="1"/>
      <w:numFmt w:val="upperRoman"/>
      <w:pStyle w:val="i"/>
      <w:lvlText w:val="%1-"/>
      <w:lvlJc w:val="left"/>
      <w:pPr>
        <w:tabs>
          <w:tab w:val="num" w:pos="720"/>
        </w:tabs>
        <w:ind w:left="720" w:hanging="720"/>
      </w:pPr>
      <w:rPr>
        <w:rFonts w:hint="default"/>
      </w:rPr>
    </w:lvl>
  </w:abstractNum>
  <w:abstractNum w:abstractNumId="15" w15:restartNumberingAfterBreak="0">
    <w:nsid w:val="38887878"/>
    <w:multiLevelType w:val="hybridMultilevel"/>
    <w:tmpl w:val="F844E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610B48"/>
    <w:multiLevelType w:val="multilevel"/>
    <w:tmpl w:val="6AA268D6"/>
    <w:lvl w:ilvl="0">
      <w:start w:val="1"/>
      <w:numFmt w:val="decimal"/>
      <w:lvlText w:val="%1."/>
      <w:lvlJc w:val="left"/>
      <w:pPr>
        <w:tabs>
          <w:tab w:val="num" w:pos="1080"/>
        </w:tabs>
        <w:ind w:left="1080" w:hanging="360"/>
      </w:pPr>
      <w:rPr>
        <w:rFonts w:hint="default"/>
      </w:rPr>
    </w:lvl>
    <w:lvl w:ilvl="1">
      <w:start w:val="1"/>
      <w:numFmt w:val="decimal"/>
      <w:pStyle w:val="Heading3"/>
      <w:lvlText w:val="%2."/>
      <w:lvlJc w:val="left"/>
      <w:pPr>
        <w:ind w:left="1436" w:hanging="432"/>
      </w:pPr>
      <w:rPr>
        <w:rFonts w:hint="default"/>
        <w:b/>
        <w:color w:val="44546A" w:themeColor="text2"/>
      </w:rPr>
    </w:lvl>
    <w:lvl w:ilvl="2">
      <w:start w:val="1"/>
      <w:numFmt w:val="decimal"/>
      <w:suff w:val="space"/>
      <w:lvlText w:val="%1.%2.%3"/>
      <w:lvlJc w:val="left"/>
      <w:pPr>
        <w:ind w:left="1944" w:hanging="504"/>
      </w:pPr>
      <w:rPr>
        <w:rFonts w:hint="default"/>
      </w:rPr>
    </w:lvl>
    <w:lvl w:ilvl="3">
      <w:start w:val="1"/>
      <w:numFmt w:val="decimal"/>
      <w:lvlText w:val="%1.%2.%3.%4."/>
      <w:lvlJc w:val="left"/>
      <w:pPr>
        <w:tabs>
          <w:tab w:val="num" w:pos="2448"/>
        </w:tabs>
        <w:ind w:left="2448" w:hanging="648"/>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17" w15:restartNumberingAfterBreak="0">
    <w:nsid w:val="46DF2298"/>
    <w:multiLevelType w:val="hybridMultilevel"/>
    <w:tmpl w:val="BD527602"/>
    <w:lvl w:ilvl="0" w:tplc="F77E46CE">
      <w:start w:val="1"/>
      <w:numFmt w:val="decimal"/>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18" w15:restartNumberingAfterBreak="0">
    <w:nsid w:val="4A4F0979"/>
    <w:multiLevelType w:val="hybridMultilevel"/>
    <w:tmpl w:val="E7205FFA"/>
    <w:lvl w:ilvl="0" w:tplc="3F5C1A72">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9" w15:restartNumberingAfterBreak="0">
    <w:nsid w:val="4D322C38"/>
    <w:multiLevelType w:val="hybridMultilevel"/>
    <w:tmpl w:val="D69A620C"/>
    <w:lvl w:ilvl="0" w:tplc="B42EFD1C">
      <w:start w:val="1"/>
      <w:numFmt w:val="decimal"/>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0" w15:restartNumberingAfterBreak="0">
    <w:nsid w:val="4E5277C6"/>
    <w:multiLevelType w:val="hybridMultilevel"/>
    <w:tmpl w:val="DF508518"/>
    <w:lvl w:ilvl="0" w:tplc="5A9459A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EF00564"/>
    <w:multiLevelType w:val="hybridMultilevel"/>
    <w:tmpl w:val="C2FA8B2C"/>
    <w:lvl w:ilvl="0" w:tplc="E3CE1862">
      <w:start w:val="1"/>
      <w:numFmt w:val="lowerLetter"/>
      <w:pStyle w:val="Heading4"/>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7FA66B6"/>
    <w:multiLevelType w:val="hybridMultilevel"/>
    <w:tmpl w:val="553A1F48"/>
    <w:lvl w:ilvl="0" w:tplc="FFFFFFFF">
      <w:numFmt w:val="bullet"/>
      <w:lvlText w:val="-"/>
      <w:lvlJc w:val="left"/>
      <w:pPr>
        <w:tabs>
          <w:tab w:val="num" w:pos="680"/>
        </w:tabs>
        <w:ind w:left="680" w:hanging="170"/>
      </w:pPr>
      <w:rPr>
        <w:rFonts w:ascii="Times New Roman" w:hAnsi="Times New Roman" w:hint="default"/>
      </w:rPr>
    </w:lvl>
    <w:lvl w:ilvl="1" w:tplc="E1924AE6">
      <w:start w:val="1"/>
      <w:numFmt w:val="bullet"/>
      <w:lvlText w:val="o"/>
      <w:lvlJc w:val="left"/>
      <w:pPr>
        <w:tabs>
          <w:tab w:val="num" w:pos="1950"/>
        </w:tabs>
        <w:ind w:left="1950" w:hanging="360"/>
      </w:pPr>
      <w:rPr>
        <w:rFonts w:ascii="Courier New" w:hAnsi="Courier New" w:cs="Courier New" w:hint="default"/>
        <w:color w:val="2F5496" w:themeColor="accent5" w:themeShade="BF"/>
      </w:rPr>
    </w:lvl>
    <w:lvl w:ilvl="2" w:tplc="04090005" w:tentative="1">
      <w:start w:val="1"/>
      <w:numFmt w:val="bullet"/>
      <w:lvlText w:val=""/>
      <w:lvlJc w:val="left"/>
      <w:pPr>
        <w:tabs>
          <w:tab w:val="num" w:pos="2670"/>
        </w:tabs>
        <w:ind w:left="2670" w:hanging="360"/>
      </w:pPr>
      <w:rPr>
        <w:rFonts w:ascii="Wingdings" w:hAnsi="Wingdings" w:hint="default"/>
      </w:rPr>
    </w:lvl>
    <w:lvl w:ilvl="3" w:tplc="04090001" w:tentative="1">
      <w:start w:val="1"/>
      <w:numFmt w:val="bullet"/>
      <w:lvlText w:val=""/>
      <w:lvlJc w:val="left"/>
      <w:pPr>
        <w:tabs>
          <w:tab w:val="num" w:pos="3390"/>
        </w:tabs>
        <w:ind w:left="3390" w:hanging="360"/>
      </w:pPr>
      <w:rPr>
        <w:rFonts w:ascii="Symbol" w:hAnsi="Symbol" w:hint="default"/>
      </w:rPr>
    </w:lvl>
    <w:lvl w:ilvl="4" w:tplc="04090003" w:tentative="1">
      <w:start w:val="1"/>
      <w:numFmt w:val="bullet"/>
      <w:lvlText w:val="o"/>
      <w:lvlJc w:val="left"/>
      <w:pPr>
        <w:tabs>
          <w:tab w:val="num" w:pos="4110"/>
        </w:tabs>
        <w:ind w:left="4110" w:hanging="360"/>
      </w:pPr>
      <w:rPr>
        <w:rFonts w:ascii="Courier New" w:hAnsi="Courier New" w:cs="Courier New" w:hint="default"/>
      </w:rPr>
    </w:lvl>
    <w:lvl w:ilvl="5" w:tplc="04090005" w:tentative="1">
      <w:start w:val="1"/>
      <w:numFmt w:val="bullet"/>
      <w:lvlText w:val=""/>
      <w:lvlJc w:val="left"/>
      <w:pPr>
        <w:tabs>
          <w:tab w:val="num" w:pos="4830"/>
        </w:tabs>
        <w:ind w:left="4830" w:hanging="360"/>
      </w:pPr>
      <w:rPr>
        <w:rFonts w:ascii="Wingdings" w:hAnsi="Wingdings" w:hint="default"/>
      </w:rPr>
    </w:lvl>
    <w:lvl w:ilvl="6" w:tplc="04090001" w:tentative="1">
      <w:start w:val="1"/>
      <w:numFmt w:val="bullet"/>
      <w:lvlText w:val=""/>
      <w:lvlJc w:val="left"/>
      <w:pPr>
        <w:tabs>
          <w:tab w:val="num" w:pos="5550"/>
        </w:tabs>
        <w:ind w:left="5550" w:hanging="360"/>
      </w:pPr>
      <w:rPr>
        <w:rFonts w:ascii="Symbol" w:hAnsi="Symbol" w:hint="default"/>
      </w:rPr>
    </w:lvl>
    <w:lvl w:ilvl="7" w:tplc="04090003" w:tentative="1">
      <w:start w:val="1"/>
      <w:numFmt w:val="bullet"/>
      <w:lvlText w:val="o"/>
      <w:lvlJc w:val="left"/>
      <w:pPr>
        <w:tabs>
          <w:tab w:val="num" w:pos="6270"/>
        </w:tabs>
        <w:ind w:left="6270" w:hanging="360"/>
      </w:pPr>
      <w:rPr>
        <w:rFonts w:ascii="Courier New" w:hAnsi="Courier New" w:cs="Courier New" w:hint="default"/>
      </w:rPr>
    </w:lvl>
    <w:lvl w:ilvl="8" w:tplc="04090005" w:tentative="1">
      <w:start w:val="1"/>
      <w:numFmt w:val="bullet"/>
      <w:lvlText w:val=""/>
      <w:lvlJc w:val="left"/>
      <w:pPr>
        <w:tabs>
          <w:tab w:val="num" w:pos="6990"/>
        </w:tabs>
        <w:ind w:left="6990" w:hanging="360"/>
      </w:pPr>
      <w:rPr>
        <w:rFonts w:ascii="Wingdings" w:hAnsi="Wingdings" w:hint="default"/>
      </w:rPr>
    </w:lvl>
  </w:abstractNum>
  <w:abstractNum w:abstractNumId="23" w15:restartNumberingAfterBreak="0">
    <w:nsid w:val="5F1F7B34"/>
    <w:multiLevelType w:val="hybridMultilevel"/>
    <w:tmpl w:val="236438C0"/>
    <w:lvl w:ilvl="0" w:tplc="ABAA1D80">
      <w:start w:val="1"/>
      <w:numFmt w:val="decimal"/>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4" w15:restartNumberingAfterBreak="0">
    <w:nsid w:val="655A0ABB"/>
    <w:multiLevelType w:val="hybridMultilevel"/>
    <w:tmpl w:val="8E586068"/>
    <w:lvl w:ilvl="0" w:tplc="D608A05A">
      <w:start w:val="1"/>
      <w:numFmt w:val="upperRoman"/>
      <w:pStyle w:val="Heading2"/>
      <w:lvlText w:val="%1."/>
      <w:lvlJc w:val="left"/>
      <w:pPr>
        <w:ind w:left="360" w:hanging="360"/>
      </w:pPr>
      <w:rPr>
        <w:rFonts w:hint="default"/>
        <w:b/>
        <w:color w:val="2F5496" w:themeColor="accent5" w:themeShade="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DC35FC"/>
    <w:multiLevelType w:val="hybridMultilevel"/>
    <w:tmpl w:val="56DCB868"/>
    <w:lvl w:ilvl="0" w:tplc="06B00D9A">
      <w:numFmt w:val="bullet"/>
      <w:lvlText w:val="-"/>
      <w:lvlJc w:val="left"/>
      <w:pPr>
        <w:tabs>
          <w:tab w:val="num" w:pos="680"/>
        </w:tabs>
        <w:ind w:left="680" w:hanging="170"/>
      </w:pPr>
      <w:rPr>
        <w:rFonts w:ascii="Times New Roman" w:eastAsia="Times New Roman" w:hAnsi="Times New Roman" w:cs="Times New Roman" w:hint="default"/>
      </w:rPr>
    </w:lvl>
    <w:lvl w:ilvl="1" w:tplc="04090003">
      <w:start w:val="1"/>
      <w:numFmt w:val="bullet"/>
      <w:lvlText w:val="o"/>
      <w:lvlJc w:val="left"/>
      <w:pPr>
        <w:tabs>
          <w:tab w:val="num" w:pos="1950"/>
        </w:tabs>
        <w:ind w:left="1950" w:hanging="360"/>
      </w:pPr>
      <w:rPr>
        <w:rFonts w:ascii="Courier New" w:hAnsi="Courier New" w:cs="Courier New" w:hint="default"/>
      </w:rPr>
    </w:lvl>
    <w:lvl w:ilvl="2" w:tplc="04090005" w:tentative="1">
      <w:start w:val="1"/>
      <w:numFmt w:val="bullet"/>
      <w:lvlText w:val=""/>
      <w:lvlJc w:val="left"/>
      <w:pPr>
        <w:tabs>
          <w:tab w:val="num" w:pos="2670"/>
        </w:tabs>
        <w:ind w:left="2670" w:hanging="360"/>
      </w:pPr>
      <w:rPr>
        <w:rFonts w:ascii="Wingdings" w:hAnsi="Wingdings" w:hint="default"/>
      </w:rPr>
    </w:lvl>
    <w:lvl w:ilvl="3" w:tplc="04090001" w:tentative="1">
      <w:start w:val="1"/>
      <w:numFmt w:val="bullet"/>
      <w:lvlText w:val=""/>
      <w:lvlJc w:val="left"/>
      <w:pPr>
        <w:tabs>
          <w:tab w:val="num" w:pos="3390"/>
        </w:tabs>
        <w:ind w:left="3390" w:hanging="360"/>
      </w:pPr>
      <w:rPr>
        <w:rFonts w:ascii="Symbol" w:hAnsi="Symbol" w:hint="default"/>
      </w:rPr>
    </w:lvl>
    <w:lvl w:ilvl="4" w:tplc="04090003" w:tentative="1">
      <w:start w:val="1"/>
      <w:numFmt w:val="bullet"/>
      <w:lvlText w:val="o"/>
      <w:lvlJc w:val="left"/>
      <w:pPr>
        <w:tabs>
          <w:tab w:val="num" w:pos="4110"/>
        </w:tabs>
        <w:ind w:left="4110" w:hanging="360"/>
      </w:pPr>
      <w:rPr>
        <w:rFonts w:ascii="Courier New" w:hAnsi="Courier New" w:cs="Courier New" w:hint="default"/>
      </w:rPr>
    </w:lvl>
    <w:lvl w:ilvl="5" w:tplc="04090005" w:tentative="1">
      <w:start w:val="1"/>
      <w:numFmt w:val="bullet"/>
      <w:lvlText w:val=""/>
      <w:lvlJc w:val="left"/>
      <w:pPr>
        <w:tabs>
          <w:tab w:val="num" w:pos="4830"/>
        </w:tabs>
        <w:ind w:left="4830" w:hanging="360"/>
      </w:pPr>
      <w:rPr>
        <w:rFonts w:ascii="Wingdings" w:hAnsi="Wingdings" w:hint="default"/>
      </w:rPr>
    </w:lvl>
    <w:lvl w:ilvl="6" w:tplc="04090001" w:tentative="1">
      <w:start w:val="1"/>
      <w:numFmt w:val="bullet"/>
      <w:lvlText w:val=""/>
      <w:lvlJc w:val="left"/>
      <w:pPr>
        <w:tabs>
          <w:tab w:val="num" w:pos="5550"/>
        </w:tabs>
        <w:ind w:left="5550" w:hanging="360"/>
      </w:pPr>
      <w:rPr>
        <w:rFonts w:ascii="Symbol" w:hAnsi="Symbol" w:hint="default"/>
      </w:rPr>
    </w:lvl>
    <w:lvl w:ilvl="7" w:tplc="04090003" w:tentative="1">
      <w:start w:val="1"/>
      <w:numFmt w:val="bullet"/>
      <w:lvlText w:val="o"/>
      <w:lvlJc w:val="left"/>
      <w:pPr>
        <w:tabs>
          <w:tab w:val="num" w:pos="6270"/>
        </w:tabs>
        <w:ind w:left="6270" w:hanging="360"/>
      </w:pPr>
      <w:rPr>
        <w:rFonts w:ascii="Courier New" w:hAnsi="Courier New" w:cs="Courier New" w:hint="default"/>
      </w:rPr>
    </w:lvl>
    <w:lvl w:ilvl="8" w:tplc="04090005" w:tentative="1">
      <w:start w:val="1"/>
      <w:numFmt w:val="bullet"/>
      <w:lvlText w:val=""/>
      <w:lvlJc w:val="left"/>
      <w:pPr>
        <w:tabs>
          <w:tab w:val="num" w:pos="6990"/>
        </w:tabs>
        <w:ind w:left="6990" w:hanging="360"/>
      </w:pPr>
      <w:rPr>
        <w:rFonts w:ascii="Wingdings" w:hAnsi="Wingdings" w:hint="default"/>
      </w:rPr>
    </w:lvl>
  </w:abstractNum>
  <w:abstractNum w:abstractNumId="26" w15:restartNumberingAfterBreak="0">
    <w:nsid w:val="6AC004AB"/>
    <w:multiLevelType w:val="hybridMultilevel"/>
    <w:tmpl w:val="8BC21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CF6164"/>
    <w:multiLevelType w:val="multilevel"/>
    <w:tmpl w:val="EDFCA436"/>
    <w:lvl w:ilvl="0">
      <w:start w:val="1"/>
      <w:numFmt w:val="decimal"/>
      <w:lvlText w:val="%1."/>
      <w:lvlJc w:val="left"/>
      <w:pPr>
        <w:tabs>
          <w:tab w:val="num" w:pos="360"/>
        </w:tabs>
        <w:ind w:left="360" w:hanging="360"/>
      </w:pPr>
      <w:rPr>
        <w:rFonts w:hint="default"/>
      </w:rPr>
    </w:lvl>
    <w:lvl w:ilvl="1">
      <w:start w:val="1"/>
      <w:numFmt w:val="decimal"/>
      <w:lvlText w:val="%2."/>
      <w:lvlJc w:val="left"/>
      <w:pPr>
        <w:ind w:left="716" w:hanging="432"/>
      </w:pPr>
      <w:rPr>
        <w:rFonts w:hint="default"/>
        <w:b/>
        <w:color w:val="44546A" w:themeColor="text2"/>
      </w:rPr>
    </w:lvl>
    <w:lvl w:ilvl="2">
      <w:start w:val="1"/>
      <w:numFmt w:val="lowerLetter"/>
      <w:lvlText w:val="%3)"/>
      <w:lvlJc w:val="left"/>
      <w:pPr>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 w15:restartNumberingAfterBreak="0">
    <w:nsid w:val="728D5C5B"/>
    <w:multiLevelType w:val="hybridMultilevel"/>
    <w:tmpl w:val="C9AA34A6"/>
    <w:lvl w:ilvl="0" w:tplc="142090C8">
      <w:start w:val="1"/>
      <w:numFmt w:val="decimal"/>
      <w:lvlText w:val="%1."/>
      <w:lvlJc w:val="left"/>
      <w:pPr>
        <w:ind w:left="1439" w:hanging="435"/>
      </w:pPr>
      <w:rPr>
        <w:rFonts w:hint="default"/>
      </w:rPr>
    </w:lvl>
    <w:lvl w:ilvl="1" w:tplc="04090019">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754F35FE"/>
    <w:multiLevelType w:val="multilevel"/>
    <w:tmpl w:val="2F20581C"/>
    <w:lvl w:ilvl="0">
      <w:start w:val="1"/>
      <w:numFmt w:val="decimal"/>
      <w:pStyle w:val="tvHeading1"/>
      <w:lvlText w:val="%1."/>
      <w:lvlJc w:val="left"/>
      <w:pPr>
        <w:tabs>
          <w:tab w:val="num" w:pos="360"/>
        </w:tabs>
        <w:ind w:left="360" w:hanging="360"/>
      </w:pPr>
      <w:rPr>
        <w:rFonts w:hint="default"/>
      </w:rPr>
    </w:lvl>
    <w:lvl w:ilvl="1">
      <w:start w:val="1"/>
      <w:numFmt w:val="decimal"/>
      <w:pStyle w:val="tvHeading11"/>
      <w:lvlText w:val="%2."/>
      <w:lvlJc w:val="left"/>
      <w:pPr>
        <w:ind w:left="716" w:hanging="432"/>
      </w:pPr>
      <w:rPr>
        <w:rFonts w:hint="default"/>
        <w:b/>
        <w:color w:val="44546A" w:themeColor="text2"/>
      </w:rPr>
    </w:lvl>
    <w:lvl w:ilvl="2">
      <w:start w:val="1"/>
      <w:numFmt w:val="decimal"/>
      <w:pStyle w:val="tvHeading111"/>
      <w:suff w:val="space"/>
      <w:lvlText w:val="%1.%2.%3"/>
      <w:lvlJc w:val="left"/>
      <w:pPr>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0" w15:restartNumberingAfterBreak="0">
    <w:nsid w:val="7A833408"/>
    <w:multiLevelType w:val="hybridMultilevel"/>
    <w:tmpl w:val="E7203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CB586D"/>
    <w:multiLevelType w:val="hybridMultilevel"/>
    <w:tmpl w:val="4DECE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0A68A5"/>
    <w:multiLevelType w:val="hybridMultilevel"/>
    <w:tmpl w:val="FF5E3C5C"/>
    <w:lvl w:ilvl="0" w:tplc="A0C41200">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4"/>
  </w:num>
  <w:num w:numId="3">
    <w:abstractNumId w:val="25"/>
  </w:num>
  <w:num w:numId="4">
    <w:abstractNumId w:val="22"/>
  </w:num>
  <w:num w:numId="5">
    <w:abstractNumId w:val="29"/>
  </w:num>
  <w:num w:numId="6">
    <w:abstractNumId w:val="9"/>
  </w:num>
  <w:num w:numId="7">
    <w:abstractNumId w:val="27"/>
  </w:num>
  <w:num w:numId="8">
    <w:abstractNumId w:val="16"/>
  </w:num>
  <w:num w:numId="9">
    <w:abstractNumId w:val="21"/>
  </w:num>
  <w:num w:numId="10">
    <w:abstractNumId w:val="3"/>
  </w:num>
  <w:num w:numId="11">
    <w:abstractNumId w:val="24"/>
  </w:num>
  <w:num w:numId="12">
    <w:abstractNumId w:val="24"/>
    <w:lvlOverride w:ilvl="0">
      <w:startOverride w:val="1"/>
    </w:lvlOverride>
  </w:num>
  <w:num w:numId="13">
    <w:abstractNumId w:val="24"/>
    <w:lvlOverride w:ilvl="0">
      <w:startOverride w:val="1"/>
    </w:lvlOverride>
  </w:num>
  <w:num w:numId="14">
    <w:abstractNumId w:val="6"/>
  </w:num>
  <w:num w:numId="15">
    <w:abstractNumId w:val="16"/>
  </w:num>
  <w:num w:numId="16">
    <w:abstractNumId w:val="24"/>
    <w:lvlOverride w:ilvl="0">
      <w:startOverride w:val="1"/>
    </w:lvlOverride>
  </w:num>
  <w:num w:numId="17">
    <w:abstractNumId w:val="24"/>
    <w:lvlOverride w:ilvl="0">
      <w:startOverride w:val="1"/>
    </w:lvlOverride>
  </w:num>
  <w:num w:numId="18">
    <w:abstractNumId w:val="5"/>
  </w:num>
  <w:num w:numId="19">
    <w:abstractNumId w:val="26"/>
  </w:num>
  <w:num w:numId="20">
    <w:abstractNumId w:val="12"/>
  </w:num>
  <w:num w:numId="21">
    <w:abstractNumId w:val="1"/>
  </w:num>
  <w:num w:numId="22">
    <w:abstractNumId w:val="10"/>
  </w:num>
  <w:num w:numId="23">
    <w:abstractNumId w:val="28"/>
  </w:num>
  <w:num w:numId="24">
    <w:abstractNumId w:val="20"/>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13"/>
  </w:num>
  <w:num w:numId="28">
    <w:abstractNumId w:val="15"/>
  </w:num>
  <w:num w:numId="29">
    <w:abstractNumId w:val="2"/>
  </w:num>
  <w:num w:numId="30">
    <w:abstractNumId w:val="30"/>
  </w:num>
  <w:num w:numId="31">
    <w:abstractNumId w:val="7"/>
  </w:num>
  <w:num w:numId="32">
    <w:abstractNumId w:val="17"/>
  </w:num>
  <w:num w:numId="33">
    <w:abstractNumId w:val="19"/>
  </w:num>
  <w:num w:numId="34">
    <w:abstractNumId w:val="18"/>
  </w:num>
  <w:num w:numId="35">
    <w:abstractNumId w:val="23"/>
  </w:num>
  <w:num w:numId="36">
    <w:abstractNumId w:val="6"/>
  </w:num>
  <w:num w:numId="37">
    <w:abstractNumId w:val="31"/>
  </w:num>
  <w:num w:numId="38">
    <w:abstractNumId w:val="32"/>
  </w:num>
  <w:num w:numId="39">
    <w:abstractNumId w:val="0"/>
  </w:num>
  <w:num w:numId="40">
    <w:abstractNumId w:val="11"/>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Thi Ky Duyen (FTEL ISC HCM)">
    <w15:presenceInfo w15:providerId="AD" w15:userId="S::DuyenNTK2@fpt.com.vn::20054118-e9ae-4973-b03c-f003fe52f8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hideSpellingErrors/>
  <w:proofState w:grammar="clean"/>
  <w:defaultTabStop w:val="720"/>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333"/>
    <w:rsid w:val="000006D0"/>
    <w:rsid w:val="00000B94"/>
    <w:rsid w:val="000012C2"/>
    <w:rsid w:val="00001F89"/>
    <w:rsid w:val="000033D5"/>
    <w:rsid w:val="00003419"/>
    <w:rsid w:val="0000361A"/>
    <w:rsid w:val="000036CE"/>
    <w:rsid w:val="00003B59"/>
    <w:rsid w:val="00004F6F"/>
    <w:rsid w:val="00005066"/>
    <w:rsid w:val="00005985"/>
    <w:rsid w:val="00006251"/>
    <w:rsid w:val="00006B13"/>
    <w:rsid w:val="0000728A"/>
    <w:rsid w:val="0000739F"/>
    <w:rsid w:val="0000775B"/>
    <w:rsid w:val="00010192"/>
    <w:rsid w:val="00011645"/>
    <w:rsid w:val="00011965"/>
    <w:rsid w:val="00011A18"/>
    <w:rsid w:val="000120CB"/>
    <w:rsid w:val="000130AF"/>
    <w:rsid w:val="000130B4"/>
    <w:rsid w:val="000133DD"/>
    <w:rsid w:val="000141FF"/>
    <w:rsid w:val="000147FF"/>
    <w:rsid w:val="0001486D"/>
    <w:rsid w:val="000154BB"/>
    <w:rsid w:val="00016908"/>
    <w:rsid w:val="00017C1C"/>
    <w:rsid w:val="0002006C"/>
    <w:rsid w:val="00020187"/>
    <w:rsid w:val="0002092A"/>
    <w:rsid w:val="00020F2C"/>
    <w:rsid w:val="00021BC7"/>
    <w:rsid w:val="00021ECA"/>
    <w:rsid w:val="000221D3"/>
    <w:rsid w:val="00022422"/>
    <w:rsid w:val="00022BF4"/>
    <w:rsid w:val="00023DE2"/>
    <w:rsid w:val="0002437F"/>
    <w:rsid w:val="00024D69"/>
    <w:rsid w:val="00024E77"/>
    <w:rsid w:val="00024EF6"/>
    <w:rsid w:val="0002658A"/>
    <w:rsid w:val="00026A0C"/>
    <w:rsid w:val="000300DB"/>
    <w:rsid w:val="000304D4"/>
    <w:rsid w:val="00030928"/>
    <w:rsid w:val="0003135F"/>
    <w:rsid w:val="000323BC"/>
    <w:rsid w:val="00033B00"/>
    <w:rsid w:val="00033F6E"/>
    <w:rsid w:val="000341AC"/>
    <w:rsid w:val="00034B99"/>
    <w:rsid w:val="0003561E"/>
    <w:rsid w:val="000358FC"/>
    <w:rsid w:val="00036343"/>
    <w:rsid w:val="00036377"/>
    <w:rsid w:val="00040040"/>
    <w:rsid w:val="00041C57"/>
    <w:rsid w:val="0004490D"/>
    <w:rsid w:val="00044F53"/>
    <w:rsid w:val="0004572A"/>
    <w:rsid w:val="00045E91"/>
    <w:rsid w:val="00045EFB"/>
    <w:rsid w:val="00046188"/>
    <w:rsid w:val="00046665"/>
    <w:rsid w:val="00046834"/>
    <w:rsid w:val="00051FD2"/>
    <w:rsid w:val="0005241B"/>
    <w:rsid w:val="00052B85"/>
    <w:rsid w:val="00052FE7"/>
    <w:rsid w:val="000540E8"/>
    <w:rsid w:val="00054621"/>
    <w:rsid w:val="00054974"/>
    <w:rsid w:val="000554E3"/>
    <w:rsid w:val="00055DD4"/>
    <w:rsid w:val="00055E2F"/>
    <w:rsid w:val="0005614A"/>
    <w:rsid w:val="000562FF"/>
    <w:rsid w:val="00056708"/>
    <w:rsid w:val="00056FCF"/>
    <w:rsid w:val="0005719B"/>
    <w:rsid w:val="00057476"/>
    <w:rsid w:val="000604DA"/>
    <w:rsid w:val="00060881"/>
    <w:rsid w:val="000608EB"/>
    <w:rsid w:val="000610B8"/>
    <w:rsid w:val="00061138"/>
    <w:rsid w:val="00061A05"/>
    <w:rsid w:val="00061F53"/>
    <w:rsid w:val="00063C60"/>
    <w:rsid w:val="00063E4D"/>
    <w:rsid w:val="00064307"/>
    <w:rsid w:val="00064385"/>
    <w:rsid w:val="00064BB4"/>
    <w:rsid w:val="000653ED"/>
    <w:rsid w:val="0006558D"/>
    <w:rsid w:val="000655C0"/>
    <w:rsid w:val="00066201"/>
    <w:rsid w:val="0006700B"/>
    <w:rsid w:val="000672D2"/>
    <w:rsid w:val="00067A58"/>
    <w:rsid w:val="000702AA"/>
    <w:rsid w:val="000703EC"/>
    <w:rsid w:val="00070793"/>
    <w:rsid w:val="000710E6"/>
    <w:rsid w:val="000716F3"/>
    <w:rsid w:val="000721EB"/>
    <w:rsid w:val="000726EF"/>
    <w:rsid w:val="000734D8"/>
    <w:rsid w:val="00074DA8"/>
    <w:rsid w:val="000750CD"/>
    <w:rsid w:val="00075457"/>
    <w:rsid w:val="0007628B"/>
    <w:rsid w:val="0007654D"/>
    <w:rsid w:val="00076C4D"/>
    <w:rsid w:val="0007708B"/>
    <w:rsid w:val="00080207"/>
    <w:rsid w:val="000821A6"/>
    <w:rsid w:val="00082672"/>
    <w:rsid w:val="00082AE9"/>
    <w:rsid w:val="000838D1"/>
    <w:rsid w:val="000841BA"/>
    <w:rsid w:val="00084DF1"/>
    <w:rsid w:val="0008552A"/>
    <w:rsid w:val="00085CAD"/>
    <w:rsid w:val="00086583"/>
    <w:rsid w:val="00087742"/>
    <w:rsid w:val="00090F16"/>
    <w:rsid w:val="0009275F"/>
    <w:rsid w:val="00092C63"/>
    <w:rsid w:val="0009515C"/>
    <w:rsid w:val="000959DE"/>
    <w:rsid w:val="000976E3"/>
    <w:rsid w:val="000A0A39"/>
    <w:rsid w:val="000A28CB"/>
    <w:rsid w:val="000A2FDD"/>
    <w:rsid w:val="000A386D"/>
    <w:rsid w:val="000A38D9"/>
    <w:rsid w:val="000A3971"/>
    <w:rsid w:val="000A4084"/>
    <w:rsid w:val="000A4909"/>
    <w:rsid w:val="000A595E"/>
    <w:rsid w:val="000A5F67"/>
    <w:rsid w:val="000A62CE"/>
    <w:rsid w:val="000A63DA"/>
    <w:rsid w:val="000A68AC"/>
    <w:rsid w:val="000A6B25"/>
    <w:rsid w:val="000A6FF8"/>
    <w:rsid w:val="000A70B3"/>
    <w:rsid w:val="000A79F5"/>
    <w:rsid w:val="000B01CB"/>
    <w:rsid w:val="000B1246"/>
    <w:rsid w:val="000B1338"/>
    <w:rsid w:val="000B28E4"/>
    <w:rsid w:val="000B31C9"/>
    <w:rsid w:val="000B3C61"/>
    <w:rsid w:val="000B4F8B"/>
    <w:rsid w:val="000B540B"/>
    <w:rsid w:val="000B5571"/>
    <w:rsid w:val="000B57E6"/>
    <w:rsid w:val="000B5A2D"/>
    <w:rsid w:val="000B5F20"/>
    <w:rsid w:val="000B67CA"/>
    <w:rsid w:val="000B6CA0"/>
    <w:rsid w:val="000C1B22"/>
    <w:rsid w:val="000C21FF"/>
    <w:rsid w:val="000C2274"/>
    <w:rsid w:val="000C284B"/>
    <w:rsid w:val="000C2FA0"/>
    <w:rsid w:val="000C36D6"/>
    <w:rsid w:val="000C3721"/>
    <w:rsid w:val="000C4029"/>
    <w:rsid w:val="000C4430"/>
    <w:rsid w:val="000C557E"/>
    <w:rsid w:val="000C5CD8"/>
    <w:rsid w:val="000C5DA5"/>
    <w:rsid w:val="000C6A42"/>
    <w:rsid w:val="000C7C4B"/>
    <w:rsid w:val="000D0175"/>
    <w:rsid w:val="000D0FE2"/>
    <w:rsid w:val="000D1327"/>
    <w:rsid w:val="000D1EA5"/>
    <w:rsid w:val="000D23DC"/>
    <w:rsid w:val="000D3A20"/>
    <w:rsid w:val="000D414C"/>
    <w:rsid w:val="000D48E6"/>
    <w:rsid w:val="000D65A8"/>
    <w:rsid w:val="000D6E15"/>
    <w:rsid w:val="000D7517"/>
    <w:rsid w:val="000E0714"/>
    <w:rsid w:val="000E121C"/>
    <w:rsid w:val="000E2966"/>
    <w:rsid w:val="000E3296"/>
    <w:rsid w:val="000E3A7C"/>
    <w:rsid w:val="000E3C30"/>
    <w:rsid w:val="000E4BA6"/>
    <w:rsid w:val="000E53DF"/>
    <w:rsid w:val="000E586B"/>
    <w:rsid w:val="000E5E91"/>
    <w:rsid w:val="000E72D5"/>
    <w:rsid w:val="000E7741"/>
    <w:rsid w:val="000F0CD7"/>
    <w:rsid w:val="000F0E44"/>
    <w:rsid w:val="000F1283"/>
    <w:rsid w:val="000F1EC6"/>
    <w:rsid w:val="000F25ED"/>
    <w:rsid w:val="000F2B32"/>
    <w:rsid w:val="000F3039"/>
    <w:rsid w:val="000F305E"/>
    <w:rsid w:val="000F3364"/>
    <w:rsid w:val="000F3943"/>
    <w:rsid w:val="000F3BAE"/>
    <w:rsid w:val="000F49E2"/>
    <w:rsid w:val="000F51D7"/>
    <w:rsid w:val="000F5C04"/>
    <w:rsid w:val="000F5CE9"/>
    <w:rsid w:val="000F6C6D"/>
    <w:rsid w:val="000F798D"/>
    <w:rsid w:val="000F7991"/>
    <w:rsid w:val="00100DFA"/>
    <w:rsid w:val="00101687"/>
    <w:rsid w:val="001016FB"/>
    <w:rsid w:val="0010173D"/>
    <w:rsid w:val="0010265D"/>
    <w:rsid w:val="001029AE"/>
    <w:rsid w:val="0010360C"/>
    <w:rsid w:val="00103703"/>
    <w:rsid w:val="0010377C"/>
    <w:rsid w:val="00104790"/>
    <w:rsid w:val="00104DF5"/>
    <w:rsid w:val="00106064"/>
    <w:rsid w:val="001062C5"/>
    <w:rsid w:val="00106D5D"/>
    <w:rsid w:val="001070F1"/>
    <w:rsid w:val="0010714A"/>
    <w:rsid w:val="00107D5A"/>
    <w:rsid w:val="00110981"/>
    <w:rsid w:val="00111525"/>
    <w:rsid w:val="00111551"/>
    <w:rsid w:val="0011296E"/>
    <w:rsid w:val="0011297D"/>
    <w:rsid w:val="0011396F"/>
    <w:rsid w:val="00113FCE"/>
    <w:rsid w:val="00115053"/>
    <w:rsid w:val="001153B9"/>
    <w:rsid w:val="0011688D"/>
    <w:rsid w:val="0011757B"/>
    <w:rsid w:val="001179D7"/>
    <w:rsid w:val="001179E5"/>
    <w:rsid w:val="00120189"/>
    <w:rsid w:val="00120FB7"/>
    <w:rsid w:val="00121306"/>
    <w:rsid w:val="00122217"/>
    <w:rsid w:val="00122647"/>
    <w:rsid w:val="00122EB9"/>
    <w:rsid w:val="0012326A"/>
    <w:rsid w:val="0012396C"/>
    <w:rsid w:val="001247C8"/>
    <w:rsid w:val="00124D13"/>
    <w:rsid w:val="00125155"/>
    <w:rsid w:val="001259FA"/>
    <w:rsid w:val="00126755"/>
    <w:rsid w:val="00127605"/>
    <w:rsid w:val="0012794F"/>
    <w:rsid w:val="00131008"/>
    <w:rsid w:val="0013186D"/>
    <w:rsid w:val="001320AC"/>
    <w:rsid w:val="001320E3"/>
    <w:rsid w:val="0013231F"/>
    <w:rsid w:val="0013261C"/>
    <w:rsid w:val="00133B6F"/>
    <w:rsid w:val="00133B98"/>
    <w:rsid w:val="0013460C"/>
    <w:rsid w:val="001348D0"/>
    <w:rsid w:val="001356AA"/>
    <w:rsid w:val="00135A2E"/>
    <w:rsid w:val="00136439"/>
    <w:rsid w:val="00136810"/>
    <w:rsid w:val="0013718C"/>
    <w:rsid w:val="0013753F"/>
    <w:rsid w:val="001403AC"/>
    <w:rsid w:val="0014329E"/>
    <w:rsid w:val="00144EDF"/>
    <w:rsid w:val="00145CCE"/>
    <w:rsid w:val="00146380"/>
    <w:rsid w:val="00146486"/>
    <w:rsid w:val="00146B4A"/>
    <w:rsid w:val="0014702D"/>
    <w:rsid w:val="001476D4"/>
    <w:rsid w:val="00150265"/>
    <w:rsid w:val="00151E42"/>
    <w:rsid w:val="00152C7F"/>
    <w:rsid w:val="001537AA"/>
    <w:rsid w:val="001538CD"/>
    <w:rsid w:val="00153DD6"/>
    <w:rsid w:val="00153F5C"/>
    <w:rsid w:val="001559A8"/>
    <w:rsid w:val="00155FCA"/>
    <w:rsid w:val="001567E7"/>
    <w:rsid w:val="00156BC4"/>
    <w:rsid w:val="00157856"/>
    <w:rsid w:val="00157C50"/>
    <w:rsid w:val="00160647"/>
    <w:rsid w:val="00161068"/>
    <w:rsid w:val="00161906"/>
    <w:rsid w:val="001625B7"/>
    <w:rsid w:val="00162ABC"/>
    <w:rsid w:val="0016323B"/>
    <w:rsid w:val="00163671"/>
    <w:rsid w:val="00163C8A"/>
    <w:rsid w:val="00163E57"/>
    <w:rsid w:val="001643A8"/>
    <w:rsid w:val="001643FE"/>
    <w:rsid w:val="0016476C"/>
    <w:rsid w:val="001648A8"/>
    <w:rsid w:val="001649C5"/>
    <w:rsid w:val="00164C4D"/>
    <w:rsid w:val="001652A7"/>
    <w:rsid w:val="00165340"/>
    <w:rsid w:val="0016540E"/>
    <w:rsid w:val="00165557"/>
    <w:rsid w:val="001659C3"/>
    <w:rsid w:val="001659D3"/>
    <w:rsid w:val="001667E2"/>
    <w:rsid w:val="001678C8"/>
    <w:rsid w:val="00167A39"/>
    <w:rsid w:val="00167C2C"/>
    <w:rsid w:val="00170917"/>
    <w:rsid w:val="00171B36"/>
    <w:rsid w:val="001732D9"/>
    <w:rsid w:val="001734C3"/>
    <w:rsid w:val="00173C0C"/>
    <w:rsid w:val="00173EA0"/>
    <w:rsid w:val="00174C17"/>
    <w:rsid w:val="00175D3F"/>
    <w:rsid w:val="0017660C"/>
    <w:rsid w:val="00176B54"/>
    <w:rsid w:val="00177CCD"/>
    <w:rsid w:val="00180A9E"/>
    <w:rsid w:val="00180B0D"/>
    <w:rsid w:val="001816E2"/>
    <w:rsid w:val="001819FB"/>
    <w:rsid w:val="00182256"/>
    <w:rsid w:val="00182270"/>
    <w:rsid w:val="0018318C"/>
    <w:rsid w:val="001831FB"/>
    <w:rsid w:val="0018322C"/>
    <w:rsid w:val="00183430"/>
    <w:rsid w:val="0018418A"/>
    <w:rsid w:val="00184893"/>
    <w:rsid w:val="00185531"/>
    <w:rsid w:val="00185F20"/>
    <w:rsid w:val="0019090B"/>
    <w:rsid w:val="001917EE"/>
    <w:rsid w:val="00192164"/>
    <w:rsid w:val="001933FE"/>
    <w:rsid w:val="00193570"/>
    <w:rsid w:val="001935DB"/>
    <w:rsid w:val="00193B3B"/>
    <w:rsid w:val="00193CC5"/>
    <w:rsid w:val="00193D92"/>
    <w:rsid w:val="00194075"/>
    <w:rsid w:val="001940D3"/>
    <w:rsid w:val="00194118"/>
    <w:rsid w:val="001946B6"/>
    <w:rsid w:val="00194A75"/>
    <w:rsid w:val="00194BC0"/>
    <w:rsid w:val="001960A5"/>
    <w:rsid w:val="001A0304"/>
    <w:rsid w:val="001A1329"/>
    <w:rsid w:val="001A164C"/>
    <w:rsid w:val="001A188A"/>
    <w:rsid w:val="001A1902"/>
    <w:rsid w:val="001A2531"/>
    <w:rsid w:val="001A37D6"/>
    <w:rsid w:val="001A3889"/>
    <w:rsid w:val="001A4360"/>
    <w:rsid w:val="001A4D5F"/>
    <w:rsid w:val="001A4D9E"/>
    <w:rsid w:val="001A548A"/>
    <w:rsid w:val="001A58B5"/>
    <w:rsid w:val="001A7173"/>
    <w:rsid w:val="001A7254"/>
    <w:rsid w:val="001B03F7"/>
    <w:rsid w:val="001B0522"/>
    <w:rsid w:val="001B0B21"/>
    <w:rsid w:val="001B0F5E"/>
    <w:rsid w:val="001B1874"/>
    <w:rsid w:val="001B1A83"/>
    <w:rsid w:val="001B1F14"/>
    <w:rsid w:val="001B29E4"/>
    <w:rsid w:val="001B302E"/>
    <w:rsid w:val="001B3533"/>
    <w:rsid w:val="001B355C"/>
    <w:rsid w:val="001B4259"/>
    <w:rsid w:val="001B45DC"/>
    <w:rsid w:val="001B45E8"/>
    <w:rsid w:val="001B4E4C"/>
    <w:rsid w:val="001B62E0"/>
    <w:rsid w:val="001B7604"/>
    <w:rsid w:val="001B775D"/>
    <w:rsid w:val="001B787F"/>
    <w:rsid w:val="001C0DB6"/>
    <w:rsid w:val="001C1626"/>
    <w:rsid w:val="001C281F"/>
    <w:rsid w:val="001C2AE0"/>
    <w:rsid w:val="001C301D"/>
    <w:rsid w:val="001C33C6"/>
    <w:rsid w:val="001C361B"/>
    <w:rsid w:val="001C5B7D"/>
    <w:rsid w:val="001C5E76"/>
    <w:rsid w:val="001C6E98"/>
    <w:rsid w:val="001C7030"/>
    <w:rsid w:val="001C7032"/>
    <w:rsid w:val="001D1B05"/>
    <w:rsid w:val="001D2DF7"/>
    <w:rsid w:val="001D3D12"/>
    <w:rsid w:val="001D57B2"/>
    <w:rsid w:val="001D7435"/>
    <w:rsid w:val="001E1419"/>
    <w:rsid w:val="001E1701"/>
    <w:rsid w:val="001E1E50"/>
    <w:rsid w:val="001E3621"/>
    <w:rsid w:val="001E3C5E"/>
    <w:rsid w:val="001E5D05"/>
    <w:rsid w:val="001E65FE"/>
    <w:rsid w:val="001E6920"/>
    <w:rsid w:val="001E6ED5"/>
    <w:rsid w:val="001E7A27"/>
    <w:rsid w:val="001E7ACE"/>
    <w:rsid w:val="001F1E1C"/>
    <w:rsid w:val="001F220C"/>
    <w:rsid w:val="001F28F1"/>
    <w:rsid w:val="001F29AC"/>
    <w:rsid w:val="001F2EC5"/>
    <w:rsid w:val="001F3C23"/>
    <w:rsid w:val="001F455D"/>
    <w:rsid w:val="001F481F"/>
    <w:rsid w:val="001F4CDE"/>
    <w:rsid w:val="001F552B"/>
    <w:rsid w:val="001F5A13"/>
    <w:rsid w:val="001F64F3"/>
    <w:rsid w:val="001F6CC9"/>
    <w:rsid w:val="00200C04"/>
    <w:rsid w:val="00200D25"/>
    <w:rsid w:val="002014DE"/>
    <w:rsid w:val="00201622"/>
    <w:rsid w:val="002033C2"/>
    <w:rsid w:val="0020352C"/>
    <w:rsid w:val="00204BDF"/>
    <w:rsid w:val="00204EE3"/>
    <w:rsid w:val="00205CE2"/>
    <w:rsid w:val="00205D97"/>
    <w:rsid w:val="0020621D"/>
    <w:rsid w:val="00206993"/>
    <w:rsid w:val="002072E1"/>
    <w:rsid w:val="00207698"/>
    <w:rsid w:val="00207B3F"/>
    <w:rsid w:val="00207C01"/>
    <w:rsid w:val="00211D75"/>
    <w:rsid w:val="002130E2"/>
    <w:rsid w:val="00213784"/>
    <w:rsid w:val="00215991"/>
    <w:rsid w:val="0021790B"/>
    <w:rsid w:val="0022109A"/>
    <w:rsid w:val="00221871"/>
    <w:rsid w:val="00222761"/>
    <w:rsid w:val="002229A8"/>
    <w:rsid w:val="00222AD9"/>
    <w:rsid w:val="00224D1B"/>
    <w:rsid w:val="00225229"/>
    <w:rsid w:val="002263C2"/>
    <w:rsid w:val="002277FB"/>
    <w:rsid w:val="00227CA1"/>
    <w:rsid w:val="00227DD5"/>
    <w:rsid w:val="00231284"/>
    <w:rsid w:val="002326E0"/>
    <w:rsid w:val="00232C75"/>
    <w:rsid w:val="00233A69"/>
    <w:rsid w:val="0023484F"/>
    <w:rsid w:val="002348E0"/>
    <w:rsid w:val="0023546C"/>
    <w:rsid w:val="00235B54"/>
    <w:rsid w:val="002365AF"/>
    <w:rsid w:val="00237D7D"/>
    <w:rsid w:val="00237E30"/>
    <w:rsid w:val="00240295"/>
    <w:rsid w:val="00240499"/>
    <w:rsid w:val="002408C6"/>
    <w:rsid w:val="00241934"/>
    <w:rsid w:val="00243DEE"/>
    <w:rsid w:val="00244183"/>
    <w:rsid w:val="00244530"/>
    <w:rsid w:val="00244C6C"/>
    <w:rsid w:val="00246134"/>
    <w:rsid w:val="00246336"/>
    <w:rsid w:val="0024679A"/>
    <w:rsid w:val="002472F4"/>
    <w:rsid w:val="002473B5"/>
    <w:rsid w:val="00250E12"/>
    <w:rsid w:val="00251151"/>
    <w:rsid w:val="002515CB"/>
    <w:rsid w:val="002518EB"/>
    <w:rsid w:val="00251922"/>
    <w:rsid w:val="00251AB6"/>
    <w:rsid w:val="00252E13"/>
    <w:rsid w:val="002531E5"/>
    <w:rsid w:val="00253787"/>
    <w:rsid w:val="00254FAF"/>
    <w:rsid w:val="0025549C"/>
    <w:rsid w:val="00255851"/>
    <w:rsid w:val="0025614C"/>
    <w:rsid w:val="002575BA"/>
    <w:rsid w:val="00257F95"/>
    <w:rsid w:val="0026004A"/>
    <w:rsid w:val="002609FA"/>
    <w:rsid w:val="00261058"/>
    <w:rsid w:val="0026133F"/>
    <w:rsid w:val="00261509"/>
    <w:rsid w:val="002629BF"/>
    <w:rsid w:val="002633E8"/>
    <w:rsid w:val="00265BEA"/>
    <w:rsid w:val="00265C6C"/>
    <w:rsid w:val="0026658E"/>
    <w:rsid w:val="0026673C"/>
    <w:rsid w:val="00266AD2"/>
    <w:rsid w:val="00266D0C"/>
    <w:rsid w:val="00266FCF"/>
    <w:rsid w:val="002676CC"/>
    <w:rsid w:val="00267740"/>
    <w:rsid w:val="002712BB"/>
    <w:rsid w:val="00271FCD"/>
    <w:rsid w:val="00272391"/>
    <w:rsid w:val="00272426"/>
    <w:rsid w:val="00273197"/>
    <w:rsid w:val="00273803"/>
    <w:rsid w:val="00273A40"/>
    <w:rsid w:val="00273DAD"/>
    <w:rsid w:val="0027543D"/>
    <w:rsid w:val="00275989"/>
    <w:rsid w:val="00275E3A"/>
    <w:rsid w:val="002761C8"/>
    <w:rsid w:val="00276E2E"/>
    <w:rsid w:val="00276F56"/>
    <w:rsid w:val="00277623"/>
    <w:rsid w:val="002779A4"/>
    <w:rsid w:val="002801EF"/>
    <w:rsid w:val="002803F8"/>
    <w:rsid w:val="0028094F"/>
    <w:rsid w:val="00280A50"/>
    <w:rsid w:val="002810F4"/>
    <w:rsid w:val="00281C0C"/>
    <w:rsid w:val="00281DC6"/>
    <w:rsid w:val="00281FD0"/>
    <w:rsid w:val="00282313"/>
    <w:rsid w:val="002846AE"/>
    <w:rsid w:val="002853FD"/>
    <w:rsid w:val="00287333"/>
    <w:rsid w:val="00290BB3"/>
    <w:rsid w:val="00291B57"/>
    <w:rsid w:val="00292E1D"/>
    <w:rsid w:val="002933F5"/>
    <w:rsid w:val="00293825"/>
    <w:rsid w:val="00293C0C"/>
    <w:rsid w:val="00294200"/>
    <w:rsid w:val="00294364"/>
    <w:rsid w:val="002949C0"/>
    <w:rsid w:val="002954F2"/>
    <w:rsid w:val="00295F97"/>
    <w:rsid w:val="0029663D"/>
    <w:rsid w:val="00296C05"/>
    <w:rsid w:val="00297DAB"/>
    <w:rsid w:val="002A089F"/>
    <w:rsid w:val="002A0970"/>
    <w:rsid w:val="002A0E15"/>
    <w:rsid w:val="002A0EC1"/>
    <w:rsid w:val="002A0F38"/>
    <w:rsid w:val="002A159C"/>
    <w:rsid w:val="002A1BF3"/>
    <w:rsid w:val="002A1C09"/>
    <w:rsid w:val="002A24BC"/>
    <w:rsid w:val="002A2C0F"/>
    <w:rsid w:val="002A2EDD"/>
    <w:rsid w:val="002A3415"/>
    <w:rsid w:val="002A3655"/>
    <w:rsid w:val="002A4548"/>
    <w:rsid w:val="002A4631"/>
    <w:rsid w:val="002A60A8"/>
    <w:rsid w:val="002A614C"/>
    <w:rsid w:val="002A6200"/>
    <w:rsid w:val="002A6918"/>
    <w:rsid w:val="002A719B"/>
    <w:rsid w:val="002A7609"/>
    <w:rsid w:val="002B0CAB"/>
    <w:rsid w:val="002B1132"/>
    <w:rsid w:val="002B114F"/>
    <w:rsid w:val="002B1542"/>
    <w:rsid w:val="002B1739"/>
    <w:rsid w:val="002B17C9"/>
    <w:rsid w:val="002B2050"/>
    <w:rsid w:val="002B2C56"/>
    <w:rsid w:val="002B2CAA"/>
    <w:rsid w:val="002B2F66"/>
    <w:rsid w:val="002B303B"/>
    <w:rsid w:val="002B38F7"/>
    <w:rsid w:val="002B3C8E"/>
    <w:rsid w:val="002B41C5"/>
    <w:rsid w:val="002B45FC"/>
    <w:rsid w:val="002B4FA7"/>
    <w:rsid w:val="002B53F4"/>
    <w:rsid w:val="002B64AB"/>
    <w:rsid w:val="002B6842"/>
    <w:rsid w:val="002B6890"/>
    <w:rsid w:val="002B6B42"/>
    <w:rsid w:val="002B7B3A"/>
    <w:rsid w:val="002C14A1"/>
    <w:rsid w:val="002C1749"/>
    <w:rsid w:val="002C1D28"/>
    <w:rsid w:val="002C3697"/>
    <w:rsid w:val="002C3A43"/>
    <w:rsid w:val="002C3A68"/>
    <w:rsid w:val="002C3EFE"/>
    <w:rsid w:val="002C4CEE"/>
    <w:rsid w:val="002C4EEA"/>
    <w:rsid w:val="002C5286"/>
    <w:rsid w:val="002C5A2F"/>
    <w:rsid w:val="002C7696"/>
    <w:rsid w:val="002D0694"/>
    <w:rsid w:val="002D1B9D"/>
    <w:rsid w:val="002D1FC1"/>
    <w:rsid w:val="002D2292"/>
    <w:rsid w:val="002D23B0"/>
    <w:rsid w:val="002D2457"/>
    <w:rsid w:val="002D2727"/>
    <w:rsid w:val="002D3398"/>
    <w:rsid w:val="002D44E2"/>
    <w:rsid w:val="002D476A"/>
    <w:rsid w:val="002D521B"/>
    <w:rsid w:val="002D52C4"/>
    <w:rsid w:val="002D59F5"/>
    <w:rsid w:val="002D60E3"/>
    <w:rsid w:val="002D6218"/>
    <w:rsid w:val="002D6644"/>
    <w:rsid w:val="002D689C"/>
    <w:rsid w:val="002D699D"/>
    <w:rsid w:val="002E04DA"/>
    <w:rsid w:val="002E09C7"/>
    <w:rsid w:val="002E1204"/>
    <w:rsid w:val="002E208B"/>
    <w:rsid w:val="002E2090"/>
    <w:rsid w:val="002E2C9B"/>
    <w:rsid w:val="002E31AE"/>
    <w:rsid w:val="002E337B"/>
    <w:rsid w:val="002E42B1"/>
    <w:rsid w:val="002E7673"/>
    <w:rsid w:val="002E7C5B"/>
    <w:rsid w:val="002E7F80"/>
    <w:rsid w:val="002F10C8"/>
    <w:rsid w:val="002F1764"/>
    <w:rsid w:val="002F24E7"/>
    <w:rsid w:val="002F2580"/>
    <w:rsid w:val="002F2D5C"/>
    <w:rsid w:val="002F2DB5"/>
    <w:rsid w:val="002F408F"/>
    <w:rsid w:val="002F455D"/>
    <w:rsid w:val="002F46BE"/>
    <w:rsid w:val="002F4DCD"/>
    <w:rsid w:val="002F6C1D"/>
    <w:rsid w:val="002F7A79"/>
    <w:rsid w:val="00300248"/>
    <w:rsid w:val="003008A2"/>
    <w:rsid w:val="00300912"/>
    <w:rsid w:val="00300998"/>
    <w:rsid w:val="003009DB"/>
    <w:rsid w:val="00300CD2"/>
    <w:rsid w:val="0030122E"/>
    <w:rsid w:val="00302198"/>
    <w:rsid w:val="00302839"/>
    <w:rsid w:val="00303BDD"/>
    <w:rsid w:val="003047A0"/>
    <w:rsid w:val="00304FAB"/>
    <w:rsid w:val="0031107B"/>
    <w:rsid w:val="00311383"/>
    <w:rsid w:val="00312AB0"/>
    <w:rsid w:val="00312F3F"/>
    <w:rsid w:val="00312F45"/>
    <w:rsid w:val="003141C1"/>
    <w:rsid w:val="00315213"/>
    <w:rsid w:val="003157CF"/>
    <w:rsid w:val="003158AA"/>
    <w:rsid w:val="00315E32"/>
    <w:rsid w:val="0031621E"/>
    <w:rsid w:val="003164C0"/>
    <w:rsid w:val="0031691D"/>
    <w:rsid w:val="00317433"/>
    <w:rsid w:val="00317718"/>
    <w:rsid w:val="00317E5E"/>
    <w:rsid w:val="00317EEA"/>
    <w:rsid w:val="0032282D"/>
    <w:rsid w:val="00322BCD"/>
    <w:rsid w:val="00323960"/>
    <w:rsid w:val="003243DF"/>
    <w:rsid w:val="003245F2"/>
    <w:rsid w:val="0032517B"/>
    <w:rsid w:val="0032581B"/>
    <w:rsid w:val="00325C6E"/>
    <w:rsid w:val="00325D7C"/>
    <w:rsid w:val="003267E4"/>
    <w:rsid w:val="00326D3C"/>
    <w:rsid w:val="00327776"/>
    <w:rsid w:val="0032783A"/>
    <w:rsid w:val="00331370"/>
    <w:rsid w:val="00331D03"/>
    <w:rsid w:val="003324BF"/>
    <w:rsid w:val="0033258F"/>
    <w:rsid w:val="00332BBF"/>
    <w:rsid w:val="00332D28"/>
    <w:rsid w:val="00333AAB"/>
    <w:rsid w:val="00333CC2"/>
    <w:rsid w:val="003344FA"/>
    <w:rsid w:val="003351F8"/>
    <w:rsid w:val="00335930"/>
    <w:rsid w:val="00335937"/>
    <w:rsid w:val="00337459"/>
    <w:rsid w:val="00342BA9"/>
    <w:rsid w:val="003437E0"/>
    <w:rsid w:val="00345117"/>
    <w:rsid w:val="00345156"/>
    <w:rsid w:val="0034644A"/>
    <w:rsid w:val="003478A1"/>
    <w:rsid w:val="00350181"/>
    <w:rsid w:val="0035029E"/>
    <w:rsid w:val="0035191A"/>
    <w:rsid w:val="0035191B"/>
    <w:rsid w:val="00352464"/>
    <w:rsid w:val="0035278E"/>
    <w:rsid w:val="0035349C"/>
    <w:rsid w:val="0035402E"/>
    <w:rsid w:val="003542A8"/>
    <w:rsid w:val="00354C0D"/>
    <w:rsid w:val="00354CF4"/>
    <w:rsid w:val="0035780C"/>
    <w:rsid w:val="003579C1"/>
    <w:rsid w:val="00360292"/>
    <w:rsid w:val="00360301"/>
    <w:rsid w:val="00360582"/>
    <w:rsid w:val="003605C4"/>
    <w:rsid w:val="0036079C"/>
    <w:rsid w:val="0036175C"/>
    <w:rsid w:val="00361DBB"/>
    <w:rsid w:val="00362284"/>
    <w:rsid w:val="0036280B"/>
    <w:rsid w:val="003629BE"/>
    <w:rsid w:val="003631D9"/>
    <w:rsid w:val="00364AC4"/>
    <w:rsid w:val="0036556D"/>
    <w:rsid w:val="00365AB5"/>
    <w:rsid w:val="00365AB8"/>
    <w:rsid w:val="003666F4"/>
    <w:rsid w:val="00366E9B"/>
    <w:rsid w:val="00367107"/>
    <w:rsid w:val="003709CD"/>
    <w:rsid w:val="00372B3E"/>
    <w:rsid w:val="00373474"/>
    <w:rsid w:val="003736E1"/>
    <w:rsid w:val="00373E8A"/>
    <w:rsid w:val="003743ED"/>
    <w:rsid w:val="00374CB5"/>
    <w:rsid w:val="00374DBD"/>
    <w:rsid w:val="003752A1"/>
    <w:rsid w:val="0037564B"/>
    <w:rsid w:val="00375AD7"/>
    <w:rsid w:val="00375C98"/>
    <w:rsid w:val="00376460"/>
    <w:rsid w:val="00376997"/>
    <w:rsid w:val="00376A5A"/>
    <w:rsid w:val="00376EA4"/>
    <w:rsid w:val="00376FAE"/>
    <w:rsid w:val="00376FB9"/>
    <w:rsid w:val="003771A5"/>
    <w:rsid w:val="003808EC"/>
    <w:rsid w:val="00380B32"/>
    <w:rsid w:val="00380B41"/>
    <w:rsid w:val="00380D39"/>
    <w:rsid w:val="00380DAF"/>
    <w:rsid w:val="003811A2"/>
    <w:rsid w:val="00382391"/>
    <w:rsid w:val="0038306C"/>
    <w:rsid w:val="00383FF0"/>
    <w:rsid w:val="0038447E"/>
    <w:rsid w:val="00384847"/>
    <w:rsid w:val="00385097"/>
    <w:rsid w:val="00385795"/>
    <w:rsid w:val="00385C73"/>
    <w:rsid w:val="00385CCF"/>
    <w:rsid w:val="00390822"/>
    <w:rsid w:val="00390955"/>
    <w:rsid w:val="00390E87"/>
    <w:rsid w:val="0039126F"/>
    <w:rsid w:val="003916C5"/>
    <w:rsid w:val="00391D9E"/>
    <w:rsid w:val="00392025"/>
    <w:rsid w:val="00394819"/>
    <w:rsid w:val="00394A2D"/>
    <w:rsid w:val="003977D8"/>
    <w:rsid w:val="003A07FD"/>
    <w:rsid w:val="003A0F79"/>
    <w:rsid w:val="003A1E45"/>
    <w:rsid w:val="003A22D4"/>
    <w:rsid w:val="003A2491"/>
    <w:rsid w:val="003A286A"/>
    <w:rsid w:val="003A3671"/>
    <w:rsid w:val="003A4660"/>
    <w:rsid w:val="003A4C95"/>
    <w:rsid w:val="003A5814"/>
    <w:rsid w:val="003A6F73"/>
    <w:rsid w:val="003A77E6"/>
    <w:rsid w:val="003A78E3"/>
    <w:rsid w:val="003A7A67"/>
    <w:rsid w:val="003B0018"/>
    <w:rsid w:val="003B0930"/>
    <w:rsid w:val="003B1654"/>
    <w:rsid w:val="003B16BD"/>
    <w:rsid w:val="003B2872"/>
    <w:rsid w:val="003B3DB5"/>
    <w:rsid w:val="003B3E50"/>
    <w:rsid w:val="003B43B5"/>
    <w:rsid w:val="003B4CBC"/>
    <w:rsid w:val="003B5834"/>
    <w:rsid w:val="003B69EC"/>
    <w:rsid w:val="003B72D2"/>
    <w:rsid w:val="003C03B2"/>
    <w:rsid w:val="003C091B"/>
    <w:rsid w:val="003C09BB"/>
    <w:rsid w:val="003C0F05"/>
    <w:rsid w:val="003C1665"/>
    <w:rsid w:val="003C1751"/>
    <w:rsid w:val="003C1C03"/>
    <w:rsid w:val="003C1EDA"/>
    <w:rsid w:val="003C240A"/>
    <w:rsid w:val="003C2EDB"/>
    <w:rsid w:val="003C3588"/>
    <w:rsid w:val="003C35EB"/>
    <w:rsid w:val="003C3672"/>
    <w:rsid w:val="003C3FC7"/>
    <w:rsid w:val="003C425A"/>
    <w:rsid w:val="003C5151"/>
    <w:rsid w:val="003C5732"/>
    <w:rsid w:val="003C579B"/>
    <w:rsid w:val="003C596F"/>
    <w:rsid w:val="003C63F8"/>
    <w:rsid w:val="003C6C63"/>
    <w:rsid w:val="003C6FCA"/>
    <w:rsid w:val="003C71ED"/>
    <w:rsid w:val="003C7352"/>
    <w:rsid w:val="003C74F1"/>
    <w:rsid w:val="003C753F"/>
    <w:rsid w:val="003D015A"/>
    <w:rsid w:val="003D04B9"/>
    <w:rsid w:val="003D12B2"/>
    <w:rsid w:val="003D33BC"/>
    <w:rsid w:val="003D3AD6"/>
    <w:rsid w:val="003D460F"/>
    <w:rsid w:val="003D5EE7"/>
    <w:rsid w:val="003D6396"/>
    <w:rsid w:val="003D63AE"/>
    <w:rsid w:val="003D674D"/>
    <w:rsid w:val="003D721E"/>
    <w:rsid w:val="003D7229"/>
    <w:rsid w:val="003D747E"/>
    <w:rsid w:val="003D7CF8"/>
    <w:rsid w:val="003E04B9"/>
    <w:rsid w:val="003E08EE"/>
    <w:rsid w:val="003E0A22"/>
    <w:rsid w:val="003E0F86"/>
    <w:rsid w:val="003E114C"/>
    <w:rsid w:val="003E12F6"/>
    <w:rsid w:val="003E17E1"/>
    <w:rsid w:val="003E20EE"/>
    <w:rsid w:val="003E2346"/>
    <w:rsid w:val="003E26F2"/>
    <w:rsid w:val="003E2902"/>
    <w:rsid w:val="003E291A"/>
    <w:rsid w:val="003E30D4"/>
    <w:rsid w:val="003E35D8"/>
    <w:rsid w:val="003E3F22"/>
    <w:rsid w:val="003E4BE7"/>
    <w:rsid w:val="003E4C4F"/>
    <w:rsid w:val="003E5237"/>
    <w:rsid w:val="003E665C"/>
    <w:rsid w:val="003E6693"/>
    <w:rsid w:val="003E791E"/>
    <w:rsid w:val="003F0353"/>
    <w:rsid w:val="003F0687"/>
    <w:rsid w:val="003F0EB2"/>
    <w:rsid w:val="003F16FD"/>
    <w:rsid w:val="003F34B6"/>
    <w:rsid w:val="003F35EE"/>
    <w:rsid w:val="003F3847"/>
    <w:rsid w:val="003F3C05"/>
    <w:rsid w:val="003F443A"/>
    <w:rsid w:val="003F4863"/>
    <w:rsid w:val="003F496E"/>
    <w:rsid w:val="003F49CF"/>
    <w:rsid w:val="003F5F5A"/>
    <w:rsid w:val="003F60F2"/>
    <w:rsid w:val="003F7A4C"/>
    <w:rsid w:val="004003EC"/>
    <w:rsid w:val="00400782"/>
    <w:rsid w:val="00400B5B"/>
    <w:rsid w:val="00400B9C"/>
    <w:rsid w:val="00400C06"/>
    <w:rsid w:val="00401DED"/>
    <w:rsid w:val="00402D28"/>
    <w:rsid w:val="004035BB"/>
    <w:rsid w:val="00403889"/>
    <w:rsid w:val="00404589"/>
    <w:rsid w:val="004045EB"/>
    <w:rsid w:val="00405C0E"/>
    <w:rsid w:val="004068E3"/>
    <w:rsid w:val="0041010A"/>
    <w:rsid w:val="004101B6"/>
    <w:rsid w:val="004103D0"/>
    <w:rsid w:val="0041088C"/>
    <w:rsid w:val="00410A2D"/>
    <w:rsid w:val="00410F2C"/>
    <w:rsid w:val="004119CF"/>
    <w:rsid w:val="0041247E"/>
    <w:rsid w:val="00412725"/>
    <w:rsid w:val="00413D4D"/>
    <w:rsid w:val="00415DAB"/>
    <w:rsid w:val="004165B5"/>
    <w:rsid w:val="00416D9E"/>
    <w:rsid w:val="0041742B"/>
    <w:rsid w:val="004233C6"/>
    <w:rsid w:val="004233C9"/>
    <w:rsid w:val="0042383B"/>
    <w:rsid w:val="00424446"/>
    <w:rsid w:val="004261C2"/>
    <w:rsid w:val="0042652A"/>
    <w:rsid w:val="00426F3E"/>
    <w:rsid w:val="004276AA"/>
    <w:rsid w:val="00431A96"/>
    <w:rsid w:val="00432725"/>
    <w:rsid w:val="004336BB"/>
    <w:rsid w:val="00433765"/>
    <w:rsid w:val="00433CE9"/>
    <w:rsid w:val="00433FA1"/>
    <w:rsid w:val="00436089"/>
    <w:rsid w:val="0043656B"/>
    <w:rsid w:val="00437553"/>
    <w:rsid w:val="004378A6"/>
    <w:rsid w:val="00437C30"/>
    <w:rsid w:val="00440453"/>
    <w:rsid w:val="004408CA"/>
    <w:rsid w:val="00440A92"/>
    <w:rsid w:val="00441782"/>
    <w:rsid w:val="00441C05"/>
    <w:rsid w:val="004431CF"/>
    <w:rsid w:val="00443DC5"/>
    <w:rsid w:val="00444D88"/>
    <w:rsid w:val="004453C6"/>
    <w:rsid w:val="00446FBF"/>
    <w:rsid w:val="00447592"/>
    <w:rsid w:val="00447E8D"/>
    <w:rsid w:val="00450C9D"/>
    <w:rsid w:val="00450E1D"/>
    <w:rsid w:val="004515CF"/>
    <w:rsid w:val="004516E4"/>
    <w:rsid w:val="00451791"/>
    <w:rsid w:val="00451C75"/>
    <w:rsid w:val="004528D5"/>
    <w:rsid w:val="00452E0A"/>
    <w:rsid w:val="00453C76"/>
    <w:rsid w:val="00457F10"/>
    <w:rsid w:val="004604F0"/>
    <w:rsid w:val="00460CE8"/>
    <w:rsid w:val="004612C5"/>
    <w:rsid w:val="004613CB"/>
    <w:rsid w:val="004621FF"/>
    <w:rsid w:val="004626FD"/>
    <w:rsid w:val="00463EF5"/>
    <w:rsid w:val="00465752"/>
    <w:rsid w:val="00466544"/>
    <w:rsid w:val="00466F25"/>
    <w:rsid w:val="004676CE"/>
    <w:rsid w:val="004677F8"/>
    <w:rsid w:val="00467B54"/>
    <w:rsid w:val="00467E06"/>
    <w:rsid w:val="004706A5"/>
    <w:rsid w:val="0047168A"/>
    <w:rsid w:val="004720F3"/>
    <w:rsid w:val="0047234A"/>
    <w:rsid w:val="00472463"/>
    <w:rsid w:val="00472FE9"/>
    <w:rsid w:val="00473271"/>
    <w:rsid w:val="00473548"/>
    <w:rsid w:val="00473C8D"/>
    <w:rsid w:val="00473D9A"/>
    <w:rsid w:val="0047471E"/>
    <w:rsid w:val="00475208"/>
    <w:rsid w:val="0047528B"/>
    <w:rsid w:val="00475416"/>
    <w:rsid w:val="00476433"/>
    <w:rsid w:val="00476643"/>
    <w:rsid w:val="00476B31"/>
    <w:rsid w:val="004809DB"/>
    <w:rsid w:val="00482E49"/>
    <w:rsid w:val="00483075"/>
    <w:rsid w:val="00483483"/>
    <w:rsid w:val="004836B2"/>
    <w:rsid w:val="00483806"/>
    <w:rsid w:val="00483DE0"/>
    <w:rsid w:val="004842F9"/>
    <w:rsid w:val="004853A5"/>
    <w:rsid w:val="004856CA"/>
    <w:rsid w:val="0048689F"/>
    <w:rsid w:val="004869E7"/>
    <w:rsid w:val="004906E3"/>
    <w:rsid w:val="00490AC4"/>
    <w:rsid w:val="00491670"/>
    <w:rsid w:val="00491A11"/>
    <w:rsid w:val="00491B0B"/>
    <w:rsid w:val="00491C3E"/>
    <w:rsid w:val="0049222A"/>
    <w:rsid w:val="00492341"/>
    <w:rsid w:val="00492A13"/>
    <w:rsid w:val="004930D8"/>
    <w:rsid w:val="00494642"/>
    <w:rsid w:val="00494F68"/>
    <w:rsid w:val="00495EED"/>
    <w:rsid w:val="004A1EC2"/>
    <w:rsid w:val="004A261A"/>
    <w:rsid w:val="004A2734"/>
    <w:rsid w:val="004A31F6"/>
    <w:rsid w:val="004A3574"/>
    <w:rsid w:val="004A3D43"/>
    <w:rsid w:val="004A4459"/>
    <w:rsid w:val="004A5740"/>
    <w:rsid w:val="004A58E8"/>
    <w:rsid w:val="004A5B59"/>
    <w:rsid w:val="004A5DA4"/>
    <w:rsid w:val="004A66B5"/>
    <w:rsid w:val="004A696B"/>
    <w:rsid w:val="004A6C6D"/>
    <w:rsid w:val="004A7850"/>
    <w:rsid w:val="004A7D4C"/>
    <w:rsid w:val="004B0C46"/>
    <w:rsid w:val="004B1340"/>
    <w:rsid w:val="004B1834"/>
    <w:rsid w:val="004B23B9"/>
    <w:rsid w:val="004B2E97"/>
    <w:rsid w:val="004B3A33"/>
    <w:rsid w:val="004B3BD6"/>
    <w:rsid w:val="004B3F0F"/>
    <w:rsid w:val="004B423E"/>
    <w:rsid w:val="004B42B4"/>
    <w:rsid w:val="004B45BF"/>
    <w:rsid w:val="004B4DE6"/>
    <w:rsid w:val="004B5B68"/>
    <w:rsid w:val="004B67B4"/>
    <w:rsid w:val="004B68EF"/>
    <w:rsid w:val="004B77CB"/>
    <w:rsid w:val="004B7CFA"/>
    <w:rsid w:val="004C0319"/>
    <w:rsid w:val="004C0C61"/>
    <w:rsid w:val="004C1A71"/>
    <w:rsid w:val="004C32D5"/>
    <w:rsid w:val="004C4613"/>
    <w:rsid w:val="004C484C"/>
    <w:rsid w:val="004C4FBA"/>
    <w:rsid w:val="004C6155"/>
    <w:rsid w:val="004C623B"/>
    <w:rsid w:val="004C690D"/>
    <w:rsid w:val="004C7F41"/>
    <w:rsid w:val="004D038D"/>
    <w:rsid w:val="004D0A3D"/>
    <w:rsid w:val="004D0E93"/>
    <w:rsid w:val="004D0FBD"/>
    <w:rsid w:val="004D1DA6"/>
    <w:rsid w:val="004D2740"/>
    <w:rsid w:val="004D4B26"/>
    <w:rsid w:val="004D4E96"/>
    <w:rsid w:val="004D5246"/>
    <w:rsid w:val="004D5321"/>
    <w:rsid w:val="004D5652"/>
    <w:rsid w:val="004D578D"/>
    <w:rsid w:val="004D65E9"/>
    <w:rsid w:val="004D681E"/>
    <w:rsid w:val="004D7800"/>
    <w:rsid w:val="004D7981"/>
    <w:rsid w:val="004E03C8"/>
    <w:rsid w:val="004E1293"/>
    <w:rsid w:val="004E1AE4"/>
    <w:rsid w:val="004E2088"/>
    <w:rsid w:val="004E411F"/>
    <w:rsid w:val="004E537A"/>
    <w:rsid w:val="004E53E6"/>
    <w:rsid w:val="004E561C"/>
    <w:rsid w:val="004E58BD"/>
    <w:rsid w:val="004E60DD"/>
    <w:rsid w:val="004E6CAE"/>
    <w:rsid w:val="004E7922"/>
    <w:rsid w:val="004F0265"/>
    <w:rsid w:val="004F1359"/>
    <w:rsid w:val="004F1722"/>
    <w:rsid w:val="004F3CBE"/>
    <w:rsid w:val="004F44A3"/>
    <w:rsid w:val="004F4C60"/>
    <w:rsid w:val="004F5D7C"/>
    <w:rsid w:val="004F6375"/>
    <w:rsid w:val="004F7511"/>
    <w:rsid w:val="004F7597"/>
    <w:rsid w:val="004F7E13"/>
    <w:rsid w:val="00500E68"/>
    <w:rsid w:val="00501381"/>
    <w:rsid w:val="0050171C"/>
    <w:rsid w:val="00501B5E"/>
    <w:rsid w:val="00503D93"/>
    <w:rsid w:val="005044FB"/>
    <w:rsid w:val="0050507F"/>
    <w:rsid w:val="00505411"/>
    <w:rsid w:val="0050576E"/>
    <w:rsid w:val="0050595A"/>
    <w:rsid w:val="00506158"/>
    <w:rsid w:val="0050719B"/>
    <w:rsid w:val="00510238"/>
    <w:rsid w:val="00510987"/>
    <w:rsid w:val="00510BFF"/>
    <w:rsid w:val="00511759"/>
    <w:rsid w:val="005137BA"/>
    <w:rsid w:val="00513C38"/>
    <w:rsid w:val="005143D3"/>
    <w:rsid w:val="0051452F"/>
    <w:rsid w:val="00515379"/>
    <w:rsid w:val="00517180"/>
    <w:rsid w:val="00517201"/>
    <w:rsid w:val="00517892"/>
    <w:rsid w:val="005202A0"/>
    <w:rsid w:val="00520306"/>
    <w:rsid w:val="005215E9"/>
    <w:rsid w:val="00521E42"/>
    <w:rsid w:val="0052278D"/>
    <w:rsid w:val="00522A78"/>
    <w:rsid w:val="005233E3"/>
    <w:rsid w:val="005234B8"/>
    <w:rsid w:val="00523B6D"/>
    <w:rsid w:val="00523F01"/>
    <w:rsid w:val="005243A4"/>
    <w:rsid w:val="00524772"/>
    <w:rsid w:val="00526B6C"/>
    <w:rsid w:val="005277CE"/>
    <w:rsid w:val="00527841"/>
    <w:rsid w:val="00527CBA"/>
    <w:rsid w:val="005305CA"/>
    <w:rsid w:val="00531A9C"/>
    <w:rsid w:val="00532130"/>
    <w:rsid w:val="005327F9"/>
    <w:rsid w:val="00532BFA"/>
    <w:rsid w:val="00533331"/>
    <w:rsid w:val="005333B9"/>
    <w:rsid w:val="00533A8E"/>
    <w:rsid w:val="00534973"/>
    <w:rsid w:val="005349E0"/>
    <w:rsid w:val="00534A32"/>
    <w:rsid w:val="00534E1C"/>
    <w:rsid w:val="00535284"/>
    <w:rsid w:val="00535670"/>
    <w:rsid w:val="005370EB"/>
    <w:rsid w:val="00537223"/>
    <w:rsid w:val="00537F84"/>
    <w:rsid w:val="00540373"/>
    <w:rsid w:val="00540AFC"/>
    <w:rsid w:val="00542E7F"/>
    <w:rsid w:val="00544000"/>
    <w:rsid w:val="00545EF2"/>
    <w:rsid w:val="005462B7"/>
    <w:rsid w:val="00546C5E"/>
    <w:rsid w:val="00550E61"/>
    <w:rsid w:val="00550FBC"/>
    <w:rsid w:val="005532AA"/>
    <w:rsid w:val="0055337A"/>
    <w:rsid w:val="00554CA1"/>
    <w:rsid w:val="0055560A"/>
    <w:rsid w:val="00555AB5"/>
    <w:rsid w:val="00555F01"/>
    <w:rsid w:val="005565EB"/>
    <w:rsid w:val="0055683C"/>
    <w:rsid w:val="00557663"/>
    <w:rsid w:val="0055779A"/>
    <w:rsid w:val="00557D13"/>
    <w:rsid w:val="0056041B"/>
    <w:rsid w:val="00560D61"/>
    <w:rsid w:val="005611D7"/>
    <w:rsid w:val="00561E4C"/>
    <w:rsid w:val="0056248C"/>
    <w:rsid w:val="005629A2"/>
    <w:rsid w:val="0056335D"/>
    <w:rsid w:val="005644F7"/>
    <w:rsid w:val="005646A3"/>
    <w:rsid w:val="0056487D"/>
    <w:rsid w:val="00565819"/>
    <w:rsid w:val="005658E7"/>
    <w:rsid w:val="00565B49"/>
    <w:rsid w:val="005667F4"/>
    <w:rsid w:val="00566AA3"/>
    <w:rsid w:val="00567C1B"/>
    <w:rsid w:val="00567DE6"/>
    <w:rsid w:val="005701B0"/>
    <w:rsid w:val="0057113E"/>
    <w:rsid w:val="00571C2D"/>
    <w:rsid w:val="00572504"/>
    <w:rsid w:val="00572C4B"/>
    <w:rsid w:val="0057348C"/>
    <w:rsid w:val="00573C9B"/>
    <w:rsid w:val="00574254"/>
    <w:rsid w:val="00575B48"/>
    <w:rsid w:val="00575FA8"/>
    <w:rsid w:val="00576310"/>
    <w:rsid w:val="005764E4"/>
    <w:rsid w:val="005765D1"/>
    <w:rsid w:val="00576B27"/>
    <w:rsid w:val="005808D8"/>
    <w:rsid w:val="00580A89"/>
    <w:rsid w:val="00580E7F"/>
    <w:rsid w:val="005817BC"/>
    <w:rsid w:val="005828A9"/>
    <w:rsid w:val="005829A8"/>
    <w:rsid w:val="00582B66"/>
    <w:rsid w:val="005839E3"/>
    <w:rsid w:val="00583C61"/>
    <w:rsid w:val="00584108"/>
    <w:rsid w:val="00584661"/>
    <w:rsid w:val="00584D54"/>
    <w:rsid w:val="00584EE4"/>
    <w:rsid w:val="0058539B"/>
    <w:rsid w:val="00585F73"/>
    <w:rsid w:val="00586480"/>
    <w:rsid w:val="0058690F"/>
    <w:rsid w:val="0058729B"/>
    <w:rsid w:val="0059037E"/>
    <w:rsid w:val="00591E67"/>
    <w:rsid w:val="005921FE"/>
    <w:rsid w:val="0059225D"/>
    <w:rsid w:val="005922B6"/>
    <w:rsid w:val="005922CF"/>
    <w:rsid w:val="00592573"/>
    <w:rsid w:val="00592780"/>
    <w:rsid w:val="0059368E"/>
    <w:rsid w:val="00593F2D"/>
    <w:rsid w:val="00594C4B"/>
    <w:rsid w:val="00594D65"/>
    <w:rsid w:val="00594F4D"/>
    <w:rsid w:val="00595930"/>
    <w:rsid w:val="00595EDF"/>
    <w:rsid w:val="00596331"/>
    <w:rsid w:val="00596E42"/>
    <w:rsid w:val="005A0925"/>
    <w:rsid w:val="005A09D4"/>
    <w:rsid w:val="005A0D3C"/>
    <w:rsid w:val="005A1554"/>
    <w:rsid w:val="005A1967"/>
    <w:rsid w:val="005A3825"/>
    <w:rsid w:val="005A3D1F"/>
    <w:rsid w:val="005A3DF2"/>
    <w:rsid w:val="005A42CE"/>
    <w:rsid w:val="005A44E4"/>
    <w:rsid w:val="005A4B3B"/>
    <w:rsid w:val="005A5B51"/>
    <w:rsid w:val="005A63C0"/>
    <w:rsid w:val="005B0659"/>
    <w:rsid w:val="005B135B"/>
    <w:rsid w:val="005B1641"/>
    <w:rsid w:val="005B188E"/>
    <w:rsid w:val="005B1A37"/>
    <w:rsid w:val="005B1CF6"/>
    <w:rsid w:val="005B2902"/>
    <w:rsid w:val="005B2A4F"/>
    <w:rsid w:val="005B3791"/>
    <w:rsid w:val="005B3FD5"/>
    <w:rsid w:val="005B65E2"/>
    <w:rsid w:val="005B72EF"/>
    <w:rsid w:val="005C0277"/>
    <w:rsid w:val="005C057B"/>
    <w:rsid w:val="005C1174"/>
    <w:rsid w:val="005C1CAE"/>
    <w:rsid w:val="005C1E97"/>
    <w:rsid w:val="005C2631"/>
    <w:rsid w:val="005C279A"/>
    <w:rsid w:val="005C322D"/>
    <w:rsid w:val="005C5832"/>
    <w:rsid w:val="005C594B"/>
    <w:rsid w:val="005C5DF5"/>
    <w:rsid w:val="005C5F5F"/>
    <w:rsid w:val="005C623B"/>
    <w:rsid w:val="005C6306"/>
    <w:rsid w:val="005C6671"/>
    <w:rsid w:val="005C676B"/>
    <w:rsid w:val="005C69C0"/>
    <w:rsid w:val="005C72A8"/>
    <w:rsid w:val="005C7711"/>
    <w:rsid w:val="005D18C6"/>
    <w:rsid w:val="005D1B00"/>
    <w:rsid w:val="005D1FBD"/>
    <w:rsid w:val="005D2DD0"/>
    <w:rsid w:val="005D3586"/>
    <w:rsid w:val="005D36F8"/>
    <w:rsid w:val="005D382C"/>
    <w:rsid w:val="005D38C0"/>
    <w:rsid w:val="005D4A08"/>
    <w:rsid w:val="005D4EBF"/>
    <w:rsid w:val="005D575B"/>
    <w:rsid w:val="005D59A4"/>
    <w:rsid w:val="005D5B73"/>
    <w:rsid w:val="005D5C86"/>
    <w:rsid w:val="005D5DFF"/>
    <w:rsid w:val="005D5F0C"/>
    <w:rsid w:val="005D6462"/>
    <w:rsid w:val="005D6BD8"/>
    <w:rsid w:val="005D713A"/>
    <w:rsid w:val="005D737D"/>
    <w:rsid w:val="005E020F"/>
    <w:rsid w:val="005E12DA"/>
    <w:rsid w:val="005E2387"/>
    <w:rsid w:val="005E2792"/>
    <w:rsid w:val="005E3BE7"/>
    <w:rsid w:val="005E53ED"/>
    <w:rsid w:val="005E5CD3"/>
    <w:rsid w:val="005E6792"/>
    <w:rsid w:val="005E685D"/>
    <w:rsid w:val="005E6C3F"/>
    <w:rsid w:val="005E703E"/>
    <w:rsid w:val="005E7B7A"/>
    <w:rsid w:val="005E7D69"/>
    <w:rsid w:val="005F11E3"/>
    <w:rsid w:val="005F4467"/>
    <w:rsid w:val="005F4A88"/>
    <w:rsid w:val="005F4D9B"/>
    <w:rsid w:val="005F4DB2"/>
    <w:rsid w:val="005F62DA"/>
    <w:rsid w:val="005F6312"/>
    <w:rsid w:val="005F6365"/>
    <w:rsid w:val="005F726B"/>
    <w:rsid w:val="005F756D"/>
    <w:rsid w:val="006028F8"/>
    <w:rsid w:val="00602C7C"/>
    <w:rsid w:val="00603D54"/>
    <w:rsid w:val="00603DF4"/>
    <w:rsid w:val="00604CBA"/>
    <w:rsid w:val="00604F71"/>
    <w:rsid w:val="00605291"/>
    <w:rsid w:val="006058CB"/>
    <w:rsid w:val="0060676B"/>
    <w:rsid w:val="006072B5"/>
    <w:rsid w:val="0060787E"/>
    <w:rsid w:val="00610384"/>
    <w:rsid w:val="0061058E"/>
    <w:rsid w:val="0061084F"/>
    <w:rsid w:val="00610E64"/>
    <w:rsid w:val="0061117F"/>
    <w:rsid w:val="006114C9"/>
    <w:rsid w:val="00611D08"/>
    <w:rsid w:val="00611FB5"/>
    <w:rsid w:val="00611FCE"/>
    <w:rsid w:val="006150A1"/>
    <w:rsid w:val="00616626"/>
    <w:rsid w:val="00616A04"/>
    <w:rsid w:val="006174DE"/>
    <w:rsid w:val="006211E4"/>
    <w:rsid w:val="00622610"/>
    <w:rsid w:val="00622783"/>
    <w:rsid w:val="00622C7E"/>
    <w:rsid w:val="00625000"/>
    <w:rsid w:val="006252E7"/>
    <w:rsid w:val="00626BF1"/>
    <w:rsid w:val="00630B44"/>
    <w:rsid w:val="00631E4F"/>
    <w:rsid w:val="00633DBB"/>
    <w:rsid w:val="00634E20"/>
    <w:rsid w:val="00634E4D"/>
    <w:rsid w:val="00636607"/>
    <w:rsid w:val="00636709"/>
    <w:rsid w:val="00636B77"/>
    <w:rsid w:val="00637062"/>
    <w:rsid w:val="00641401"/>
    <w:rsid w:val="0064188A"/>
    <w:rsid w:val="00641907"/>
    <w:rsid w:val="006420DB"/>
    <w:rsid w:val="0064230E"/>
    <w:rsid w:val="00643016"/>
    <w:rsid w:val="0064333D"/>
    <w:rsid w:val="00643477"/>
    <w:rsid w:val="00644463"/>
    <w:rsid w:val="00645295"/>
    <w:rsid w:val="006466C8"/>
    <w:rsid w:val="006472F0"/>
    <w:rsid w:val="006479B7"/>
    <w:rsid w:val="00647AB7"/>
    <w:rsid w:val="00650162"/>
    <w:rsid w:val="00652B31"/>
    <w:rsid w:val="00652C68"/>
    <w:rsid w:val="006532EB"/>
    <w:rsid w:val="006542B4"/>
    <w:rsid w:val="006546F3"/>
    <w:rsid w:val="006548E9"/>
    <w:rsid w:val="0065523D"/>
    <w:rsid w:val="00655544"/>
    <w:rsid w:val="006558E3"/>
    <w:rsid w:val="006559CA"/>
    <w:rsid w:val="00657AC9"/>
    <w:rsid w:val="00661E54"/>
    <w:rsid w:val="00663719"/>
    <w:rsid w:val="0066377C"/>
    <w:rsid w:val="006642A8"/>
    <w:rsid w:val="0066466B"/>
    <w:rsid w:val="00665155"/>
    <w:rsid w:val="00665617"/>
    <w:rsid w:val="00665CFB"/>
    <w:rsid w:val="006665CF"/>
    <w:rsid w:val="006665EF"/>
    <w:rsid w:val="006673E2"/>
    <w:rsid w:val="0066764C"/>
    <w:rsid w:val="00667965"/>
    <w:rsid w:val="00667AF3"/>
    <w:rsid w:val="0067097E"/>
    <w:rsid w:val="00670DE6"/>
    <w:rsid w:val="00672305"/>
    <w:rsid w:val="00672632"/>
    <w:rsid w:val="00672A5B"/>
    <w:rsid w:val="00672B68"/>
    <w:rsid w:val="00672C1D"/>
    <w:rsid w:val="0067333D"/>
    <w:rsid w:val="006735C5"/>
    <w:rsid w:val="00673CAB"/>
    <w:rsid w:val="00673DF0"/>
    <w:rsid w:val="0067512A"/>
    <w:rsid w:val="00675C71"/>
    <w:rsid w:val="00675E19"/>
    <w:rsid w:val="006767D1"/>
    <w:rsid w:val="006778FC"/>
    <w:rsid w:val="006809E7"/>
    <w:rsid w:val="00680DBE"/>
    <w:rsid w:val="00680F6B"/>
    <w:rsid w:val="006823E7"/>
    <w:rsid w:val="0068242D"/>
    <w:rsid w:val="006835A8"/>
    <w:rsid w:val="00683907"/>
    <w:rsid w:val="0068512B"/>
    <w:rsid w:val="00690575"/>
    <w:rsid w:val="00690D2E"/>
    <w:rsid w:val="00691B66"/>
    <w:rsid w:val="00691BFD"/>
    <w:rsid w:val="00692310"/>
    <w:rsid w:val="00693913"/>
    <w:rsid w:val="00694196"/>
    <w:rsid w:val="00694242"/>
    <w:rsid w:val="00694FF1"/>
    <w:rsid w:val="00695385"/>
    <w:rsid w:val="00695648"/>
    <w:rsid w:val="00695688"/>
    <w:rsid w:val="00695928"/>
    <w:rsid w:val="00695E37"/>
    <w:rsid w:val="00696826"/>
    <w:rsid w:val="00697040"/>
    <w:rsid w:val="006972AF"/>
    <w:rsid w:val="006974D7"/>
    <w:rsid w:val="006974D8"/>
    <w:rsid w:val="00697B8E"/>
    <w:rsid w:val="006A158D"/>
    <w:rsid w:val="006A1FEE"/>
    <w:rsid w:val="006A31CC"/>
    <w:rsid w:val="006A3E89"/>
    <w:rsid w:val="006A5754"/>
    <w:rsid w:val="006A5C8B"/>
    <w:rsid w:val="006A6A1F"/>
    <w:rsid w:val="006A6CE7"/>
    <w:rsid w:val="006A794D"/>
    <w:rsid w:val="006A7EF3"/>
    <w:rsid w:val="006B038F"/>
    <w:rsid w:val="006B0605"/>
    <w:rsid w:val="006B06FB"/>
    <w:rsid w:val="006B09A3"/>
    <w:rsid w:val="006B1AD6"/>
    <w:rsid w:val="006B1D85"/>
    <w:rsid w:val="006B2961"/>
    <w:rsid w:val="006B34D9"/>
    <w:rsid w:val="006B3780"/>
    <w:rsid w:val="006B523E"/>
    <w:rsid w:val="006B6030"/>
    <w:rsid w:val="006B6B72"/>
    <w:rsid w:val="006B6D66"/>
    <w:rsid w:val="006B7085"/>
    <w:rsid w:val="006B71A8"/>
    <w:rsid w:val="006B71EB"/>
    <w:rsid w:val="006C0459"/>
    <w:rsid w:val="006C0601"/>
    <w:rsid w:val="006C1B62"/>
    <w:rsid w:val="006C1D8D"/>
    <w:rsid w:val="006C1E1D"/>
    <w:rsid w:val="006C26EB"/>
    <w:rsid w:val="006C2723"/>
    <w:rsid w:val="006C2904"/>
    <w:rsid w:val="006C2E54"/>
    <w:rsid w:val="006C30BD"/>
    <w:rsid w:val="006C43A1"/>
    <w:rsid w:val="006C4C94"/>
    <w:rsid w:val="006C5307"/>
    <w:rsid w:val="006C5986"/>
    <w:rsid w:val="006C6499"/>
    <w:rsid w:val="006C75A2"/>
    <w:rsid w:val="006C7AD7"/>
    <w:rsid w:val="006D0885"/>
    <w:rsid w:val="006D0CAD"/>
    <w:rsid w:val="006D1A59"/>
    <w:rsid w:val="006D1D71"/>
    <w:rsid w:val="006D2510"/>
    <w:rsid w:val="006D336F"/>
    <w:rsid w:val="006D51F9"/>
    <w:rsid w:val="006D558F"/>
    <w:rsid w:val="006D5D00"/>
    <w:rsid w:val="006D61BB"/>
    <w:rsid w:val="006D6207"/>
    <w:rsid w:val="006D6E5A"/>
    <w:rsid w:val="006D773F"/>
    <w:rsid w:val="006E02BB"/>
    <w:rsid w:val="006E1245"/>
    <w:rsid w:val="006E15E7"/>
    <w:rsid w:val="006E1B1B"/>
    <w:rsid w:val="006E2896"/>
    <w:rsid w:val="006E2B86"/>
    <w:rsid w:val="006E350E"/>
    <w:rsid w:val="006E43E4"/>
    <w:rsid w:val="006E4630"/>
    <w:rsid w:val="006E49F4"/>
    <w:rsid w:val="006E4B41"/>
    <w:rsid w:val="006E5EE4"/>
    <w:rsid w:val="006E6252"/>
    <w:rsid w:val="006E648A"/>
    <w:rsid w:val="006F0521"/>
    <w:rsid w:val="006F0CB1"/>
    <w:rsid w:val="006F1180"/>
    <w:rsid w:val="006F25DD"/>
    <w:rsid w:val="006F34A2"/>
    <w:rsid w:val="006F3817"/>
    <w:rsid w:val="006F4DD2"/>
    <w:rsid w:val="006F57D7"/>
    <w:rsid w:val="006F64BD"/>
    <w:rsid w:val="006F674F"/>
    <w:rsid w:val="006F7549"/>
    <w:rsid w:val="006F783B"/>
    <w:rsid w:val="006F7C31"/>
    <w:rsid w:val="0070038F"/>
    <w:rsid w:val="0070079F"/>
    <w:rsid w:val="00700B23"/>
    <w:rsid w:val="00702D94"/>
    <w:rsid w:val="007033CF"/>
    <w:rsid w:val="00703C55"/>
    <w:rsid w:val="00703C6C"/>
    <w:rsid w:val="0070469C"/>
    <w:rsid w:val="0070483C"/>
    <w:rsid w:val="00705107"/>
    <w:rsid w:val="00705998"/>
    <w:rsid w:val="00705E7F"/>
    <w:rsid w:val="0070642A"/>
    <w:rsid w:val="00706C54"/>
    <w:rsid w:val="00707210"/>
    <w:rsid w:val="0070796B"/>
    <w:rsid w:val="007113EA"/>
    <w:rsid w:val="00712600"/>
    <w:rsid w:val="00712919"/>
    <w:rsid w:val="00712B44"/>
    <w:rsid w:val="00714176"/>
    <w:rsid w:val="007149E9"/>
    <w:rsid w:val="00714DEB"/>
    <w:rsid w:val="00714E58"/>
    <w:rsid w:val="00714E91"/>
    <w:rsid w:val="0071557C"/>
    <w:rsid w:val="00715D81"/>
    <w:rsid w:val="007160E8"/>
    <w:rsid w:val="0071784A"/>
    <w:rsid w:val="00717950"/>
    <w:rsid w:val="0072078C"/>
    <w:rsid w:val="007210EC"/>
    <w:rsid w:val="007215D4"/>
    <w:rsid w:val="00721E51"/>
    <w:rsid w:val="00721F25"/>
    <w:rsid w:val="0072236A"/>
    <w:rsid w:val="0072260F"/>
    <w:rsid w:val="00722C7C"/>
    <w:rsid w:val="00723DAC"/>
    <w:rsid w:val="00725536"/>
    <w:rsid w:val="00726620"/>
    <w:rsid w:val="0072785C"/>
    <w:rsid w:val="0073154A"/>
    <w:rsid w:val="007317A6"/>
    <w:rsid w:val="00733769"/>
    <w:rsid w:val="00733AC7"/>
    <w:rsid w:val="00733FF0"/>
    <w:rsid w:val="007346E5"/>
    <w:rsid w:val="00734AC5"/>
    <w:rsid w:val="007357FB"/>
    <w:rsid w:val="00737CC2"/>
    <w:rsid w:val="00737E18"/>
    <w:rsid w:val="007400E4"/>
    <w:rsid w:val="007403AC"/>
    <w:rsid w:val="0074047E"/>
    <w:rsid w:val="00740CB2"/>
    <w:rsid w:val="00741A3B"/>
    <w:rsid w:val="00743D0A"/>
    <w:rsid w:val="00743E1B"/>
    <w:rsid w:val="0074581A"/>
    <w:rsid w:val="0074778A"/>
    <w:rsid w:val="00747B22"/>
    <w:rsid w:val="007524BD"/>
    <w:rsid w:val="007533A8"/>
    <w:rsid w:val="0075389C"/>
    <w:rsid w:val="00754BE6"/>
    <w:rsid w:val="007550BA"/>
    <w:rsid w:val="00756B85"/>
    <w:rsid w:val="007573E8"/>
    <w:rsid w:val="0075743F"/>
    <w:rsid w:val="00757DF4"/>
    <w:rsid w:val="00760056"/>
    <w:rsid w:val="007606D3"/>
    <w:rsid w:val="00761BBD"/>
    <w:rsid w:val="00762D34"/>
    <w:rsid w:val="00763430"/>
    <w:rsid w:val="00763FCC"/>
    <w:rsid w:val="00764638"/>
    <w:rsid w:val="00765B6E"/>
    <w:rsid w:val="00766AB5"/>
    <w:rsid w:val="00767542"/>
    <w:rsid w:val="00767BAC"/>
    <w:rsid w:val="0077024D"/>
    <w:rsid w:val="00770E56"/>
    <w:rsid w:val="007714B0"/>
    <w:rsid w:val="00771593"/>
    <w:rsid w:val="007716AA"/>
    <w:rsid w:val="00772F53"/>
    <w:rsid w:val="0077350B"/>
    <w:rsid w:val="00774150"/>
    <w:rsid w:val="007741A5"/>
    <w:rsid w:val="00774560"/>
    <w:rsid w:val="007750EE"/>
    <w:rsid w:val="007759E6"/>
    <w:rsid w:val="00776361"/>
    <w:rsid w:val="00780E87"/>
    <w:rsid w:val="00780F74"/>
    <w:rsid w:val="00781067"/>
    <w:rsid w:val="0078184C"/>
    <w:rsid w:val="007822B4"/>
    <w:rsid w:val="007825A5"/>
    <w:rsid w:val="00782991"/>
    <w:rsid w:val="00783EAF"/>
    <w:rsid w:val="007845A0"/>
    <w:rsid w:val="00784C3B"/>
    <w:rsid w:val="007856F1"/>
    <w:rsid w:val="007861FC"/>
    <w:rsid w:val="007863D2"/>
    <w:rsid w:val="00786593"/>
    <w:rsid w:val="00791EF9"/>
    <w:rsid w:val="00792427"/>
    <w:rsid w:val="00792501"/>
    <w:rsid w:val="007931AC"/>
    <w:rsid w:val="007932E5"/>
    <w:rsid w:val="00793712"/>
    <w:rsid w:val="00793AB8"/>
    <w:rsid w:val="007940D4"/>
    <w:rsid w:val="007947B8"/>
    <w:rsid w:val="0079550D"/>
    <w:rsid w:val="00795C3D"/>
    <w:rsid w:val="00796018"/>
    <w:rsid w:val="00796068"/>
    <w:rsid w:val="00796E4E"/>
    <w:rsid w:val="00797128"/>
    <w:rsid w:val="007972FB"/>
    <w:rsid w:val="007A0011"/>
    <w:rsid w:val="007A01E7"/>
    <w:rsid w:val="007A22F7"/>
    <w:rsid w:val="007A2BE0"/>
    <w:rsid w:val="007A3A10"/>
    <w:rsid w:val="007A4411"/>
    <w:rsid w:val="007A45C6"/>
    <w:rsid w:val="007A528E"/>
    <w:rsid w:val="007A5301"/>
    <w:rsid w:val="007A5623"/>
    <w:rsid w:val="007A62A1"/>
    <w:rsid w:val="007A66C5"/>
    <w:rsid w:val="007A6CD7"/>
    <w:rsid w:val="007A7851"/>
    <w:rsid w:val="007B1662"/>
    <w:rsid w:val="007B16E2"/>
    <w:rsid w:val="007B19B0"/>
    <w:rsid w:val="007B2F79"/>
    <w:rsid w:val="007B578F"/>
    <w:rsid w:val="007B6484"/>
    <w:rsid w:val="007B6B0B"/>
    <w:rsid w:val="007B6D2D"/>
    <w:rsid w:val="007B7BD5"/>
    <w:rsid w:val="007B7BF6"/>
    <w:rsid w:val="007C156D"/>
    <w:rsid w:val="007C2789"/>
    <w:rsid w:val="007C362C"/>
    <w:rsid w:val="007C4426"/>
    <w:rsid w:val="007C575E"/>
    <w:rsid w:val="007C5CFD"/>
    <w:rsid w:val="007C6879"/>
    <w:rsid w:val="007C77EC"/>
    <w:rsid w:val="007C79BF"/>
    <w:rsid w:val="007C7B84"/>
    <w:rsid w:val="007C7BA0"/>
    <w:rsid w:val="007D0169"/>
    <w:rsid w:val="007D03A6"/>
    <w:rsid w:val="007D0F53"/>
    <w:rsid w:val="007D11B9"/>
    <w:rsid w:val="007D123F"/>
    <w:rsid w:val="007D1637"/>
    <w:rsid w:val="007D30B3"/>
    <w:rsid w:val="007D3A88"/>
    <w:rsid w:val="007D3D3E"/>
    <w:rsid w:val="007D435B"/>
    <w:rsid w:val="007D4863"/>
    <w:rsid w:val="007D4A94"/>
    <w:rsid w:val="007D5238"/>
    <w:rsid w:val="007D6F31"/>
    <w:rsid w:val="007D7310"/>
    <w:rsid w:val="007D78A1"/>
    <w:rsid w:val="007D7909"/>
    <w:rsid w:val="007E101C"/>
    <w:rsid w:val="007E18C0"/>
    <w:rsid w:val="007E1A55"/>
    <w:rsid w:val="007E1E54"/>
    <w:rsid w:val="007E245D"/>
    <w:rsid w:val="007E280B"/>
    <w:rsid w:val="007E2FF0"/>
    <w:rsid w:val="007E335F"/>
    <w:rsid w:val="007E34D8"/>
    <w:rsid w:val="007E38CB"/>
    <w:rsid w:val="007E5192"/>
    <w:rsid w:val="007E65C9"/>
    <w:rsid w:val="007E6B84"/>
    <w:rsid w:val="007E7210"/>
    <w:rsid w:val="007E7669"/>
    <w:rsid w:val="007F099B"/>
    <w:rsid w:val="007F32A7"/>
    <w:rsid w:val="007F38A0"/>
    <w:rsid w:val="007F3B7D"/>
    <w:rsid w:val="007F4D34"/>
    <w:rsid w:val="007F5B90"/>
    <w:rsid w:val="007F6A4E"/>
    <w:rsid w:val="007F6C7B"/>
    <w:rsid w:val="007F6E3E"/>
    <w:rsid w:val="007F7432"/>
    <w:rsid w:val="007F7B7D"/>
    <w:rsid w:val="008002B6"/>
    <w:rsid w:val="008006C1"/>
    <w:rsid w:val="0080098B"/>
    <w:rsid w:val="00800A43"/>
    <w:rsid w:val="0080282C"/>
    <w:rsid w:val="00802AEB"/>
    <w:rsid w:val="00803BEA"/>
    <w:rsid w:val="00803FD4"/>
    <w:rsid w:val="008051F4"/>
    <w:rsid w:val="0080597B"/>
    <w:rsid w:val="0080613C"/>
    <w:rsid w:val="008069D8"/>
    <w:rsid w:val="008078A2"/>
    <w:rsid w:val="00810455"/>
    <w:rsid w:val="00811546"/>
    <w:rsid w:val="008117F4"/>
    <w:rsid w:val="008120F4"/>
    <w:rsid w:val="008121FE"/>
    <w:rsid w:val="0081281B"/>
    <w:rsid w:val="00812AEB"/>
    <w:rsid w:val="00812CA9"/>
    <w:rsid w:val="00812F7D"/>
    <w:rsid w:val="0081595E"/>
    <w:rsid w:val="00815D26"/>
    <w:rsid w:val="0081608B"/>
    <w:rsid w:val="0081671B"/>
    <w:rsid w:val="00817C1D"/>
    <w:rsid w:val="008208E8"/>
    <w:rsid w:val="00820ECF"/>
    <w:rsid w:val="00821017"/>
    <w:rsid w:val="00821888"/>
    <w:rsid w:val="00822B3C"/>
    <w:rsid w:val="00822DB4"/>
    <w:rsid w:val="00824171"/>
    <w:rsid w:val="0082457D"/>
    <w:rsid w:val="00824E72"/>
    <w:rsid w:val="008254CC"/>
    <w:rsid w:val="00825CFF"/>
    <w:rsid w:val="0082661E"/>
    <w:rsid w:val="0082690E"/>
    <w:rsid w:val="00826A35"/>
    <w:rsid w:val="008279F5"/>
    <w:rsid w:val="00827DD4"/>
    <w:rsid w:val="00827E05"/>
    <w:rsid w:val="008300A9"/>
    <w:rsid w:val="008313DE"/>
    <w:rsid w:val="00831E00"/>
    <w:rsid w:val="00832323"/>
    <w:rsid w:val="00832918"/>
    <w:rsid w:val="00832B61"/>
    <w:rsid w:val="00833241"/>
    <w:rsid w:val="0083336F"/>
    <w:rsid w:val="0083382E"/>
    <w:rsid w:val="00833A0F"/>
    <w:rsid w:val="008348A8"/>
    <w:rsid w:val="00835505"/>
    <w:rsid w:val="0083553A"/>
    <w:rsid w:val="00835E7B"/>
    <w:rsid w:val="008369AC"/>
    <w:rsid w:val="00836AE8"/>
    <w:rsid w:val="0083782E"/>
    <w:rsid w:val="00837A36"/>
    <w:rsid w:val="00837E81"/>
    <w:rsid w:val="00837EB5"/>
    <w:rsid w:val="0084014C"/>
    <w:rsid w:val="00840535"/>
    <w:rsid w:val="00840739"/>
    <w:rsid w:val="00840824"/>
    <w:rsid w:val="00840A8D"/>
    <w:rsid w:val="00840D90"/>
    <w:rsid w:val="00841C89"/>
    <w:rsid w:val="00841D17"/>
    <w:rsid w:val="0084223A"/>
    <w:rsid w:val="00842604"/>
    <w:rsid w:val="00842816"/>
    <w:rsid w:val="00842A63"/>
    <w:rsid w:val="00842C8B"/>
    <w:rsid w:val="00843059"/>
    <w:rsid w:val="00843382"/>
    <w:rsid w:val="00843AF6"/>
    <w:rsid w:val="00843F9E"/>
    <w:rsid w:val="00844160"/>
    <w:rsid w:val="00844BE8"/>
    <w:rsid w:val="00844FE9"/>
    <w:rsid w:val="00845BC5"/>
    <w:rsid w:val="00845D23"/>
    <w:rsid w:val="00845F88"/>
    <w:rsid w:val="008468CD"/>
    <w:rsid w:val="00846F62"/>
    <w:rsid w:val="00847A6E"/>
    <w:rsid w:val="00847B93"/>
    <w:rsid w:val="0085092E"/>
    <w:rsid w:val="0085095E"/>
    <w:rsid w:val="00851874"/>
    <w:rsid w:val="0085198B"/>
    <w:rsid w:val="00851CA2"/>
    <w:rsid w:val="00852CBE"/>
    <w:rsid w:val="008536A7"/>
    <w:rsid w:val="008547AD"/>
    <w:rsid w:val="00855F87"/>
    <w:rsid w:val="008567AB"/>
    <w:rsid w:val="0085681E"/>
    <w:rsid w:val="008572EB"/>
    <w:rsid w:val="0085742F"/>
    <w:rsid w:val="00857F1C"/>
    <w:rsid w:val="00860CC4"/>
    <w:rsid w:val="008626B0"/>
    <w:rsid w:val="00864B4F"/>
    <w:rsid w:val="00865CAF"/>
    <w:rsid w:val="008660A8"/>
    <w:rsid w:val="00866901"/>
    <w:rsid w:val="00866D0B"/>
    <w:rsid w:val="008678EA"/>
    <w:rsid w:val="00867C98"/>
    <w:rsid w:val="008707A7"/>
    <w:rsid w:val="008714DB"/>
    <w:rsid w:val="00871659"/>
    <w:rsid w:val="0087180F"/>
    <w:rsid w:val="0087209F"/>
    <w:rsid w:val="00872D99"/>
    <w:rsid w:val="00873A19"/>
    <w:rsid w:val="00873CBA"/>
    <w:rsid w:val="008742B6"/>
    <w:rsid w:val="008747B5"/>
    <w:rsid w:val="0087523B"/>
    <w:rsid w:val="008757C1"/>
    <w:rsid w:val="00876B7F"/>
    <w:rsid w:val="008771A9"/>
    <w:rsid w:val="008773DD"/>
    <w:rsid w:val="00877623"/>
    <w:rsid w:val="0088011B"/>
    <w:rsid w:val="008812B4"/>
    <w:rsid w:val="00882442"/>
    <w:rsid w:val="00882F84"/>
    <w:rsid w:val="008853C7"/>
    <w:rsid w:val="00885969"/>
    <w:rsid w:val="00885CB6"/>
    <w:rsid w:val="008872AE"/>
    <w:rsid w:val="008876EC"/>
    <w:rsid w:val="00887C39"/>
    <w:rsid w:val="00890033"/>
    <w:rsid w:val="008905E8"/>
    <w:rsid w:val="00890790"/>
    <w:rsid w:val="008907E5"/>
    <w:rsid w:val="00890D39"/>
    <w:rsid w:val="0089108A"/>
    <w:rsid w:val="0089234E"/>
    <w:rsid w:val="00892863"/>
    <w:rsid w:val="0089332C"/>
    <w:rsid w:val="008940E4"/>
    <w:rsid w:val="00894B4F"/>
    <w:rsid w:val="00895270"/>
    <w:rsid w:val="00895402"/>
    <w:rsid w:val="00895562"/>
    <w:rsid w:val="00895616"/>
    <w:rsid w:val="00896762"/>
    <w:rsid w:val="0089697E"/>
    <w:rsid w:val="00896F65"/>
    <w:rsid w:val="00897C9F"/>
    <w:rsid w:val="00897D37"/>
    <w:rsid w:val="008A0B96"/>
    <w:rsid w:val="008A1B77"/>
    <w:rsid w:val="008A1C77"/>
    <w:rsid w:val="008A1DBE"/>
    <w:rsid w:val="008A271B"/>
    <w:rsid w:val="008A3285"/>
    <w:rsid w:val="008A35E0"/>
    <w:rsid w:val="008A3D5E"/>
    <w:rsid w:val="008A453C"/>
    <w:rsid w:val="008A47BB"/>
    <w:rsid w:val="008A50A6"/>
    <w:rsid w:val="008A53A0"/>
    <w:rsid w:val="008A59E0"/>
    <w:rsid w:val="008A5E32"/>
    <w:rsid w:val="008A653D"/>
    <w:rsid w:val="008A6AC7"/>
    <w:rsid w:val="008A7686"/>
    <w:rsid w:val="008A7AEC"/>
    <w:rsid w:val="008B11F9"/>
    <w:rsid w:val="008B15DA"/>
    <w:rsid w:val="008B19D7"/>
    <w:rsid w:val="008B1BBF"/>
    <w:rsid w:val="008B1C49"/>
    <w:rsid w:val="008B362F"/>
    <w:rsid w:val="008B4146"/>
    <w:rsid w:val="008B45C4"/>
    <w:rsid w:val="008B5D7D"/>
    <w:rsid w:val="008B5E71"/>
    <w:rsid w:val="008B6553"/>
    <w:rsid w:val="008B6EEA"/>
    <w:rsid w:val="008B78A0"/>
    <w:rsid w:val="008B7EED"/>
    <w:rsid w:val="008C0A2B"/>
    <w:rsid w:val="008C0C3C"/>
    <w:rsid w:val="008C1328"/>
    <w:rsid w:val="008C13B5"/>
    <w:rsid w:val="008C21D0"/>
    <w:rsid w:val="008C2E5E"/>
    <w:rsid w:val="008C315B"/>
    <w:rsid w:val="008C37EA"/>
    <w:rsid w:val="008C3E28"/>
    <w:rsid w:val="008C424F"/>
    <w:rsid w:val="008C4BD2"/>
    <w:rsid w:val="008C53D2"/>
    <w:rsid w:val="008C5AD7"/>
    <w:rsid w:val="008C5F19"/>
    <w:rsid w:val="008C77D6"/>
    <w:rsid w:val="008D0322"/>
    <w:rsid w:val="008D07B8"/>
    <w:rsid w:val="008D1187"/>
    <w:rsid w:val="008D17FA"/>
    <w:rsid w:val="008D2894"/>
    <w:rsid w:val="008D2FCC"/>
    <w:rsid w:val="008D32FB"/>
    <w:rsid w:val="008D4281"/>
    <w:rsid w:val="008D4378"/>
    <w:rsid w:val="008D52BC"/>
    <w:rsid w:val="008D5690"/>
    <w:rsid w:val="008D5808"/>
    <w:rsid w:val="008D6685"/>
    <w:rsid w:val="008D7264"/>
    <w:rsid w:val="008D7718"/>
    <w:rsid w:val="008D7735"/>
    <w:rsid w:val="008D794A"/>
    <w:rsid w:val="008D7A0C"/>
    <w:rsid w:val="008E10D5"/>
    <w:rsid w:val="008E1757"/>
    <w:rsid w:val="008E23A7"/>
    <w:rsid w:val="008E3220"/>
    <w:rsid w:val="008E384C"/>
    <w:rsid w:val="008E402E"/>
    <w:rsid w:val="008E4972"/>
    <w:rsid w:val="008E49C4"/>
    <w:rsid w:val="008E5218"/>
    <w:rsid w:val="008E5572"/>
    <w:rsid w:val="008E57E3"/>
    <w:rsid w:val="008E72E1"/>
    <w:rsid w:val="008E7634"/>
    <w:rsid w:val="008E7989"/>
    <w:rsid w:val="008F19F0"/>
    <w:rsid w:val="008F1D9F"/>
    <w:rsid w:val="008F1EA0"/>
    <w:rsid w:val="008F2454"/>
    <w:rsid w:val="008F248A"/>
    <w:rsid w:val="008F342F"/>
    <w:rsid w:val="008F3760"/>
    <w:rsid w:val="008F3E41"/>
    <w:rsid w:val="008F5C92"/>
    <w:rsid w:val="008F6377"/>
    <w:rsid w:val="008F6A6A"/>
    <w:rsid w:val="008F741F"/>
    <w:rsid w:val="008F7A80"/>
    <w:rsid w:val="0090124B"/>
    <w:rsid w:val="00901941"/>
    <w:rsid w:val="00901A86"/>
    <w:rsid w:val="00902669"/>
    <w:rsid w:val="00905228"/>
    <w:rsid w:val="009053BF"/>
    <w:rsid w:val="009064F6"/>
    <w:rsid w:val="0090654F"/>
    <w:rsid w:val="00906590"/>
    <w:rsid w:val="009068BE"/>
    <w:rsid w:val="00907220"/>
    <w:rsid w:val="0090737A"/>
    <w:rsid w:val="00907402"/>
    <w:rsid w:val="00911EDD"/>
    <w:rsid w:val="0091210E"/>
    <w:rsid w:val="009123A6"/>
    <w:rsid w:val="0091272C"/>
    <w:rsid w:val="00912743"/>
    <w:rsid w:val="00912F91"/>
    <w:rsid w:val="0091333F"/>
    <w:rsid w:val="009149E1"/>
    <w:rsid w:val="00915C9E"/>
    <w:rsid w:val="009173F4"/>
    <w:rsid w:val="00917C6A"/>
    <w:rsid w:val="00920A84"/>
    <w:rsid w:val="009213BE"/>
    <w:rsid w:val="009228CF"/>
    <w:rsid w:val="009231DC"/>
    <w:rsid w:val="00923376"/>
    <w:rsid w:val="00924B82"/>
    <w:rsid w:val="00924DF7"/>
    <w:rsid w:val="00924ECF"/>
    <w:rsid w:val="0092661F"/>
    <w:rsid w:val="009266CE"/>
    <w:rsid w:val="00926BFD"/>
    <w:rsid w:val="00927052"/>
    <w:rsid w:val="00927365"/>
    <w:rsid w:val="00927693"/>
    <w:rsid w:val="00927ADA"/>
    <w:rsid w:val="00927B27"/>
    <w:rsid w:val="00930029"/>
    <w:rsid w:val="009305AD"/>
    <w:rsid w:val="00931092"/>
    <w:rsid w:val="0093130D"/>
    <w:rsid w:val="00932186"/>
    <w:rsid w:val="009326AF"/>
    <w:rsid w:val="00933B62"/>
    <w:rsid w:val="00933BCC"/>
    <w:rsid w:val="00933E3D"/>
    <w:rsid w:val="00934BFF"/>
    <w:rsid w:val="00934E76"/>
    <w:rsid w:val="009354B1"/>
    <w:rsid w:val="00936575"/>
    <w:rsid w:val="0093667B"/>
    <w:rsid w:val="00936B39"/>
    <w:rsid w:val="0093779B"/>
    <w:rsid w:val="00937BC0"/>
    <w:rsid w:val="00937FA8"/>
    <w:rsid w:val="009404B5"/>
    <w:rsid w:val="009412D9"/>
    <w:rsid w:val="009417C5"/>
    <w:rsid w:val="00941E1B"/>
    <w:rsid w:val="00941E83"/>
    <w:rsid w:val="0094232F"/>
    <w:rsid w:val="00943430"/>
    <w:rsid w:val="00943755"/>
    <w:rsid w:val="00943CAD"/>
    <w:rsid w:val="00944BD2"/>
    <w:rsid w:val="00945384"/>
    <w:rsid w:val="0094549E"/>
    <w:rsid w:val="0094556A"/>
    <w:rsid w:val="00945827"/>
    <w:rsid w:val="00946B11"/>
    <w:rsid w:val="009476AF"/>
    <w:rsid w:val="00950333"/>
    <w:rsid w:val="0095152F"/>
    <w:rsid w:val="00951D89"/>
    <w:rsid w:val="0095226A"/>
    <w:rsid w:val="00952672"/>
    <w:rsid w:val="00953CF7"/>
    <w:rsid w:val="00953E0E"/>
    <w:rsid w:val="00954597"/>
    <w:rsid w:val="00954F17"/>
    <w:rsid w:val="00956166"/>
    <w:rsid w:val="009569AD"/>
    <w:rsid w:val="00957A5E"/>
    <w:rsid w:val="00957C4C"/>
    <w:rsid w:val="00960378"/>
    <w:rsid w:val="009605C4"/>
    <w:rsid w:val="009607C6"/>
    <w:rsid w:val="00960A0C"/>
    <w:rsid w:val="00960F33"/>
    <w:rsid w:val="00960FBF"/>
    <w:rsid w:val="009614E1"/>
    <w:rsid w:val="00961746"/>
    <w:rsid w:val="0096200B"/>
    <w:rsid w:val="0096264B"/>
    <w:rsid w:val="00963379"/>
    <w:rsid w:val="00963411"/>
    <w:rsid w:val="00963EA7"/>
    <w:rsid w:val="00963ED6"/>
    <w:rsid w:val="00964808"/>
    <w:rsid w:val="00964F49"/>
    <w:rsid w:val="00966472"/>
    <w:rsid w:val="00966ABB"/>
    <w:rsid w:val="00966DC9"/>
    <w:rsid w:val="0097019F"/>
    <w:rsid w:val="009707CF"/>
    <w:rsid w:val="009707F7"/>
    <w:rsid w:val="00970AC2"/>
    <w:rsid w:val="00970C2B"/>
    <w:rsid w:val="00970D54"/>
    <w:rsid w:val="00971BDF"/>
    <w:rsid w:val="00971EF5"/>
    <w:rsid w:val="0097234F"/>
    <w:rsid w:val="00973363"/>
    <w:rsid w:val="009738A5"/>
    <w:rsid w:val="009746E5"/>
    <w:rsid w:val="00974BC2"/>
    <w:rsid w:val="009759F6"/>
    <w:rsid w:val="0097644C"/>
    <w:rsid w:val="00976C7F"/>
    <w:rsid w:val="00977324"/>
    <w:rsid w:val="00977500"/>
    <w:rsid w:val="009779B5"/>
    <w:rsid w:val="00980260"/>
    <w:rsid w:val="00981570"/>
    <w:rsid w:val="00981755"/>
    <w:rsid w:val="00981775"/>
    <w:rsid w:val="00983535"/>
    <w:rsid w:val="009837D5"/>
    <w:rsid w:val="00983811"/>
    <w:rsid w:val="0098383E"/>
    <w:rsid w:val="00983929"/>
    <w:rsid w:val="00983D25"/>
    <w:rsid w:val="0098424D"/>
    <w:rsid w:val="00984AFD"/>
    <w:rsid w:val="00984BE0"/>
    <w:rsid w:val="00985ACD"/>
    <w:rsid w:val="00986611"/>
    <w:rsid w:val="009867DF"/>
    <w:rsid w:val="009876C8"/>
    <w:rsid w:val="00987E9C"/>
    <w:rsid w:val="00990076"/>
    <w:rsid w:val="009900EF"/>
    <w:rsid w:val="009916F6"/>
    <w:rsid w:val="009919CA"/>
    <w:rsid w:val="009919E4"/>
    <w:rsid w:val="00992332"/>
    <w:rsid w:val="009944BF"/>
    <w:rsid w:val="009945E5"/>
    <w:rsid w:val="00994AB8"/>
    <w:rsid w:val="00994B84"/>
    <w:rsid w:val="00994F80"/>
    <w:rsid w:val="00995434"/>
    <w:rsid w:val="00995527"/>
    <w:rsid w:val="0099552F"/>
    <w:rsid w:val="00995A7C"/>
    <w:rsid w:val="0099674F"/>
    <w:rsid w:val="0099695B"/>
    <w:rsid w:val="00997F86"/>
    <w:rsid w:val="00997FC8"/>
    <w:rsid w:val="009A11C0"/>
    <w:rsid w:val="009A1595"/>
    <w:rsid w:val="009A1B91"/>
    <w:rsid w:val="009A1D63"/>
    <w:rsid w:val="009A24C7"/>
    <w:rsid w:val="009A3B85"/>
    <w:rsid w:val="009A45FB"/>
    <w:rsid w:val="009A4616"/>
    <w:rsid w:val="009A483E"/>
    <w:rsid w:val="009A4A44"/>
    <w:rsid w:val="009A546A"/>
    <w:rsid w:val="009A6A7E"/>
    <w:rsid w:val="009A6AED"/>
    <w:rsid w:val="009A7300"/>
    <w:rsid w:val="009B0337"/>
    <w:rsid w:val="009B152B"/>
    <w:rsid w:val="009B154B"/>
    <w:rsid w:val="009B167C"/>
    <w:rsid w:val="009B18F9"/>
    <w:rsid w:val="009B1CFC"/>
    <w:rsid w:val="009B2491"/>
    <w:rsid w:val="009B28BE"/>
    <w:rsid w:val="009B2F0B"/>
    <w:rsid w:val="009B36C2"/>
    <w:rsid w:val="009B379D"/>
    <w:rsid w:val="009B39A1"/>
    <w:rsid w:val="009B3FD5"/>
    <w:rsid w:val="009B4468"/>
    <w:rsid w:val="009B48D5"/>
    <w:rsid w:val="009B4B9C"/>
    <w:rsid w:val="009B4FD7"/>
    <w:rsid w:val="009B5101"/>
    <w:rsid w:val="009B53C6"/>
    <w:rsid w:val="009B542E"/>
    <w:rsid w:val="009B5792"/>
    <w:rsid w:val="009B5B9C"/>
    <w:rsid w:val="009B5C33"/>
    <w:rsid w:val="009B5CCD"/>
    <w:rsid w:val="009B6E9B"/>
    <w:rsid w:val="009B7AE6"/>
    <w:rsid w:val="009C0076"/>
    <w:rsid w:val="009C018E"/>
    <w:rsid w:val="009C0296"/>
    <w:rsid w:val="009C0C95"/>
    <w:rsid w:val="009C0F22"/>
    <w:rsid w:val="009C0FCB"/>
    <w:rsid w:val="009C1136"/>
    <w:rsid w:val="009C1B5C"/>
    <w:rsid w:val="009C1B99"/>
    <w:rsid w:val="009C287F"/>
    <w:rsid w:val="009C32E1"/>
    <w:rsid w:val="009C344B"/>
    <w:rsid w:val="009C36CE"/>
    <w:rsid w:val="009C3D26"/>
    <w:rsid w:val="009C402F"/>
    <w:rsid w:val="009C4ADA"/>
    <w:rsid w:val="009C4EB1"/>
    <w:rsid w:val="009C55D6"/>
    <w:rsid w:val="009C59E0"/>
    <w:rsid w:val="009C73BF"/>
    <w:rsid w:val="009C767C"/>
    <w:rsid w:val="009C77EC"/>
    <w:rsid w:val="009C7EDD"/>
    <w:rsid w:val="009C7F29"/>
    <w:rsid w:val="009D0C8C"/>
    <w:rsid w:val="009D0EE3"/>
    <w:rsid w:val="009D10C4"/>
    <w:rsid w:val="009D1272"/>
    <w:rsid w:val="009D1981"/>
    <w:rsid w:val="009D2832"/>
    <w:rsid w:val="009D28D6"/>
    <w:rsid w:val="009D3580"/>
    <w:rsid w:val="009D35A6"/>
    <w:rsid w:val="009D369F"/>
    <w:rsid w:val="009D4EB5"/>
    <w:rsid w:val="009D6255"/>
    <w:rsid w:val="009D62AC"/>
    <w:rsid w:val="009D6489"/>
    <w:rsid w:val="009E1962"/>
    <w:rsid w:val="009E28A5"/>
    <w:rsid w:val="009E2DAC"/>
    <w:rsid w:val="009E326F"/>
    <w:rsid w:val="009E4AC4"/>
    <w:rsid w:val="009E4B70"/>
    <w:rsid w:val="009E50BA"/>
    <w:rsid w:val="009E55C0"/>
    <w:rsid w:val="009E5DEA"/>
    <w:rsid w:val="009E64A7"/>
    <w:rsid w:val="009E7A04"/>
    <w:rsid w:val="009F19F7"/>
    <w:rsid w:val="009F1CC0"/>
    <w:rsid w:val="009F2323"/>
    <w:rsid w:val="009F2A55"/>
    <w:rsid w:val="009F2C70"/>
    <w:rsid w:val="009F3274"/>
    <w:rsid w:val="009F3F61"/>
    <w:rsid w:val="009F4551"/>
    <w:rsid w:val="009F4E27"/>
    <w:rsid w:val="009F4F47"/>
    <w:rsid w:val="009F54A3"/>
    <w:rsid w:val="009F5D5D"/>
    <w:rsid w:val="009F60E8"/>
    <w:rsid w:val="00A014E8"/>
    <w:rsid w:val="00A01F6D"/>
    <w:rsid w:val="00A0297E"/>
    <w:rsid w:val="00A03A10"/>
    <w:rsid w:val="00A04499"/>
    <w:rsid w:val="00A04DD1"/>
    <w:rsid w:val="00A0519F"/>
    <w:rsid w:val="00A05219"/>
    <w:rsid w:val="00A054D4"/>
    <w:rsid w:val="00A061B8"/>
    <w:rsid w:val="00A063B6"/>
    <w:rsid w:val="00A065DF"/>
    <w:rsid w:val="00A072C2"/>
    <w:rsid w:val="00A07A6C"/>
    <w:rsid w:val="00A07CE5"/>
    <w:rsid w:val="00A1037C"/>
    <w:rsid w:val="00A11094"/>
    <w:rsid w:val="00A129D6"/>
    <w:rsid w:val="00A12C91"/>
    <w:rsid w:val="00A12F19"/>
    <w:rsid w:val="00A1334F"/>
    <w:rsid w:val="00A13B5A"/>
    <w:rsid w:val="00A1408C"/>
    <w:rsid w:val="00A14BEB"/>
    <w:rsid w:val="00A15487"/>
    <w:rsid w:val="00A15562"/>
    <w:rsid w:val="00A15CC5"/>
    <w:rsid w:val="00A15FF4"/>
    <w:rsid w:val="00A16F8D"/>
    <w:rsid w:val="00A17598"/>
    <w:rsid w:val="00A17B5D"/>
    <w:rsid w:val="00A21865"/>
    <w:rsid w:val="00A2195E"/>
    <w:rsid w:val="00A21BDA"/>
    <w:rsid w:val="00A2200E"/>
    <w:rsid w:val="00A22345"/>
    <w:rsid w:val="00A227A9"/>
    <w:rsid w:val="00A228B4"/>
    <w:rsid w:val="00A24204"/>
    <w:rsid w:val="00A2438F"/>
    <w:rsid w:val="00A253CB"/>
    <w:rsid w:val="00A25F32"/>
    <w:rsid w:val="00A26ED4"/>
    <w:rsid w:val="00A27444"/>
    <w:rsid w:val="00A27F34"/>
    <w:rsid w:val="00A304F4"/>
    <w:rsid w:val="00A30E57"/>
    <w:rsid w:val="00A30EE8"/>
    <w:rsid w:val="00A31E26"/>
    <w:rsid w:val="00A32052"/>
    <w:rsid w:val="00A328C1"/>
    <w:rsid w:val="00A33AD0"/>
    <w:rsid w:val="00A35480"/>
    <w:rsid w:val="00A358E1"/>
    <w:rsid w:val="00A37371"/>
    <w:rsid w:val="00A37F6B"/>
    <w:rsid w:val="00A4040C"/>
    <w:rsid w:val="00A41434"/>
    <w:rsid w:val="00A418C9"/>
    <w:rsid w:val="00A41DD1"/>
    <w:rsid w:val="00A428A8"/>
    <w:rsid w:val="00A4334F"/>
    <w:rsid w:val="00A433B4"/>
    <w:rsid w:val="00A434DC"/>
    <w:rsid w:val="00A43D12"/>
    <w:rsid w:val="00A44C31"/>
    <w:rsid w:val="00A454AC"/>
    <w:rsid w:val="00A4735F"/>
    <w:rsid w:val="00A473BB"/>
    <w:rsid w:val="00A51245"/>
    <w:rsid w:val="00A517AA"/>
    <w:rsid w:val="00A5346A"/>
    <w:rsid w:val="00A55D3D"/>
    <w:rsid w:val="00A55F4C"/>
    <w:rsid w:val="00A574AC"/>
    <w:rsid w:val="00A57C3D"/>
    <w:rsid w:val="00A603D8"/>
    <w:rsid w:val="00A610AF"/>
    <w:rsid w:val="00A6158A"/>
    <w:rsid w:val="00A61F4F"/>
    <w:rsid w:val="00A641A3"/>
    <w:rsid w:val="00A64851"/>
    <w:rsid w:val="00A64ECA"/>
    <w:rsid w:val="00A653D2"/>
    <w:rsid w:val="00A65CE6"/>
    <w:rsid w:val="00A6627E"/>
    <w:rsid w:val="00A6731D"/>
    <w:rsid w:val="00A6745E"/>
    <w:rsid w:val="00A67771"/>
    <w:rsid w:val="00A67FA8"/>
    <w:rsid w:val="00A700ED"/>
    <w:rsid w:val="00A7122E"/>
    <w:rsid w:val="00A71A2B"/>
    <w:rsid w:val="00A71D4B"/>
    <w:rsid w:val="00A73CDA"/>
    <w:rsid w:val="00A744CE"/>
    <w:rsid w:val="00A7461D"/>
    <w:rsid w:val="00A760EE"/>
    <w:rsid w:val="00A763AC"/>
    <w:rsid w:val="00A80305"/>
    <w:rsid w:val="00A80502"/>
    <w:rsid w:val="00A80A4B"/>
    <w:rsid w:val="00A80BDC"/>
    <w:rsid w:val="00A81E78"/>
    <w:rsid w:val="00A822F4"/>
    <w:rsid w:val="00A82398"/>
    <w:rsid w:val="00A8245B"/>
    <w:rsid w:val="00A827BA"/>
    <w:rsid w:val="00A82919"/>
    <w:rsid w:val="00A83235"/>
    <w:rsid w:val="00A83C75"/>
    <w:rsid w:val="00A83E29"/>
    <w:rsid w:val="00A8418D"/>
    <w:rsid w:val="00A850E8"/>
    <w:rsid w:val="00A854C5"/>
    <w:rsid w:val="00A85568"/>
    <w:rsid w:val="00A85B3B"/>
    <w:rsid w:val="00A85C2D"/>
    <w:rsid w:val="00A8654C"/>
    <w:rsid w:val="00A86E29"/>
    <w:rsid w:val="00A87334"/>
    <w:rsid w:val="00A87E1F"/>
    <w:rsid w:val="00A912C2"/>
    <w:rsid w:val="00A91CEC"/>
    <w:rsid w:val="00A92B68"/>
    <w:rsid w:val="00A9441A"/>
    <w:rsid w:val="00A95760"/>
    <w:rsid w:val="00A9672C"/>
    <w:rsid w:val="00A9797F"/>
    <w:rsid w:val="00A97ACC"/>
    <w:rsid w:val="00A97F2B"/>
    <w:rsid w:val="00AA0111"/>
    <w:rsid w:val="00AA0B18"/>
    <w:rsid w:val="00AA2D1A"/>
    <w:rsid w:val="00AA2EEE"/>
    <w:rsid w:val="00AA35C5"/>
    <w:rsid w:val="00AA35EC"/>
    <w:rsid w:val="00AA5D45"/>
    <w:rsid w:val="00AA645A"/>
    <w:rsid w:val="00AA757B"/>
    <w:rsid w:val="00AA781B"/>
    <w:rsid w:val="00AA7886"/>
    <w:rsid w:val="00AA7DBB"/>
    <w:rsid w:val="00AB129E"/>
    <w:rsid w:val="00AB12F3"/>
    <w:rsid w:val="00AB23B9"/>
    <w:rsid w:val="00AB273A"/>
    <w:rsid w:val="00AB2E0F"/>
    <w:rsid w:val="00AB3565"/>
    <w:rsid w:val="00AB6467"/>
    <w:rsid w:val="00AB6FC1"/>
    <w:rsid w:val="00AB77C3"/>
    <w:rsid w:val="00AC03D5"/>
    <w:rsid w:val="00AC0524"/>
    <w:rsid w:val="00AC0911"/>
    <w:rsid w:val="00AC12AA"/>
    <w:rsid w:val="00AC19F5"/>
    <w:rsid w:val="00AC1F03"/>
    <w:rsid w:val="00AC2528"/>
    <w:rsid w:val="00AC2BF0"/>
    <w:rsid w:val="00AC3B1F"/>
    <w:rsid w:val="00AC4A1C"/>
    <w:rsid w:val="00AC510A"/>
    <w:rsid w:val="00AC5EF4"/>
    <w:rsid w:val="00AC6242"/>
    <w:rsid w:val="00AD20F9"/>
    <w:rsid w:val="00AD21E3"/>
    <w:rsid w:val="00AD257A"/>
    <w:rsid w:val="00AD2653"/>
    <w:rsid w:val="00AD31ED"/>
    <w:rsid w:val="00AD36DD"/>
    <w:rsid w:val="00AD4750"/>
    <w:rsid w:val="00AD47E8"/>
    <w:rsid w:val="00AD74D2"/>
    <w:rsid w:val="00AD78BC"/>
    <w:rsid w:val="00AE04A2"/>
    <w:rsid w:val="00AE0F50"/>
    <w:rsid w:val="00AE1298"/>
    <w:rsid w:val="00AE173F"/>
    <w:rsid w:val="00AE1896"/>
    <w:rsid w:val="00AE1B65"/>
    <w:rsid w:val="00AE26C0"/>
    <w:rsid w:val="00AE2A3E"/>
    <w:rsid w:val="00AF2476"/>
    <w:rsid w:val="00AF3459"/>
    <w:rsid w:val="00AF3C3E"/>
    <w:rsid w:val="00AF3FAD"/>
    <w:rsid w:val="00AF4C14"/>
    <w:rsid w:val="00AF5296"/>
    <w:rsid w:val="00AF6079"/>
    <w:rsid w:val="00AF60C8"/>
    <w:rsid w:val="00AF657E"/>
    <w:rsid w:val="00AF660A"/>
    <w:rsid w:val="00AF71FF"/>
    <w:rsid w:val="00AF72CE"/>
    <w:rsid w:val="00AF777F"/>
    <w:rsid w:val="00AF7912"/>
    <w:rsid w:val="00AF7BEE"/>
    <w:rsid w:val="00AF7CA3"/>
    <w:rsid w:val="00B00765"/>
    <w:rsid w:val="00B025BB"/>
    <w:rsid w:val="00B02DE6"/>
    <w:rsid w:val="00B03128"/>
    <w:rsid w:val="00B04386"/>
    <w:rsid w:val="00B0487F"/>
    <w:rsid w:val="00B056FD"/>
    <w:rsid w:val="00B05792"/>
    <w:rsid w:val="00B059A1"/>
    <w:rsid w:val="00B06645"/>
    <w:rsid w:val="00B06F4B"/>
    <w:rsid w:val="00B10169"/>
    <w:rsid w:val="00B102F3"/>
    <w:rsid w:val="00B1043A"/>
    <w:rsid w:val="00B1167B"/>
    <w:rsid w:val="00B11D26"/>
    <w:rsid w:val="00B12F5B"/>
    <w:rsid w:val="00B1303E"/>
    <w:rsid w:val="00B1380E"/>
    <w:rsid w:val="00B14059"/>
    <w:rsid w:val="00B1428D"/>
    <w:rsid w:val="00B145B4"/>
    <w:rsid w:val="00B15A7E"/>
    <w:rsid w:val="00B15ABD"/>
    <w:rsid w:val="00B16D08"/>
    <w:rsid w:val="00B17DB5"/>
    <w:rsid w:val="00B2028C"/>
    <w:rsid w:val="00B20999"/>
    <w:rsid w:val="00B20E0E"/>
    <w:rsid w:val="00B20E92"/>
    <w:rsid w:val="00B20F29"/>
    <w:rsid w:val="00B21681"/>
    <w:rsid w:val="00B21A39"/>
    <w:rsid w:val="00B21A6B"/>
    <w:rsid w:val="00B21C83"/>
    <w:rsid w:val="00B21D56"/>
    <w:rsid w:val="00B2244E"/>
    <w:rsid w:val="00B236C0"/>
    <w:rsid w:val="00B2490D"/>
    <w:rsid w:val="00B24C34"/>
    <w:rsid w:val="00B24C9B"/>
    <w:rsid w:val="00B24D93"/>
    <w:rsid w:val="00B2559B"/>
    <w:rsid w:val="00B25FA2"/>
    <w:rsid w:val="00B26562"/>
    <w:rsid w:val="00B26B46"/>
    <w:rsid w:val="00B271C3"/>
    <w:rsid w:val="00B274E4"/>
    <w:rsid w:val="00B27EE5"/>
    <w:rsid w:val="00B30E6B"/>
    <w:rsid w:val="00B313E3"/>
    <w:rsid w:val="00B32C7C"/>
    <w:rsid w:val="00B3320C"/>
    <w:rsid w:val="00B33E12"/>
    <w:rsid w:val="00B33F6F"/>
    <w:rsid w:val="00B33FF7"/>
    <w:rsid w:val="00B341FC"/>
    <w:rsid w:val="00B34432"/>
    <w:rsid w:val="00B347E6"/>
    <w:rsid w:val="00B348F1"/>
    <w:rsid w:val="00B349DE"/>
    <w:rsid w:val="00B35016"/>
    <w:rsid w:val="00B357A2"/>
    <w:rsid w:val="00B37F9F"/>
    <w:rsid w:val="00B4112A"/>
    <w:rsid w:val="00B41420"/>
    <w:rsid w:val="00B41F89"/>
    <w:rsid w:val="00B4247B"/>
    <w:rsid w:val="00B4276B"/>
    <w:rsid w:val="00B429DB"/>
    <w:rsid w:val="00B42F7C"/>
    <w:rsid w:val="00B43850"/>
    <w:rsid w:val="00B440C1"/>
    <w:rsid w:val="00B444AC"/>
    <w:rsid w:val="00B44774"/>
    <w:rsid w:val="00B44915"/>
    <w:rsid w:val="00B456B6"/>
    <w:rsid w:val="00B46944"/>
    <w:rsid w:val="00B4695E"/>
    <w:rsid w:val="00B46A29"/>
    <w:rsid w:val="00B46F94"/>
    <w:rsid w:val="00B4782D"/>
    <w:rsid w:val="00B47F61"/>
    <w:rsid w:val="00B500DE"/>
    <w:rsid w:val="00B5075B"/>
    <w:rsid w:val="00B5208C"/>
    <w:rsid w:val="00B53A25"/>
    <w:rsid w:val="00B54B88"/>
    <w:rsid w:val="00B55663"/>
    <w:rsid w:val="00B55ECE"/>
    <w:rsid w:val="00B55F04"/>
    <w:rsid w:val="00B566F6"/>
    <w:rsid w:val="00B572F6"/>
    <w:rsid w:val="00B6063A"/>
    <w:rsid w:val="00B60A5E"/>
    <w:rsid w:val="00B60BFE"/>
    <w:rsid w:val="00B62584"/>
    <w:rsid w:val="00B62D30"/>
    <w:rsid w:val="00B636CD"/>
    <w:rsid w:val="00B6477D"/>
    <w:rsid w:val="00B6495B"/>
    <w:rsid w:val="00B64E5B"/>
    <w:rsid w:val="00B64EC5"/>
    <w:rsid w:val="00B65442"/>
    <w:rsid w:val="00B65D32"/>
    <w:rsid w:val="00B66740"/>
    <w:rsid w:val="00B6693F"/>
    <w:rsid w:val="00B66D2E"/>
    <w:rsid w:val="00B70AA4"/>
    <w:rsid w:val="00B710E6"/>
    <w:rsid w:val="00B712C7"/>
    <w:rsid w:val="00B71AED"/>
    <w:rsid w:val="00B72FDA"/>
    <w:rsid w:val="00B731DF"/>
    <w:rsid w:val="00B73B12"/>
    <w:rsid w:val="00B73BEF"/>
    <w:rsid w:val="00B740E9"/>
    <w:rsid w:val="00B74D5F"/>
    <w:rsid w:val="00B762C8"/>
    <w:rsid w:val="00B763FE"/>
    <w:rsid w:val="00B7797C"/>
    <w:rsid w:val="00B80618"/>
    <w:rsid w:val="00B813D0"/>
    <w:rsid w:val="00B8205E"/>
    <w:rsid w:val="00B82B94"/>
    <w:rsid w:val="00B82BCF"/>
    <w:rsid w:val="00B82BE0"/>
    <w:rsid w:val="00B82C5B"/>
    <w:rsid w:val="00B8402A"/>
    <w:rsid w:val="00B84420"/>
    <w:rsid w:val="00B84723"/>
    <w:rsid w:val="00B8504A"/>
    <w:rsid w:val="00B859A0"/>
    <w:rsid w:val="00B85B07"/>
    <w:rsid w:val="00B86B80"/>
    <w:rsid w:val="00B874DD"/>
    <w:rsid w:val="00B875BD"/>
    <w:rsid w:val="00B87A01"/>
    <w:rsid w:val="00B91001"/>
    <w:rsid w:val="00B9112D"/>
    <w:rsid w:val="00B9147B"/>
    <w:rsid w:val="00B91DDF"/>
    <w:rsid w:val="00B91EBE"/>
    <w:rsid w:val="00B92DD3"/>
    <w:rsid w:val="00B92FC7"/>
    <w:rsid w:val="00B94109"/>
    <w:rsid w:val="00B94C56"/>
    <w:rsid w:val="00B96082"/>
    <w:rsid w:val="00B97036"/>
    <w:rsid w:val="00B978FB"/>
    <w:rsid w:val="00B97C1D"/>
    <w:rsid w:val="00BA0365"/>
    <w:rsid w:val="00BA0BD1"/>
    <w:rsid w:val="00BA0C66"/>
    <w:rsid w:val="00BA149E"/>
    <w:rsid w:val="00BA2763"/>
    <w:rsid w:val="00BA3268"/>
    <w:rsid w:val="00BA3588"/>
    <w:rsid w:val="00BA4923"/>
    <w:rsid w:val="00BA4F42"/>
    <w:rsid w:val="00BA5098"/>
    <w:rsid w:val="00BA727E"/>
    <w:rsid w:val="00BA7301"/>
    <w:rsid w:val="00BB0D8D"/>
    <w:rsid w:val="00BB24DE"/>
    <w:rsid w:val="00BB2D4C"/>
    <w:rsid w:val="00BB2DC2"/>
    <w:rsid w:val="00BB32CC"/>
    <w:rsid w:val="00BB3469"/>
    <w:rsid w:val="00BB3C0F"/>
    <w:rsid w:val="00BB4BF1"/>
    <w:rsid w:val="00BB4F6F"/>
    <w:rsid w:val="00BB5AC5"/>
    <w:rsid w:val="00BB5CAC"/>
    <w:rsid w:val="00BB6DC2"/>
    <w:rsid w:val="00BB6ED3"/>
    <w:rsid w:val="00BB6FE4"/>
    <w:rsid w:val="00BB7430"/>
    <w:rsid w:val="00BC09FB"/>
    <w:rsid w:val="00BC0F52"/>
    <w:rsid w:val="00BC1886"/>
    <w:rsid w:val="00BC1A0B"/>
    <w:rsid w:val="00BC2036"/>
    <w:rsid w:val="00BC20A6"/>
    <w:rsid w:val="00BC2B9F"/>
    <w:rsid w:val="00BC35F3"/>
    <w:rsid w:val="00BC44D2"/>
    <w:rsid w:val="00BC49E0"/>
    <w:rsid w:val="00BC4BF2"/>
    <w:rsid w:val="00BC5056"/>
    <w:rsid w:val="00BC5C1E"/>
    <w:rsid w:val="00BD18B1"/>
    <w:rsid w:val="00BD20B1"/>
    <w:rsid w:val="00BD2B18"/>
    <w:rsid w:val="00BD2CB2"/>
    <w:rsid w:val="00BD2CE0"/>
    <w:rsid w:val="00BD31AF"/>
    <w:rsid w:val="00BD411A"/>
    <w:rsid w:val="00BD4746"/>
    <w:rsid w:val="00BD7522"/>
    <w:rsid w:val="00BD7FA9"/>
    <w:rsid w:val="00BE0332"/>
    <w:rsid w:val="00BE0457"/>
    <w:rsid w:val="00BE08B6"/>
    <w:rsid w:val="00BE095B"/>
    <w:rsid w:val="00BE1E63"/>
    <w:rsid w:val="00BE1FBC"/>
    <w:rsid w:val="00BE210F"/>
    <w:rsid w:val="00BE3502"/>
    <w:rsid w:val="00BE3659"/>
    <w:rsid w:val="00BE4829"/>
    <w:rsid w:val="00BE6872"/>
    <w:rsid w:val="00BE6E68"/>
    <w:rsid w:val="00BE76EC"/>
    <w:rsid w:val="00BF0AFB"/>
    <w:rsid w:val="00BF1171"/>
    <w:rsid w:val="00BF11FB"/>
    <w:rsid w:val="00BF1626"/>
    <w:rsid w:val="00BF2629"/>
    <w:rsid w:val="00BF3C41"/>
    <w:rsid w:val="00BF3FC7"/>
    <w:rsid w:val="00BF4327"/>
    <w:rsid w:val="00BF4BD2"/>
    <w:rsid w:val="00BF5A6A"/>
    <w:rsid w:val="00BF5E70"/>
    <w:rsid w:val="00BF61C8"/>
    <w:rsid w:val="00BF6D59"/>
    <w:rsid w:val="00BF7F74"/>
    <w:rsid w:val="00C004B4"/>
    <w:rsid w:val="00C01643"/>
    <w:rsid w:val="00C01C80"/>
    <w:rsid w:val="00C0271E"/>
    <w:rsid w:val="00C03188"/>
    <w:rsid w:val="00C036B5"/>
    <w:rsid w:val="00C0513E"/>
    <w:rsid w:val="00C05333"/>
    <w:rsid w:val="00C0628C"/>
    <w:rsid w:val="00C069AE"/>
    <w:rsid w:val="00C06FA2"/>
    <w:rsid w:val="00C100FB"/>
    <w:rsid w:val="00C101D1"/>
    <w:rsid w:val="00C102A2"/>
    <w:rsid w:val="00C103F8"/>
    <w:rsid w:val="00C10CE8"/>
    <w:rsid w:val="00C1115D"/>
    <w:rsid w:val="00C116D1"/>
    <w:rsid w:val="00C117A0"/>
    <w:rsid w:val="00C1220C"/>
    <w:rsid w:val="00C12480"/>
    <w:rsid w:val="00C1261A"/>
    <w:rsid w:val="00C12BBE"/>
    <w:rsid w:val="00C134D8"/>
    <w:rsid w:val="00C13F94"/>
    <w:rsid w:val="00C15DA4"/>
    <w:rsid w:val="00C16BF8"/>
    <w:rsid w:val="00C17300"/>
    <w:rsid w:val="00C17C4F"/>
    <w:rsid w:val="00C17D31"/>
    <w:rsid w:val="00C20A27"/>
    <w:rsid w:val="00C20BD9"/>
    <w:rsid w:val="00C20D4A"/>
    <w:rsid w:val="00C21478"/>
    <w:rsid w:val="00C23413"/>
    <w:rsid w:val="00C23E59"/>
    <w:rsid w:val="00C24A0E"/>
    <w:rsid w:val="00C24D0E"/>
    <w:rsid w:val="00C24DE0"/>
    <w:rsid w:val="00C24FCB"/>
    <w:rsid w:val="00C25B8D"/>
    <w:rsid w:val="00C2694A"/>
    <w:rsid w:val="00C276B4"/>
    <w:rsid w:val="00C27FB2"/>
    <w:rsid w:val="00C30051"/>
    <w:rsid w:val="00C301EC"/>
    <w:rsid w:val="00C318AD"/>
    <w:rsid w:val="00C31918"/>
    <w:rsid w:val="00C31B30"/>
    <w:rsid w:val="00C328A2"/>
    <w:rsid w:val="00C32EE6"/>
    <w:rsid w:val="00C32FB5"/>
    <w:rsid w:val="00C3328E"/>
    <w:rsid w:val="00C3404D"/>
    <w:rsid w:val="00C37AE7"/>
    <w:rsid w:val="00C37DE6"/>
    <w:rsid w:val="00C4019C"/>
    <w:rsid w:val="00C40FA8"/>
    <w:rsid w:val="00C412DD"/>
    <w:rsid w:val="00C42628"/>
    <w:rsid w:val="00C44055"/>
    <w:rsid w:val="00C4599B"/>
    <w:rsid w:val="00C465A8"/>
    <w:rsid w:val="00C47128"/>
    <w:rsid w:val="00C47420"/>
    <w:rsid w:val="00C50F88"/>
    <w:rsid w:val="00C5141A"/>
    <w:rsid w:val="00C51B59"/>
    <w:rsid w:val="00C520FB"/>
    <w:rsid w:val="00C5270C"/>
    <w:rsid w:val="00C5288F"/>
    <w:rsid w:val="00C52A35"/>
    <w:rsid w:val="00C535B2"/>
    <w:rsid w:val="00C5553A"/>
    <w:rsid w:val="00C55AFB"/>
    <w:rsid w:val="00C565A2"/>
    <w:rsid w:val="00C60053"/>
    <w:rsid w:val="00C602AA"/>
    <w:rsid w:val="00C60988"/>
    <w:rsid w:val="00C60FF2"/>
    <w:rsid w:val="00C61500"/>
    <w:rsid w:val="00C6172F"/>
    <w:rsid w:val="00C61E9E"/>
    <w:rsid w:val="00C6297E"/>
    <w:rsid w:val="00C629F2"/>
    <w:rsid w:val="00C62F74"/>
    <w:rsid w:val="00C63030"/>
    <w:rsid w:val="00C63A1F"/>
    <w:rsid w:val="00C63C6D"/>
    <w:rsid w:val="00C64138"/>
    <w:rsid w:val="00C654F8"/>
    <w:rsid w:val="00C66BB7"/>
    <w:rsid w:val="00C679CA"/>
    <w:rsid w:val="00C7199C"/>
    <w:rsid w:val="00C737C8"/>
    <w:rsid w:val="00C73EB1"/>
    <w:rsid w:val="00C75256"/>
    <w:rsid w:val="00C754E2"/>
    <w:rsid w:val="00C75731"/>
    <w:rsid w:val="00C766F3"/>
    <w:rsid w:val="00C77FF0"/>
    <w:rsid w:val="00C80C31"/>
    <w:rsid w:val="00C813D2"/>
    <w:rsid w:val="00C8170B"/>
    <w:rsid w:val="00C81B1A"/>
    <w:rsid w:val="00C82127"/>
    <w:rsid w:val="00C82AD7"/>
    <w:rsid w:val="00C8327D"/>
    <w:rsid w:val="00C839A0"/>
    <w:rsid w:val="00C83B5E"/>
    <w:rsid w:val="00C84734"/>
    <w:rsid w:val="00C84F89"/>
    <w:rsid w:val="00C8513C"/>
    <w:rsid w:val="00C858CE"/>
    <w:rsid w:val="00C86161"/>
    <w:rsid w:val="00C866BD"/>
    <w:rsid w:val="00C86FB3"/>
    <w:rsid w:val="00C8767E"/>
    <w:rsid w:val="00C906FC"/>
    <w:rsid w:val="00C91167"/>
    <w:rsid w:val="00C9140C"/>
    <w:rsid w:val="00C91E86"/>
    <w:rsid w:val="00C94040"/>
    <w:rsid w:val="00C96D60"/>
    <w:rsid w:val="00C971AC"/>
    <w:rsid w:val="00C97246"/>
    <w:rsid w:val="00C9760A"/>
    <w:rsid w:val="00C97F99"/>
    <w:rsid w:val="00C97FDF"/>
    <w:rsid w:val="00CA01D3"/>
    <w:rsid w:val="00CA02B4"/>
    <w:rsid w:val="00CA04ED"/>
    <w:rsid w:val="00CA13E8"/>
    <w:rsid w:val="00CA143B"/>
    <w:rsid w:val="00CA1651"/>
    <w:rsid w:val="00CA1ADB"/>
    <w:rsid w:val="00CA1DD3"/>
    <w:rsid w:val="00CA38B0"/>
    <w:rsid w:val="00CA445B"/>
    <w:rsid w:val="00CA4A55"/>
    <w:rsid w:val="00CA4C2A"/>
    <w:rsid w:val="00CA5010"/>
    <w:rsid w:val="00CA53B2"/>
    <w:rsid w:val="00CA58C3"/>
    <w:rsid w:val="00CA6A42"/>
    <w:rsid w:val="00CA6C7A"/>
    <w:rsid w:val="00CA7D8D"/>
    <w:rsid w:val="00CB06D5"/>
    <w:rsid w:val="00CB0F7E"/>
    <w:rsid w:val="00CB1B59"/>
    <w:rsid w:val="00CB1D03"/>
    <w:rsid w:val="00CB5956"/>
    <w:rsid w:val="00CB5A6D"/>
    <w:rsid w:val="00CB5C81"/>
    <w:rsid w:val="00CB5F65"/>
    <w:rsid w:val="00CB6059"/>
    <w:rsid w:val="00CB7490"/>
    <w:rsid w:val="00CB7F24"/>
    <w:rsid w:val="00CC0CC7"/>
    <w:rsid w:val="00CC0EEF"/>
    <w:rsid w:val="00CC1896"/>
    <w:rsid w:val="00CC1B16"/>
    <w:rsid w:val="00CC2FB2"/>
    <w:rsid w:val="00CC5A4C"/>
    <w:rsid w:val="00CC5E6E"/>
    <w:rsid w:val="00CC61CA"/>
    <w:rsid w:val="00CC6DC4"/>
    <w:rsid w:val="00CC7B36"/>
    <w:rsid w:val="00CD09F6"/>
    <w:rsid w:val="00CD1B6D"/>
    <w:rsid w:val="00CD1CDD"/>
    <w:rsid w:val="00CD323C"/>
    <w:rsid w:val="00CD344E"/>
    <w:rsid w:val="00CD3C73"/>
    <w:rsid w:val="00CD4113"/>
    <w:rsid w:val="00CD4A9A"/>
    <w:rsid w:val="00CD4B3A"/>
    <w:rsid w:val="00CD54B2"/>
    <w:rsid w:val="00CD75EE"/>
    <w:rsid w:val="00CD7C39"/>
    <w:rsid w:val="00CE06FD"/>
    <w:rsid w:val="00CE2891"/>
    <w:rsid w:val="00CE2F94"/>
    <w:rsid w:val="00CE30A8"/>
    <w:rsid w:val="00CE360A"/>
    <w:rsid w:val="00CE3749"/>
    <w:rsid w:val="00CE4C0F"/>
    <w:rsid w:val="00CE57AE"/>
    <w:rsid w:val="00CE670A"/>
    <w:rsid w:val="00CE6AD6"/>
    <w:rsid w:val="00CE6B3E"/>
    <w:rsid w:val="00CF0554"/>
    <w:rsid w:val="00CF0DD9"/>
    <w:rsid w:val="00CF0E49"/>
    <w:rsid w:val="00CF1135"/>
    <w:rsid w:val="00CF1726"/>
    <w:rsid w:val="00CF2D2A"/>
    <w:rsid w:val="00CF3C97"/>
    <w:rsid w:val="00CF4F3C"/>
    <w:rsid w:val="00CF5A67"/>
    <w:rsid w:val="00CF78D2"/>
    <w:rsid w:val="00CF7D7E"/>
    <w:rsid w:val="00D00B0F"/>
    <w:rsid w:val="00D016B9"/>
    <w:rsid w:val="00D036DD"/>
    <w:rsid w:val="00D03FE5"/>
    <w:rsid w:val="00D04075"/>
    <w:rsid w:val="00D04158"/>
    <w:rsid w:val="00D0495D"/>
    <w:rsid w:val="00D0497B"/>
    <w:rsid w:val="00D05AE6"/>
    <w:rsid w:val="00D0677F"/>
    <w:rsid w:val="00D13C16"/>
    <w:rsid w:val="00D14235"/>
    <w:rsid w:val="00D14F18"/>
    <w:rsid w:val="00D15187"/>
    <w:rsid w:val="00D15893"/>
    <w:rsid w:val="00D15E71"/>
    <w:rsid w:val="00D164E0"/>
    <w:rsid w:val="00D2094D"/>
    <w:rsid w:val="00D21AC9"/>
    <w:rsid w:val="00D21B5F"/>
    <w:rsid w:val="00D22029"/>
    <w:rsid w:val="00D2366B"/>
    <w:rsid w:val="00D24BF1"/>
    <w:rsid w:val="00D24FD4"/>
    <w:rsid w:val="00D25360"/>
    <w:rsid w:val="00D253E1"/>
    <w:rsid w:val="00D26095"/>
    <w:rsid w:val="00D263B1"/>
    <w:rsid w:val="00D3038E"/>
    <w:rsid w:val="00D30D16"/>
    <w:rsid w:val="00D30FC1"/>
    <w:rsid w:val="00D315D4"/>
    <w:rsid w:val="00D3297D"/>
    <w:rsid w:val="00D33434"/>
    <w:rsid w:val="00D33755"/>
    <w:rsid w:val="00D33FE7"/>
    <w:rsid w:val="00D3474C"/>
    <w:rsid w:val="00D347D8"/>
    <w:rsid w:val="00D349A6"/>
    <w:rsid w:val="00D349DF"/>
    <w:rsid w:val="00D34B0B"/>
    <w:rsid w:val="00D34B79"/>
    <w:rsid w:val="00D34D2E"/>
    <w:rsid w:val="00D351F6"/>
    <w:rsid w:val="00D35A78"/>
    <w:rsid w:val="00D3666E"/>
    <w:rsid w:val="00D36886"/>
    <w:rsid w:val="00D36E44"/>
    <w:rsid w:val="00D37E14"/>
    <w:rsid w:val="00D4044E"/>
    <w:rsid w:val="00D4245C"/>
    <w:rsid w:val="00D42CED"/>
    <w:rsid w:val="00D42CFC"/>
    <w:rsid w:val="00D42D47"/>
    <w:rsid w:val="00D43D3A"/>
    <w:rsid w:val="00D44CED"/>
    <w:rsid w:val="00D45127"/>
    <w:rsid w:val="00D451A9"/>
    <w:rsid w:val="00D453C6"/>
    <w:rsid w:val="00D4551B"/>
    <w:rsid w:val="00D45BBD"/>
    <w:rsid w:val="00D45C9C"/>
    <w:rsid w:val="00D46053"/>
    <w:rsid w:val="00D464BF"/>
    <w:rsid w:val="00D5037D"/>
    <w:rsid w:val="00D5039F"/>
    <w:rsid w:val="00D503C4"/>
    <w:rsid w:val="00D51938"/>
    <w:rsid w:val="00D5285C"/>
    <w:rsid w:val="00D53EF9"/>
    <w:rsid w:val="00D54837"/>
    <w:rsid w:val="00D54D8A"/>
    <w:rsid w:val="00D5545A"/>
    <w:rsid w:val="00D55896"/>
    <w:rsid w:val="00D5592F"/>
    <w:rsid w:val="00D55D64"/>
    <w:rsid w:val="00D56294"/>
    <w:rsid w:val="00D56D78"/>
    <w:rsid w:val="00D56DD0"/>
    <w:rsid w:val="00D615E4"/>
    <w:rsid w:val="00D61A73"/>
    <w:rsid w:val="00D62262"/>
    <w:rsid w:val="00D625E9"/>
    <w:rsid w:val="00D62EBC"/>
    <w:rsid w:val="00D638A2"/>
    <w:rsid w:val="00D63EB1"/>
    <w:rsid w:val="00D64372"/>
    <w:rsid w:val="00D6470B"/>
    <w:rsid w:val="00D64E13"/>
    <w:rsid w:val="00D65448"/>
    <w:rsid w:val="00D6547B"/>
    <w:rsid w:val="00D6583A"/>
    <w:rsid w:val="00D659BE"/>
    <w:rsid w:val="00D66711"/>
    <w:rsid w:val="00D67B1E"/>
    <w:rsid w:val="00D70347"/>
    <w:rsid w:val="00D706F1"/>
    <w:rsid w:val="00D70CB8"/>
    <w:rsid w:val="00D73310"/>
    <w:rsid w:val="00D73427"/>
    <w:rsid w:val="00D7361A"/>
    <w:rsid w:val="00D7384C"/>
    <w:rsid w:val="00D74252"/>
    <w:rsid w:val="00D7537C"/>
    <w:rsid w:val="00D75722"/>
    <w:rsid w:val="00D761BC"/>
    <w:rsid w:val="00D7632C"/>
    <w:rsid w:val="00D76711"/>
    <w:rsid w:val="00D7748E"/>
    <w:rsid w:val="00D77E7C"/>
    <w:rsid w:val="00D824C6"/>
    <w:rsid w:val="00D82BE4"/>
    <w:rsid w:val="00D83A7A"/>
    <w:rsid w:val="00D848BC"/>
    <w:rsid w:val="00D84F9C"/>
    <w:rsid w:val="00D85531"/>
    <w:rsid w:val="00D860CF"/>
    <w:rsid w:val="00D8696E"/>
    <w:rsid w:val="00D86FF3"/>
    <w:rsid w:val="00D879AC"/>
    <w:rsid w:val="00D9041C"/>
    <w:rsid w:val="00D9090E"/>
    <w:rsid w:val="00D915F4"/>
    <w:rsid w:val="00D919E8"/>
    <w:rsid w:val="00D92754"/>
    <w:rsid w:val="00D92A21"/>
    <w:rsid w:val="00D92FEB"/>
    <w:rsid w:val="00D93E59"/>
    <w:rsid w:val="00D93F92"/>
    <w:rsid w:val="00D949EC"/>
    <w:rsid w:val="00D9507A"/>
    <w:rsid w:val="00D95790"/>
    <w:rsid w:val="00D95DC6"/>
    <w:rsid w:val="00D96B4E"/>
    <w:rsid w:val="00DA1C88"/>
    <w:rsid w:val="00DA2594"/>
    <w:rsid w:val="00DA3DBF"/>
    <w:rsid w:val="00DA41A6"/>
    <w:rsid w:val="00DA4658"/>
    <w:rsid w:val="00DA47A1"/>
    <w:rsid w:val="00DA4F2C"/>
    <w:rsid w:val="00DA509D"/>
    <w:rsid w:val="00DA550E"/>
    <w:rsid w:val="00DA5B63"/>
    <w:rsid w:val="00DA68B6"/>
    <w:rsid w:val="00DA6901"/>
    <w:rsid w:val="00DA6CE5"/>
    <w:rsid w:val="00DA79CB"/>
    <w:rsid w:val="00DA7B91"/>
    <w:rsid w:val="00DB0662"/>
    <w:rsid w:val="00DB0FF3"/>
    <w:rsid w:val="00DB1773"/>
    <w:rsid w:val="00DB1AF5"/>
    <w:rsid w:val="00DB280B"/>
    <w:rsid w:val="00DB2AEE"/>
    <w:rsid w:val="00DB2BD4"/>
    <w:rsid w:val="00DB2D4D"/>
    <w:rsid w:val="00DB32AD"/>
    <w:rsid w:val="00DB38C0"/>
    <w:rsid w:val="00DB40D1"/>
    <w:rsid w:val="00DB443C"/>
    <w:rsid w:val="00DB52D0"/>
    <w:rsid w:val="00DB6118"/>
    <w:rsid w:val="00DB6FF8"/>
    <w:rsid w:val="00DB75C8"/>
    <w:rsid w:val="00DC01D1"/>
    <w:rsid w:val="00DC0F9F"/>
    <w:rsid w:val="00DC23C8"/>
    <w:rsid w:val="00DC2B09"/>
    <w:rsid w:val="00DC409A"/>
    <w:rsid w:val="00DC4645"/>
    <w:rsid w:val="00DC5BDA"/>
    <w:rsid w:val="00DC6838"/>
    <w:rsid w:val="00DC6E78"/>
    <w:rsid w:val="00DC7B59"/>
    <w:rsid w:val="00DC7FA3"/>
    <w:rsid w:val="00DC7FDC"/>
    <w:rsid w:val="00DD05E2"/>
    <w:rsid w:val="00DD1049"/>
    <w:rsid w:val="00DD21BF"/>
    <w:rsid w:val="00DD2819"/>
    <w:rsid w:val="00DD34C8"/>
    <w:rsid w:val="00DD3FFC"/>
    <w:rsid w:val="00DD4B98"/>
    <w:rsid w:val="00DD58BF"/>
    <w:rsid w:val="00DD59EE"/>
    <w:rsid w:val="00DD5AD2"/>
    <w:rsid w:val="00DD5EFD"/>
    <w:rsid w:val="00DD62C5"/>
    <w:rsid w:val="00DD6870"/>
    <w:rsid w:val="00DD6D37"/>
    <w:rsid w:val="00DE06BA"/>
    <w:rsid w:val="00DE08E6"/>
    <w:rsid w:val="00DE1844"/>
    <w:rsid w:val="00DE1D89"/>
    <w:rsid w:val="00DE24CE"/>
    <w:rsid w:val="00DE2919"/>
    <w:rsid w:val="00DE4048"/>
    <w:rsid w:val="00DE484F"/>
    <w:rsid w:val="00DE4C30"/>
    <w:rsid w:val="00DE6338"/>
    <w:rsid w:val="00DE6D05"/>
    <w:rsid w:val="00DE75E1"/>
    <w:rsid w:val="00DE796D"/>
    <w:rsid w:val="00DF00D8"/>
    <w:rsid w:val="00DF044F"/>
    <w:rsid w:val="00DF0B38"/>
    <w:rsid w:val="00DF1CE2"/>
    <w:rsid w:val="00DF1E23"/>
    <w:rsid w:val="00DF2810"/>
    <w:rsid w:val="00DF3A4D"/>
    <w:rsid w:val="00DF4E2E"/>
    <w:rsid w:val="00DF4EF9"/>
    <w:rsid w:val="00DF50FD"/>
    <w:rsid w:val="00DF5596"/>
    <w:rsid w:val="00DF57E0"/>
    <w:rsid w:val="00DF5CE5"/>
    <w:rsid w:val="00DF69E6"/>
    <w:rsid w:val="00DF7560"/>
    <w:rsid w:val="00E0183D"/>
    <w:rsid w:val="00E01898"/>
    <w:rsid w:val="00E019EC"/>
    <w:rsid w:val="00E01D89"/>
    <w:rsid w:val="00E01E1D"/>
    <w:rsid w:val="00E0285F"/>
    <w:rsid w:val="00E02E70"/>
    <w:rsid w:val="00E034AD"/>
    <w:rsid w:val="00E0369B"/>
    <w:rsid w:val="00E03E3F"/>
    <w:rsid w:val="00E0421A"/>
    <w:rsid w:val="00E04328"/>
    <w:rsid w:val="00E04AFF"/>
    <w:rsid w:val="00E061C1"/>
    <w:rsid w:val="00E07694"/>
    <w:rsid w:val="00E07814"/>
    <w:rsid w:val="00E0787E"/>
    <w:rsid w:val="00E07AD0"/>
    <w:rsid w:val="00E07DDF"/>
    <w:rsid w:val="00E108D4"/>
    <w:rsid w:val="00E1236B"/>
    <w:rsid w:val="00E130FE"/>
    <w:rsid w:val="00E135EA"/>
    <w:rsid w:val="00E1378E"/>
    <w:rsid w:val="00E1399F"/>
    <w:rsid w:val="00E1526C"/>
    <w:rsid w:val="00E15D8B"/>
    <w:rsid w:val="00E15E66"/>
    <w:rsid w:val="00E16650"/>
    <w:rsid w:val="00E17031"/>
    <w:rsid w:val="00E173CB"/>
    <w:rsid w:val="00E17F9F"/>
    <w:rsid w:val="00E20B20"/>
    <w:rsid w:val="00E21387"/>
    <w:rsid w:val="00E2158D"/>
    <w:rsid w:val="00E21AF3"/>
    <w:rsid w:val="00E22107"/>
    <w:rsid w:val="00E231BF"/>
    <w:rsid w:val="00E232CE"/>
    <w:rsid w:val="00E23815"/>
    <w:rsid w:val="00E24090"/>
    <w:rsid w:val="00E24464"/>
    <w:rsid w:val="00E26E7C"/>
    <w:rsid w:val="00E27291"/>
    <w:rsid w:val="00E3050A"/>
    <w:rsid w:val="00E30D1D"/>
    <w:rsid w:val="00E30D2B"/>
    <w:rsid w:val="00E32578"/>
    <w:rsid w:val="00E33292"/>
    <w:rsid w:val="00E34D15"/>
    <w:rsid w:val="00E3559E"/>
    <w:rsid w:val="00E36521"/>
    <w:rsid w:val="00E36E0A"/>
    <w:rsid w:val="00E37076"/>
    <w:rsid w:val="00E37868"/>
    <w:rsid w:val="00E37A47"/>
    <w:rsid w:val="00E37AFB"/>
    <w:rsid w:val="00E37D50"/>
    <w:rsid w:val="00E4157B"/>
    <w:rsid w:val="00E41A40"/>
    <w:rsid w:val="00E421FC"/>
    <w:rsid w:val="00E43137"/>
    <w:rsid w:val="00E434A1"/>
    <w:rsid w:val="00E43CD5"/>
    <w:rsid w:val="00E4423E"/>
    <w:rsid w:val="00E44C10"/>
    <w:rsid w:val="00E46093"/>
    <w:rsid w:val="00E47774"/>
    <w:rsid w:val="00E47B93"/>
    <w:rsid w:val="00E47E87"/>
    <w:rsid w:val="00E5012F"/>
    <w:rsid w:val="00E50200"/>
    <w:rsid w:val="00E51EB1"/>
    <w:rsid w:val="00E52B19"/>
    <w:rsid w:val="00E52D3A"/>
    <w:rsid w:val="00E53506"/>
    <w:rsid w:val="00E53DAC"/>
    <w:rsid w:val="00E53F0E"/>
    <w:rsid w:val="00E54CA1"/>
    <w:rsid w:val="00E554E1"/>
    <w:rsid w:val="00E5589A"/>
    <w:rsid w:val="00E55C6B"/>
    <w:rsid w:val="00E56569"/>
    <w:rsid w:val="00E5711F"/>
    <w:rsid w:val="00E61C33"/>
    <w:rsid w:val="00E61F9E"/>
    <w:rsid w:val="00E62206"/>
    <w:rsid w:val="00E62640"/>
    <w:rsid w:val="00E626C6"/>
    <w:rsid w:val="00E627DA"/>
    <w:rsid w:val="00E62AEE"/>
    <w:rsid w:val="00E62C83"/>
    <w:rsid w:val="00E6301E"/>
    <w:rsid w:val="00E6309D"/>
    <w:rsid w:val="00E63691"/>
    <w:rsid w:val="00E6385B"/>
    <w:rsid w:val="00E63C42"/>
    <w:rsid w:val="00E63EC4"/>
    <w:rsid w:val="00E64077"/>
    <w:rsid w:val="00E652C4"/>
    <w:rsid w:val="00E65ABE"/>
    <w:rsid w:val="00E65D88"/>
    <w:rsid w:val="00E66156"/>
    <w:rsid w:val="00E6690D"/>
    <w:rsid w:val="00E6701E"/>
    <w:rsid w:val="00E67856"/>
    <w:rsid w:val="00E67AA0"/>
    <w:rsid w:val="00E70393"/>
    <w:rsid w:val="00E71564"/>
    <w:rsid w:val="00E71CB4"/>
    <w:rsid w:val="00E74316"/>
    <w:rsid w:val="00E745C2"/>
    <w:rsid w:val="00E74F43"/>
    <w:rsid w:val="00E755A9"/>
    <w:rsid w:val="00E75A56"/>
    <w:rsid w:val="00E75AFB"/>
    <w:rsid w:val="00E76389"/>
    <w:rsid w:val="00E776E1"/>
    <w:rsid w:val="00E77FD5"/>
    <w:rsid w:val="00E80861"/>
    <w:rsid w:val="00E8087A"/>
    <w:rsid w:val="00E8149B"/>
    <w:rsid w:val="00E81F10"/>
    <w:rsid w:val="00E82E79"/>
    <w:rsid w:val="00E83149"/>
    <w:rsid w:val="00E83982"/>
    <w:rsid w:val="00E83A9B"/>
    <w:rsid w:val="00E83E0F"/>
    <w:rsid w:val="00E83E7D"/>
    <w:rsid w:val="00E83F31"/>
    <w:rsid w:val="00E84661"/>
    <w:rsid w:val="00E85176"/>
    <w:rsid w:val="00E85B98"/>
    <w:rsid w:val="00E8608E"/>
    <w:rsid w:val="00E86E57"/>
    <w:rsid w:val="00E87E41"/>
    <w:rsid w:val="00E9039B"/>
    <w:rsid w:val="00E90825"/>
    <w:rsid w:val="00E90F8C"/>
    <w:rsid w:val="00E91033"/>
    <w:rsid w:val="00E91395"/>
    <w:rsid w:val="00E917F2"/>
    <w:rsid w:val="00E91977"/>
    <w:rsid w:val="00E91A88"/>
    <w:rsid w:val="00E92435"/>
    <w:rsid w:val="00E92583"/>
    <w:rsid w:val="00E93876"/>
    <w:rsid w:val="00E9444C"/>
    <w:rsid w:val="00E95837"/>
    <w:rsid w:val="00E958EF"/>
    <w:rsid w:val="00E95B50"/>
    <w:rsid w:val="00E95EFE"/>
    <w:rsid w:val="00E967F8"/>
    <w:rsid w:val="00E9704D"/>
    <w:rsid w:val="00EA1848"/>
    <w:rsid w:val="00EA1FD7"/>
    <w:rsid w:val="00EA2384"/>
    <w:rsid w:val="00EA3CC0"/>
    <w:rsid w:val="00EA48BC"/>
    <w:rsid w:val="00EA7022"/>
    <w:rsid w:val="00EA7561"/>
    <w:rsid w:val="00EA79CD"/>
    <w:rsid w:val="00EA7B23"/>
    <w:rsid w:val="00EB03A2"/>
    <w:rsid w:val="00EB0D7C"/>
    <w:rsid w:val="00EB13D1"/>
    <w:rsid w:val="00EB19DF"/>
    <w:rsid w:val="00EB20C3"/>
    <w:rsid w:val="00EB2548"/>
    <w:rsid w:val="00EB2B9B"/>
    <w:rsid w:val="00EB2BDF"/>
    <w:rsid w:val="00EB2D36"/>
    <w:rsid w:val="00EB3448"/>
    <w:rsid w:val="00EB3A3B"/>
    <w:rsid w:val="00EB60A6"/>
    <w:rsid w:val="00EB6FD6"/>
    <w:rsid w:val="00EB70F9"/>
    <w:rsid w:val="00EB7265"/>
    <w:rsid w:val="00EB7385"/>
    <w:rsid w:val="00EC00BA"/>
    <w:rsid w:val="00EC0AD0"/>
    <w:rsid w:val="00EC0C6A"/>
    <w:rsid w:val="00EC46B1"/>
    <w:rsid w:val="00EC4E3C"/>
    <w:rsid w:val="00EC5438"/>
    <w:rsid w:val="00EC5D39"/>
    <w:rsid w:val="00EC627A"/>
    <w:rsid w:val="00EC632E"/>
    <w:rsid w:val="00EC6792"/>
    <w:rsid w:val="00EC6A30"/>
    <w:rsid w:val="00EC7039"/>
    <w:rsid w:val="00EC7871"/>
    <w:rsid w:val="00EC795D"/>
    <w:rsid w:val="00ED001E"/>
    <w:rsid w:val="00ED005D"/>
    <w:rsid w:val="00ED0758"/>
    <w:rsid w:val="00ED10A7"/>
    <w:rsid w:val="00ED1C21"/>
    <w:rsid w:val="00ED236C"/>
    <w:rsid w:val="00ED3265"/>
    <w:rsid w:val="00ED3803"/>
    <w:rsid w:val="00ED3C43"/>
    <w:rsid w:val="00ED4E2A"/>
    <w:rsid w:val="00ED61C2"/>
    <w:rsid w:val="00ED64B0"/>
    <w:rsid w:val="00ED6AE5"/>
    <w:rsid w:val="00ED7233"/>
    <w:rsid w:val="00ED7ED7"/>
    <w:rsid w:val="00EE01E6"/>
    <w:rsid w:val="00EE0544"/>
    <w:rsid w:val="00EE14E8"/>
    <w:rsid w:val="00EE1CAE"/>
    <w:rsid w:val="00EE1CD3"/>
    <w:rsid w:val="00EE1E67"/>
    <w:rsid w:val="00EE1FF3"/>
    <w:rsid w:val="00EE383F"/>
    <w:rsid w:val="00EE3B28"/>
    <w:rsid w:val="00EE4679"/>
    <w:rsid w:val="00EE4B6C"/>
    <w:rsid w:val="00EE55E2"/>
    <w:rsid w:val="00EE6422"/>
    <w:rsid w:val="00EE664B"/>
    <w:rsid w:val="00EE70A0"/>
    <w:rsid w:val="00EE7813"/>
    <w:rsid w:val="00EF19BE"/>
    <w:rsid w:val="00EF1EF4"/>
    <w:rsid w:val="00EF2895"/>
    <w:rsid w:val="00EF29D3"/>
    <w:rsid w:val="00EF2B33"/>
    <w:rsid w:val="00EF367E"/>
    <w:rsid w:val="00EF421C"/>
    <w:rsid w:val="00EF4573"/>
    <w:rsid w:val="00EF4C6C"/>
    <w:rsid w:val="00EF4C97"/>
    <w:rsid w:val="00EF61AF"/>
    <w:rsid w:val="00EF671C"/>
    <w:rsid w:val="00EF73F3"/>
    <w:rsid w:val="00EF77C7"/>
    <w:rsid w:val="00EF7D4A"/>
    <w:rsid w:val="00F021AB"/>
    <w:rsid w:val="00F02346"/>
    <w:rsid w:val="00F0471E"/>
    <w:rsid w:val="00F04C8A"/>
    <w:rsid w:val="00F05B39"/>
    <w:rsid w:val="00F068EB"/>
    <w:rsid w:val="00F06F2E"/>
    <w:rsid w:val="00F07B03"/>
    <w:rsid w:val="00F1035E"/>
    <w:rsid w:val="00F1089B"/>
    <w:rsid w:val="00F108D3"/>
    <w:rsid w:val="00F113E5"/>
    <w:rsid w:val="00F1279D"/>
    <w:rsid w:val="00F127D6"/>
    <w:rsid w:val="00F12DBD"/>
    <w:rsid w:val="00F12F0F"/>
    <w:rsid w:val="00F140A2"/>
    <w:rsid w:val="00F14454"/>
    <w:rsid w:val="00F14638"/>
    <w:rsid w:val="00F14B76"/>
    <w:rsid w:val="00F15082"/>
    <w:rsid w:val="00F157DC"/>
    <w:rsid w:val="00F157F3"/>
    <w:rsid w:val="00F16894"/>
    <w:rsid w:val="00F16C4D"/>
    <w:rsid w:val="00F1772A"/>
    <w:rsid w:val="00F17952"/>
    <w:rsid w:val="00F20074"/>
    <w:rsid w:val="00F20D06"/>
    <w:rsid w:val="00F218C7"/>
    <w:rsid w:val="00F21D82"/>
    <w:rsid w:val="00F21EB8"/>
    <w:rsid w:val="00F226A9"/>
    <w:rsid w:val="00F2328A"/>
    <w:rsid w:val="00F23660"/>
    <w:rsid w:val="00F238FE"/>
    <w:rsid w:val="00F23E9B"/>
    <w:rsid w:val="00F24EE7"/>
    <w:rsid w:val="00F250F0"/>
    <w:rsid w:val="00F253A4"/>
    <w:rsid w:val="00F2554B"/>
    <w:rsid w:val="00F26946"/>
    <w:rsid w:val="00F27273"/>
    <w:rsid w:val="00F27896"/>
    <w:rsid w:val="00F3239F"/>
    <w:rsid w:val="00F329E9"/>
    <w:rsid w:val="00F32DFE"/>
    <w:rsid w:val="00F33488"/>
    <w:rsid w:val="00F348B2"/>
    <w:rsid w:val="00F34E1E"/>
    <w:rsid w:val="00F353A3"/>
    <w:rsid w:val="00F35492"/>
    <w:rsid w:val="00F404ED"/>
    <w:rsid w:val="00F4182A"/>
    <w:rsid w:val="00F424F5"/>
    <w:rsid w:val="00F42B95"/>
    <w:rsid w:val="00F432BF"/>
    <w:rsid w:val="00F43435"/>
    <w:rsid w:val="00F44C26"/>
    <w:rsid w:val="00F4564C"/>
    <w:rsid w:val="00F45851"/>
    <w:rsid w:val="00F4596A"/>
    <w:rsid w:val="00F45A9F"/>
    <w:rsid w:val="00F45CE2"/>
    <w:rsid w:val="00F45D8C"/>
    <w:rsid w:val="00F45E19"/>
    <w:rsid w:val="00F46250"/>
    <w:rsid w:val="00F463E0"/>
    <w:rsid w:val="00F4654D"/>
    <w:rsid w:val="00F46888"/>
    <w:rsid w:val="00F471E7"/>
    <w:rsid w:val="00F5128D"/>
    <w:rsid w:val="00F521E7"/>
    <w:rsid w:val="00F52369"/>
    <w:rsid w:val="00F53082"/>
    <w:rsid w:val="00F53E8D"/>
    <w:rsid w:val="00F54E6F"/>
    <w:rsid w:val="00F54F7F"/>
    <w:rsid w:val="00F56160"/>
    <w:rsid w:val="00F57828"/>
    <w:rsid w:val="00F57C43"/>
    <w:rsid w:val="00F606C2"/>
    <w:rsid w:val="00F60AAA"/>
    <w:rsid w:val="00F60B44"/>
    <w:rsid w:val="00F60CC4"/>
    <w:rsid w:val="00F60FE3"/>
    <w:rsid w:val="00F61578"/>
    <w:rsid w:val="00F61826"/>
    <w:rsid w:val="00F61DA5"/>
    <w:rsid w:val="00F625AB"/>
    <w:rsid w:val="00F62C19"/>
    <w:rsid w:val="00F62D81"/>
    <w:rsid w:val="00F62D8C"/>
    <w:rsid w:val="00F630F1"/>
    <w:rsid w:val="00F63AF3"/>
    <w:rsid w:val="00F6427C"/>
    <w:rsid w:val="00F653F0"/>
    <w:rsid w:val="00F6795A"/>
    <w:rsid w:val="00F702BE"/>
    <w:rsid w:val="00F70C7E"/>
    <w:rsid w:val="00F71EC2"/>
    <w:rsid w:val="00F738A3"/>
    <w:rsid w:val="00F73E9D"/>
    <w:rsid w:val="00F744B1"/>
    <w:rsid w:val="00F74555"/>
    <w:rsid w:val="00F746A4"/>
    <w:rsid w:val="00F74B03"/>
    <w:rsid w:val="00F75CC6"/>
    <w:rsid w:val="00F7620A"/>
    <w:rsid w:val="00F76E8D"/>
    <w:rsid w:val="00F77459"/>
    <w:rsid w:val="00F7749D"/>
    <w:rsid w:val="00F777CF"/>
    <w:rsid w:val="00F77F14"/>
    <w:rsid w:val="00F80269"/>
    <w:rsid w:val="00F802C3"/>
    <w:rsid w:val="00F80310"/>
    <w:rsid w:val="00F810ED"/>
    <w:rsid w:val="00F813C1"/>
    <w:rsid w:val="00F818E6"/>
    <w:rsid w:val="00F81A4F"/>
    <w:rsid w:val="00F825F2"/>
    <w:rsid w:val="00F82A79"/>
    <w:rsid w:val="00F843BC"/>
    <w:rsid w:val="00F854C5"/>
    <w:rsid w:val="00F85A33"/>
    <w:rsid w:val="00F86170"/>
    <w:rsid w:val="00F8675E"/>
    <w:rsid w:val="00F86C43"/>
    <w:rsid w:val="00F87892"/>
    <w:rsid w:val="00F902B8"/>
    <w:rsid w:val="00F90951"/>
    <w:rsid w:val="00F914F3"/>
    <w:rsid w:val="00F9276E"/>
    <w:rsid w:val="00F92798"/>
    <w:rsid w:val="00F93E6E"/>
    <w:rsid w:val="00F9405D"/>
    <w:rsid w:val="00F944C0"/>
    <w:rsid w:val="00F94F1E"/>
    <w:rsid w:val="00F9565E"/>
    <w:rsid w:val="00F960E1"/>
    <w:rsid w:val="00F973BC"/>
    <w:rsid w:val="00F9760E"/>
    <w:rsid w:val="00F97A9B"/>
    <w:rsid w:val="00FA0193"/>
    <w:rsid w:val="00FA09F7"/>
    <w:rsid w:val="00FA2B68"/>
    <w:rsid w:val="00FA3063"/>
    <w:rsid w:val="00FA30AC"/>
    <w:rsid w:val="00FA3119"/>
    <w:rsid w:val="00FA3287"/>
    <w:rsid w:val="00FA4FA6"/>
    <w:rsid w:val="00FA59BA"/>
    <w:rsid w:val="00FA7D67"/>
    <w:rsid w:val="00FA7F82"/>
    <w:rsid w:val="00FB0188"/>
    <w:rsid w:val="00FB0DF7"/>
    <w:rsid w:val="00FB1592"/>
    <w:rsid w:val="00FB1F6B"/>
    <w:rsid w:val="00FB2FD8"/>
    <w:rsid w:val="00FB3427"/>
    <w:rsid w:val="00FB39A9"/>
    <w:rsid w:val="00FB3FAE"/>
    <w:rsid w:val="00FB47DA"/>
    <w:rsid w:val="00FB5418"/>
    <w:rsid w:val="00FB5847"/>
    <w:rsid w:val="00FB5EFA"/>
    <w:rsid w:val="00FC0863"/>
    <w:rsid w:val="00FC0ADC"/>
    <w:rsid w:val="00FC117A"/>
    <w:rsid w:val="00FC22D4"/>
    <w:rsid w:val="00FC262F"/>
    <w:rsid w:val="00FC2AC9"/>
    <w:rsid w:val="00FC2BDE"/>
    <w:rsid w:val="00FC4068"/>
    <w:rsid w:val="00FC40E1"/>
    <w:rsid w:val="00FC4880"/>
    <w:rsid w:val="00FC4C63"/>
    <w:rsid w:val="00FC59B2"/>
    <w:rsid w:val="00FC5E82"/>
    <w:rsid w:val="00FC627A"/>
    <w:rsid w:val="00FC62EB"/>
    <w:rsid w:val="00FC6321"/>
    <w:rsid w:val="00FC66E8"/>
    <w:rsid w:val="00FC752C"/>
    <w:rsid w:val="00FC7B07"/>
    <w:rsid w:val="00FD09D7"/>
    <w:rsid w:val="00FD1A77"/>
    <w:rsid w:val="00FD1CF7"/>
    <w:rsid w:val="00FD1D1F"/>
    <w:rsid w:val="00FD33B9"/>
    <w:rsid w:val="00FD46AC"/>
    <w:rsid w:val="00FD50C2"/>
    <w:rsid w:val="00FD565E"/>
    <w:rsid w:val="00FD6AA5"/>
    <w:rsid w:val="00FD6F67"/>
    <w:rsid w:val="00FE2AAD"/>
    <w:rsid w:val="00FE582D"/>
    <w:rsid w:val="00FE5F9C"/>
    <w:rsid w:val="00FE6E86"/>
    <w:rsid w:val="00FE7057"/>
    <w:rsid w:val="00FE7088"/>
    <w:rsid w:val="00FE7545"/>
    <w:rsid w:val="00FE78F5"/>
    <w:rsid w:val="00FE7967"/>
    <w:rsid w:val="00FF13E9"/>
    <w:rsid w:val="00FF1801"/>
    <w:rsid w:val="00FF1939"/>
    <w:rsid w:val="00FF3D47"/>
    <w:rsid w:val="00FF3DB2"/>
    <w:rsid w:val="00FF4AEA"/>
    <w:rsid w:val="00FF4CE8"/>
    <w:rsid w:val="00FF59B0"/>
    <w:rsid w:val="00FF7487"/>
    <w:rsid w:val="378DC3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47E11FBA"/>
  <w15:chartTrackingRefBased/>
  <w15:docId w15:val="{BB0EE1C6-2BD9-4368-A850-A120F1923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2F5496" w:themeColor="accent5" w:themeShade="BF"/>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aliases w:val="Heading 1(Report Only),Chapter,Heading 1(Report Only)1,Chapter1,Heading 1(Report Only) Char,Chapter Char,Heading 1(Report Only)1 Char,Chapter1 Char,H1 Char1,DO NOT USE_h1 Char,Level 1 Topic Heading Char,h1 Char,H1 Char Char,H1,h"/>
    <w:basedOn w:val="Normal"/>
    <w:next w:val="Normal"/>
    <w:link w:val="Heading1Char"/>
    <w:qFormat/>
    <w:rsid w:val="003E114C"/>
    <w:pPr>
      <w:keepNext/>
      <w:keepLines/>
      <w:numPr>
        <w:numId w:val="1"/>
      </w:numPr>
      <w:spacing w:before="480" w:after="0" w:line="276" w:lineRule="auto"/>
      <w:outlineLvl w:val="0"/>
    </w:pPr>
    <w:rPr>
      <w:rFonts w:eastAsiaTheme="majorEastAsia" w:cstheme="majorBidi"/>
      <w:b/>
      <w:bCs/>
      <w:color w:val="2E74B5" w:themeColor="accent1" w:themeShade="BF"/>
      <w:sz w:val="28"/>
      <w:szCs w:val="28"/>
    </w:rPr>
  </w:style>
  <w:style w:type="paragraph" w:styleId="Heading2">
    <w:name w:val="heading 2"/>
    <w:basedOn w:val="Normal"/>
    <w:next w:val="Normal"/>
    <w:link w:val="Heading2Char"/>
    <w:unhideWhenUsed/>
    <w:qFormat/>
    <w:rsid w:val="00F60CC4"/>
    <w:pPr>
      <w:keepNext/>
      <w:keepLines/>
      <w:numPr>
        <w:numId w:val="11"/>
      </w:numPr>
      <w:spacing w:before="40" w:after="0"/>
      <w:ind w:left="810"/>
      <w:outlineLvl w:val="1"/>
    </w:pPr>
    <w:rPr>
      <w:rFonts w:eastAsiaTheme="majorEastAsia" w:cstheme="majorBidi"/>
      <w:b/>
    </w:rPr>
  </w:style>
  <w:style w:type="paragraph" w:styleId="Heading3">
    <w:name w:val="heading 3"/>
    <w:basedOn w:val="Normal"/>
    <w:next w:val="Normal"/>
    <w:link w:val="Heading3Char"/>
    <w:unhideWhenUsed/>
    <w:qFormat/>
    <w:rsid w:val="00A33AD0"/>
    <w:pPr>
      <w:keepNext/>
      <w:keepLines/>
      <w:numPr>
        <w:ilvl w:val="1"/>
        <w:numId w:val="8"/>
      </w:numPr>
      <w:spacing w:before="40" w:after="0"/>
      <w:outlineLvl w:val="2"/>
    </w:pPr>
    <w:rPr>
      <w:rFonts w:eastAsiaTheme="majorEastAsia" w:cstheme="majorBidi"/>
      <w:b/>
      <w:szCs w:val="24"/>
    </w:rPr>
  </w:style>
  <w:style w:type="paragraph" w:styleId="Heading4">
    <w:name w:val="heading 4"/>
    <w:basedOn w:val="Normal"/>
    <w:next w:val="Normal"/>
    <w:link w:val="Heading4Char"/>
    <w:unhideWhenUsed/>
    <w:qFormat/>
    <w:rsid w:val="00400782"/>
    <w:pPr>
      <w:keepNext/>
      <w:keepLines/>
      <w:numPr>
        <w:numId w:val="9"/>
      </w:numPr>
      <w:spacing w:before="40" w:after="0"/>
      <w:outlineLvl w:val="3"/>
    </w:pPr>
    <w:rPr>
      <w:rFonts w:eastAsiaTheme="majorEastAsia" w:cstheme="majorBidi"/>
      <w:b/>
      <w:i/>
      <w:iCs/>
    </w:rPr>
  </w:style>
  <w:style w:type="paragraph" w:styleId="Heading5">
    <w:name w:val="heading 5"/>
    <w:basedOn w:val="Normal"/>
    <w:next w:val="Normal"/>
    <w:link w:val="Heading5Char"/>
    <w:qFormat/>
    <w:rsid w:val="001C6E98"/>
    <w:pPr>
      <w:widowControl w:val="0"/>
      <w:spacing w:before="240" w:after="60" w:line="312" w:lineRule="auto"/>
      <w:ind w:left="2880"/>
      <w:jc w:val="both"/>
      <w:outlineLvl w:val="4"/>
    </w:pPr>
    <w:rPr>
      <w:rFonts w:ascii="Arial" w:eastAsia="Times New Roman" w:hAnsi="Arial"/>
      <w:szCs w:val="20"/>
    </w:rPr>
  </w:style>
  <w:style w:type="paragraph" w:styleId="Heading6">
    <w:name w:val="heading 6"/>
    <w:basedOn w:val="Normal"/>
    <w:next w:val="Normal"/>
    <w:link w:val="Heading6Char"/>
    <w:qFormat/>
    <w:rsid w:val="001C6E98"/>
    <w:pPr>
      <w:widowControl w:val="0"/>
      <w:spacing w:before="240" w:after="60" w:line="312" w:lineRule="auto"/>
      <w:ind w:left="2880"/>
      <w:jc w:val="both"/>
      <w:outlineLvl w:val="5"/>
    </w:pPr>
    <w:rPr>
      <w:rFonts w:ascii="Arial" w:eastAsia="Times New Roman" w:hAnsi="Arial"/>
      <w:i/>
      <w:szCs w:val="20"/>
    </w:rPr>
  </w:style>
  <w:style w:type="paragraph" w:styleId="Heading7">
    <w:name w:val="heading 7"/>
    <w:basedOn w:val="Normal"/>
    <w:next w:val="Normal"/>
    <w:link w:val="Heading7Char"/>
    <w:qFormat/>
    <w:rsid w:val="001C6E98"/>
    <w:pPr>
      <w:widowControl w:val="0"/>
      <w:spacing w:before="240" w:after="60" w:line="312" w:lineRule="auto"/>
      <w:ind w:left="2880"/>
      <w:jc w:val="both"/>
      <w:outlineLvl w:val="6"/>
    </w:pPr>
    <w:rPr>
      <w:rFonts w:ascii="Arial" w:eastAsia="Times New Roman" w:hAnsi="Arial"/>
      <w:sz w:val="20"/>
      <w:szCs w:val="20"/>
    </w:rPr>
  </w:style>
  <w:style w:type="paragraph" w:styleId="Heading8">
    <w:name w:val="heading 8"/>
    <w:basedOn w:val="Normal"/>
    <w:next w:val="Normal"/>
    <w:link w:val="Heading8Char"/>
    <w:qFormat/>
    <w:rsid w:val="001C6E98"/>
    <w:pPr>
      <w:widowControl w:val="0"/>
      <w:spacing w:before="240" w:after="60" w:line="312" w:lineRule="auto"/>
      <w:ind w:left="2880"/>
      <w:jc w:val="both"/>
      <w:outlineLvl w:val="7"/>
    </w:pPr>
    <w:rPr>
      <w:rFonts w:ascii="Arial" w:eastAsia="Times New Roman" w:hAnsi="Arial"/>
      <w:i/>
      <w:sz w:val="20"/>
      <w:szCs w:val="20"/>
    </w:rPr>
  </w:style>
  <w:style w:type="paragraph" w:styleId="Heading9">
    <w:name w:val="heading 9"/>
    <w:basedOn w:val="Normal"/>
    <w:next w:val="Normal"/>
    <w:link w:val="Heading9Char"/>
    <w:qFormat/>
    <w:rsid w:val="001C6E98"/>
    <w:pPr>
      <w:widowControl w:val="0"/>
      <w:spacing w:before="240" w:after="60" w:line="312" w:lineRule="auto"/>
      <w:ind w:left="2880"/>
      <w:jc w:val="both"/>
      <w:outlineLvl w:val="8"/>
    </w:pPr>
    <w:rPr>
      <w:rFonts w:ascii="Arial" w:eastAsia="Times New Roman"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Report Only) Char1,Chapter Char1,Heading 1(Report Only)1 Char1,Chapter1 Char1,Heading 1(Report Only) Char Char,Chapter Char Char,Heading 1(Report Only)1 Char Char,Chapter1 Char Char,H1 Char1 Char,DO NOT USE_h1 Char Char,H1 Char"/>
    <w:basedOn w:val="DefaultParagraphFont"/>
    <w:link w:val="Heading1"/>
    <w:rsid w:val="003E114C"/>
    <w:rPr>
      <w:rFonts w:eastAsiaTheme="majorEastAsia" w:cstheme="majorBidi"/>
      <w:b/>
      <w:bCs/>
      <w:color w:val="2E74B5" w:themeColor="accent1" w:themeShade="BF"/>
      <w:sz w:val="28"/>
      <w:szCs w:val="28"/>
    </w:rPr>
  </w:style>
  <w:style w:type="character" w:customStyle="1" w:styleId="Heading2Char">
    <w:name w:val="Heading 2 Char"/>
    <w:basedOn w:val="DefaultParagraphFont"/>
    <w:link w:val="Heading2"/>
    <w:rsid w:val="00F60CC4"/>
    <w:rPr>
      <w:rFonts w:eastAsiaTheme="majorEastAsia" w:cstheme="majorBidi"/>
      <w:b/>
    </w:rPr>
  </w:style>
  <w:style w:type="character" w:customStyle="1" w:styleId="Heading3Char">
    <w:name w:val="Heading 3 Char"/>
    <w:basedOn w:val="DefaultParagraphFont"/>
    <w:link w:val="Heading3"/>
    <w:rsid w:val="00A33AD0"/>
    <w:rPr>
      <w:rFonts w:eastAsiaTheme="majorEastAsia" w:cstheme="majorBidi"/>
      <w:b/>
      <w:szCs w:val="24"/>
    </w:rPr>
  </w:style>
  <w:style w:type="character" w:customStyle="1" w:styleId="Heading4Char">
    <w:name w:val="Heading 4 Char"/>
    <w:basedOn w:val="DefaultParagraphFont"/>
    <w:link w:val="Heading4"/>
    <w:rsid w:val="00400782"/>
    <w:rPr>
      <w:rFonts w:eastAsiaTheme="majorEastAsia" w:cstheme="majorBidi"/>
      <w:b/>
      <w:i/>
      <w:iCs/>
    </w:rPr>
  </w:style>
  <w:style w:type="character" w:customStyle="1" w:styleId="Heading5Char">
    <w:name w:val="Heading 5 Char"/>
    <w:basedOn w:val="DefaultParagraphFont"/>
    <w:link w:val="Heading5"/>
    <w:rsid w:val="001C6E98"/>
    <w:rPr>
      <w:rFonts w:ascii="Arial" w:eastAsia="Times New Roman" w:hAnsi="Arial" w:cs="Times New Roman"/>
      <w:szCs w:val="20"/>
    </w:rPr>
  </w:style>
  <w:style w:type="character" w:customStyle="1" w:styleId="Heading6Char">
    <w:name w:val="Heading 6 Char"/>
    <w:basedOn w:val="DefaultParagraphFont"/>
    <w:link w:val="Heading6"/>
    <w:rsid w:val="001C6E98"/>
    <w:rPr>
      <w:rFonts w:ascii="Arial" w:eastAsia="Times New Roman" w:hAnsi="Arial" w:cs="Times New Roman"/>
      <w:i/>
      <w:szCs w:val="20"/>
    </w:rPr>
  </w:style>
  <w:style w:type="character" w:customStyle="1" w:styleId="Heading7Char">
    <w:name w:val="Heading 7 Char"/>
    <w:basedOn w:val="DefaultParagraphFont"/>
    <w:link w:val="Heading7"/>
    <w:rsid w:val="001C6E98"/>
    <w:rPr>
      <w:rFonts w:ascii="Arial" w:eastAsia="Times New Roman" w:hAnsi="Arial" w:cs="Times New Roman"/>
      <w:sz w:val="20"/>
      <w:szCs w:val="20"/>
    </w:rPr>
  </w:style>
  <w:style w:type="character" w:customStyle="1" w:styleId="Heading8Char">
    <w:name w:val="Heading 8 Char"/>
    <w:basedOn w:val="DefaultParagraphFont"/>
    <w:link w:val="Heading8"/>
    <w:rsid w:val="001C6E98"/>
    <w:rPr>
      <w:rFonts w:ascii="Arial" w:eastAsia="Times New Roman" w:hAnsi="Arial" w:cs="Times New Roman"/>
      <w:i/>
      <w:sz w:val="20"/>
      <w:szCs w:val="20"/>
    </w:rPr>
  </w:style>
  <w:style w:type="character" w:customStyle="1" w:styleId="Heading9Char">
    <w:name w:val="Heading 9 Char"/>
    <w:basedOn w:val="DefaultParagraphFont"/>
    <w:link w:val="Heading9"/>
    <w:rsid w:val="001C6E98"/>
    <w:rPr>
      <w:rFonts w:ascii="Arial" w:eastAsia="Times New Roman" w:hAnsi="Arial" w:cs="Times New Roman"/>
      <w:b/>
      <w:i/>
      <w:sz w:val="18"/>
      <w:szCs w:val="20"/>
    </w:rPr>
  </w:style>
  <w:style w:type="paragraph" w:styleId="Header">
    <w:name w:val="header"/>
    <w:basedOn w:val="Normal"/>
    <w:link w:val="HeaderChar"/>
    <w:uiPriority w:val="99"/>
    <w:unhideWhenUsed/>
    <w:rsid w:val="002873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333"/>
  </w:style>
  <w:style w:type="paragraph" w:styleId="Footer">
    <w:name w:val="footer"/>
    <w:basedOn w:val="Normal"/>
    <w:link w:val="FooterChar"/>
    <w:uiPriority w:val="99"/>
    <w:unhideWhenUsed/>
    <w:rsid w:val="002873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333"/>
  </w:style>
  <w:style w:type="paragraph" w:styleId="ListParagraph">
    <w:name w:val="List Paragraph"/>
    <w:aliases w:val="Steps"/>
    <w:basedOn w:val="Normal"/>
    <w:link w:val="ListParagraphChar"/>
    <w:uiPriority w:val="34"/>
    <w:qFormat/>
    <w:rsid w:val="00AC1F03"/>
    <w:pPr>
      <w:spacing w:after="200" w:line="276" w:lineRule="auto"/>
      <w:ind w:left="720"/>
      <w:contextualSpacing/>
    </w:pPr>
  </w:style>
  <w:style w:type="character" w:customStyle="1" w:styleId="ListParagraphChar">
    <w:name w:val="List Paragraph Char"/>
    <w:aliases w:val="Steps Char"/>
    <w:basedOn w:val="DefaultParagraphFont"/>
    <w:link w:val="ListParagraph"/>
    <w:uiPriority w:val="34"/>
    <w:rsid w:val="00A15FF4"/>
  </w:style>
  <w:style w:type="paragraph" w:customStyle="1" w:styleId="Bang">
    <w:name w:val="Bang"/>
    <w:basedOn w:val="Normal"/>
    <w:link w:val="BangChar"/>
    <w:rsid w:val="00AC1F03"/>
    <w:pPr>
      <w:keepNext/>
      <w:spacing w:before="60" w:after="60" w:line="320" w:lineRule="atLeast"/>
      <w:jc w:val="both"/>
    </w:pPr>
    <w:rPr>
      <w:rFonts w:eastAsia="Times New Roman"/>
      <w:sz w:val="18"/>
      <w:szCs w:val="20"/>
    </w:rPr>
  </w:style>
  <w:style w:type="character" w:customStyle="1" w:styleId="BangChar">
    <w:name w:val="Bang Char"/>
    <w:basedOn w:val="DefaultParagraphFont"/>
    <w:link w:val="Bang"/>
    <w:rsid w:val="00AC1F03"/>
    <w:rPr>
      <w:rFonts w:ascii="Times New Roman" w:eastAsia="Times New Roman" w:hAnsi="Times New Roman" w:cs="Times New Roman"/>
      <w:sz w:val="18"/>
      <w:szCs w:val="20"/>
    </w:rPr>
  </w:style>
  <w:style w:type="paragraph" w:customStyle="1" w:styleId="NormalH">
    <w:name w:val="NormalH"/>
    <w:basedOn w:val="Normal"/>
    <w:autoRedefine/>
    <w:rsid w:val="002531E5"/>
    <w:pPr>
      <w:keepNext/>
      <w:pageBreakBefore/>
      <w:tabs>
        <w:tab w:val="left" w:pos="2190"/>
      </w:tabs>
      <w:spacing w:before="360" w:after="240" w:line="300" w:lineRule="atLeast"/>
      <w:jc w:val="center"/>
    </w:pPr>
    <w:rPr>
      <w:rFonts w:eastAsia="Times New Roman"/>
      <w:b/>
      <w:caps/>
      <w:sz w:val="32"/>
      <w:szCs w:val="32"/>
    </w:rPr>
  </w:style>
  <w:style w:type="paragraph" w:styleId="TOCHeading">
    <w:name w:val="TOC Heading"/>
    <w:basedOn w:val="Heading1"/>
    <w:next w:val="Normal"/>
    <w:uiPriority w:val="39"/>
    <w:unhideWhenUsed/>
    <w:qFormat/>
    <w:rsid w:val="003E114C"/>
    <w:pPr>
      <w:outlineLvl w:val="9"/>
    </w:pPr>
    <w:rPr>
      <w:lang w:eastAsia="ja-JP"/>
    </w:rPr>
  </w:style>
  <w:style w:type="paragraph" w:styleId="TOC1">
    <w:name w:val="toc 1"/>
    <w:basedOn w:val="Normal"/>
    <w:next w:val="Normal"/>
    <w:autoRedefine/>
    <w:uiPriority w:val="39"/>
    <w:unhideWhenUsed/>
    <w:rsid w:val="003E114C"/>
    <w:pPr>
      <w:spacing w:after="100" w:line="276" w:lineRule="auto"/>
    </w:pPr>
  </w:style>
  <w:style w:type="character" w:styleId="Hyperlink">
    <w:name w:val="Hyperlink"/>
    <w:basedOn w:val="DefaultParagraphFont"/>
    <w:uiPriority w:val="99"/>
    <w:unhideWhenUsed/>
    <w:rsid w:val="003E114C"/>
    <w:rPr>
      <w:color w:val="0563C1" w:themeColor="hyperlink"/>
      <w:u w:val="single"/>
    </w:rPr>
  </w:style>
  <w:style w:type="table" w:styleId="TableGrid">
    <w:name w:val="Table Grid"/>
    <w:basedOn w:val="TableNormal"/>
    <w:uiPriority w:val="39"/>
    <w:rsid w:val="00E83149"/>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94118"/>
    <w:pPr>
      <w:tabs>
        <w:tab w:val="left" w:pos="660"/>
        <w:tab w:val="right" w:leader="dot" w:pos="9794"/>
      </w:tabs>
      <w:spacing w:after="100"/>
      <w:ind w:left="220"/>
    </w:pPr>
    <w:rPr>
      <w:noProof/>
    </w:rPr>
  </w:style>
  <w:style w:type="paragraph" w:customStyle="1" w:styleId="tvNote">
    <w:name w:val="tvNote"/>
    <w:basedOn w:val="Normal"/>
    <w:link w:val="tvNoteChar"/>
    <w:autoRedefine/>
    <w:rsid w:val="004706A5"/>
    <w:pPr>
      <w:spacing w:after="120" w:line="360" w:lineRule="auto"/>
    </w:pPr>
    <w:rPr>
      <w:rFonts w:eastAsia="Times New Roman"/>
      <w:b/>
      <w:i/>
      <w:iCs/>
      <w:color w:val="ED7D31" w:themeColor="accent2"/>
      <w:lang w:val="vi-VN"/>
    </w:rPr>
  </w:style>
  <w:style w:type="character" w:customStyle="1" w:styleId="tvNoteChar">
    <w:name w:val="tvNote Char"/>
    <w:basedOn w:val="DefaultParagraphFont"/>
    <w:link w:val="tvNote"/>
    <w:rsid w:val="004706A5"/>
    <w:rPr>
      <w:rFonts w:eastAsia="Times New Roman"/>
      <w:b/>
      <w:i/>
      <w:iCs/>
      <w:color w:val="ED7D31" w:themeColor="accent2"/>
      <w:lang w:val="vi-VN"/>
    </w:rPr>
  </w:style>
  <w:style w:type="character" w:styleId="PageNumber">
    <w:name w:val="page number"/>
    <w:basedOn w:val="DefaultParagraphFont"/>
    <w:rsid w:val="00D15E71"/>
  </w:style>
  <w:style w:type="paragraph" w:customStyle="1" w:styleId="i">
    <w:name w:val="i"/>
    <w:basedOn w:val="Normal"/>
    <w:rsid w:val="00D15E71"/>
    <w:pPr>
      <w:numPr>
        <w:numId w:val="2"/>
      </w:numPr>
      <w:spacing w:before="120" w:after="0" w:line="240" w:lineRule="auto"/>
    </w:pPr>
    <w:rPr>
      <w:rFonts w:ascii=".VnTimeH" w:eastAsia="Times New Roman" w:hAnsi=".VnTimeH"/>
      <w:b/>
      <w:szCs w:val="20"/>
    </w:rPr>
  </w:style>
  <w:style w:type="paragraph" w:customStyle="1" w:styleId="tvHeading1">
    <w:name w:val="tvHeading 1"/>
    <w:basedOn w:val="Normal"/>
    <w:rsid w:val="00D15E71"/>
    <w:pPr>
      <w:numPr>
        <w:numId w:val="5"/>
      </w:numPr>
      <w:spacing w:before="360" w:after="120" w:line="240" w:lineRule="auto"/>
    </w:pPr>
    <w:rPr>
      <w:rFonts w:eastAsia="Times New Roman"/>
      <w:b/>
      <w:bCs/>
      <w:color w:val="800000"/>
      <w:szCs w:val="24"/>
    </w:rPr>
  </w:style>
  <w:style w:type="paragraph" w:customStyle="1" w:styleId="tvHeading11">
    <w:name w:val="tvHeading 1.1"/>
    <w:basedOn w:val="Normal"/>
    <w:rsid w:val="00D15E71"/>
    <w:pPr>
      <w:numPr>
        <w:ilvl w:val="1"/>
        <w:numId w:val="5"/>
      </w:numPr>
      <w:spacing w:before="240" w:after="120" w:line="240" w:lineRule="auto"/>
    </w:pPr>
    <w:rPr>
      <w:rFonts w:eastAsia="Times New Roman"/>
      <w:b/>
      <w:bCs/>
      <w:color w:val="000080"/>
      <w:szCs w:val="24"/>
    </w:rPr>
  </w:style>
  <w:style w:type="paragraph" w:customStyle="1" w:styleId="tvHeading111">
    <w:name w:val="tvHeading 1.1.1"/>
    <w:basedOn w:val="Normal"/>
    <w:rsid w:val="00D15E71"/>
    <w:pPr>
      <w:numPr>
        <w:ilvl w:val="2"/>
        <w:numId w:val="5"/>
      </w:numPr>
      <w:spacing w:before="120" w:after="120" w:line="240" w:lineRule="auto"/>
    </w:pPr>
    <w:rPr>
      <w:rFonts w:eastAsia="Times New Roman"/>
      <w:b/>
      <w:bCs/>
      <w:i/>
      <w:iCs/>
      <w:szCs w:val="24"/>
    </w:rPr>
  </w:style>
  <w:style w:type="paragraph" w:styleId="BalloonText">
    <w:name w:val="Balloon Text"/>
    <w:basedOn w:val="Normal"/>
    <w:link w:val="BalloonTextChar"/>
    <w:uiPriority w:val="99"/>
    <w:semiHidden/>
    <w:unhideWhenUsed/>
    <w:rsid w:val="006941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196"/>
    <w:rPr>
      <w:rFonts w:ascii="Segoe UI" w:hAnsi="Segoe UI" w:cs="Segoe UI"/>
      <w:sz w:val="18"/>
      <w:szCs w:val="18"/>
    </w:rPr>
  </w:style>
  <w:style w:type="paragraph" w:styleId="TOC3">
    <w:name w:val="toc 3"/>
    <w:basedOn w:val="Normal"/>
    <w:next w:val="Normal"/>
    <w:autoRedefine/>
    <w:uiPriority w:val="39"/>
    <w:unhideWhenUsed/>
    <w:rsid w:val="00DF3A4D"/>
    <w:pPr>
      <w:spacing w:after="100"/>
      <w:ind w:left="440"/>
    </w:pPr>
  </w:style>
  <w:style w:type="paragraph" w:customStyle="1" w:styleId="Refer">
    <w:name w:val="Refer"/>
    <w:basedOn w:val="Normal"/>
    <w:rsid w:val="002A2EDD"/>
    <w:pPr>
      <w:spacing w:before="120" w:after="120" w:line="240" w:lineRule="auto"/>
    </w:pPr>
    <w:rPr>
      <w:rFonts w:eastAsia="Times New Roman"/>
      <w:szCs w:val="20"/>
    </w:rPr>
  </w:style>
  <w:style w:type="character" w:customStyle="1" w:styleId="BulletList1Char">
    <w:name w:val="Bullet List 1 Char"/>
    <w:basedOn w:val="DefaultParagraphFont"/>
    <w:link w:val="BulletList1"/>
    <w:locked/>
    <w:rsid w:val="00C8170B"/>
    <w:rPr>
      <w:rFonts w:ascii="Arial" w:eastAsia="Calibri" w:hAnsi="Arial" w:cs="Arial"/>
      <w:sz w:val="20"/>
    </w:rPr>
  </w:style>
  <w:style w:type="paragraph" w:customStyle="1" w:styleId="BulletList1">
    <w:name w:val="Bullet List 1"/>
    <w:basedOn w:val="Normal"/>
    <w:link w:val="BulletList1Char"/>
    <w:qFormat/>
    <w:rsid w:val="00C8170B"/>
    <w:pPr>
      <w:numPr>
        <w:numId w:val="10"/>
      </w:numPr>
      <w:spacing w:before="60" w:after="0" w:line="276" w:lineRule="auto"/>
      <w:ind w:right="28"/>
    </w:pPr>
    <w:rPr>
      <w:rFonts w:ascii="Arial" w:eastAsia="Calibri" w:hAnsi="Arial" w:cs="Arial"/>
      <w:sz w:val="20"/>
    </w:rPr>
  </w:style>
  <w:style w:type="paragraph" w:styleId="CommentText">
    <w:name w:val="annotation text"/>
    <w:basedOn w:val="Normal"/>
    <w:link w:val="CommentTextChar"/>
    <w:uiPriority w:val="99"/>
    <w:semiHidden/>
    <w:unhideWhenUsed/>
    <w:rsid w:val="000B6CA0"/>
    <w:pPr>
      <w:spacing w:line="240" w:lineRule="auto"/>
    </w:pPr>
    <w:rPr>
      <w:sz w:val="20"/>
      <w:szCs w:val="20"/>
    </w:rPr>
  </w:style>
  <w:style w:type="character" w:customStyle="1" w:styleId="CommentTextChar">
    <w:name w:val="Comment Text Char"/>
    <w:basedOn w:val="DefaultParagraphFont"/>
    <w:link w:val="CommentText"/>
    <w:uiPriority w:val="99"/>
    <w:semiHidden/>
    <w:rsid w:val="000B6CA0"/>
    <w:rPr>
      <w:sz w:val="20"/>
      <w:szCs w:val="20"/>
    </w:rPr>
  </w:style>
  <w:style w:type="paragraph" w:styleId="CommentSubject">
    <w:name w:val="annotation subject"/>
    <w:basedOn w:val="CommentText"/>
    <w:next w:val="CommentText"/>
    <w:link w:val="CommentSubjectChar"/>
    <w:uiPriority w:val="99"/>
    <w:semiHidden/>
    <w:unhideWhenUsed/>
    <w:rsid w:val="000B6CA0"/>
    <w:pPr>
      <w:spacing w:before="60" w:after="0" w:line="360" w:lineRule="auto"/>
    </w:pPr>
    <w:rPr>
      <w:rFonts w:ascii="Arial" w:eastAsia="Times New Roman" w:hAnsi="Arial"/>
      <w:b/>
      <w:bCs/>
      <w:lang w:val="en-GB" w:eastAsia="en-GB"/>
    </w:rPr>
  </w:style>
  <w:style w:type="character" w:customStyle="1" w:styleId="CommentSubjectChar">
    <w:name w:val="Comment Subject Char"/>
    <w:basedOn w:val="CommentTextChar"/>
    <w:link w:val="CommentSubject"/>
    <w:uiPriority w:val="99"/>
    <w:semiHidden/>
    <w:rsid w:val="000B6CA0"/>
    <w:rPr>
      <w:rFonts w:ascii="Arial" w:eastAsia="Times New Roman" w:hAnsi="Arial" w:cs="Times New Roman"/>
      <w:b/>
      <w:bCs/>
      <w:sz w:val="20"/>
      <w:szCs w:val="20"/>
      <w:lang w:val="en-GB" w:eastAsia="en-GB"/>
    </w:rPr>
  </w:style>
  <w:style w:type="paragraph" w:customStyle="1" w:styleId="StyleTabletextBoldCentered">
    <w:name w:val="Style Tabletext + Bold Centered"/>
    <w:basedOn w:val="Normal"/>
    <w:rsid w:val="001C6E98"/>
    <w:pPr>
      <w:keepLines/>
      <w:widowControl w:val="0"/>
      <w:spacing w:before="60" w:after="120" w:line="312" w:lineRule="auto"/>
      <w:jc w:val="center"/>
    </w:pPr>
    <w:rPr>
      <w:rFonts w:ascii="Arial" w:eastAsia="Times New Roman" w:hAnsi="Arial"/>
      <w:b/>
      <w:bCs/>
      <w:sz w:val="20"/>
      <w:szCs w:val="20"/>
    </w:rPr>
  </w:style>
  <w:style w:type="character" w:customStyle="1" w:styleId="normaltextrun">
    <w:name w:val="normaltextrun"/>
    <w:basedOn w:val="DefaultParagraphFont"/>
    <w:rsid w:val="008C3E28"/>
  </w:style>
  <w:style w:type="character" w:customStyle="1" w:styleId="eop">
    <w:name w:val="eop"/>
    <w:basedOn w:val="DefaultParagraphFont"/>
    <w:rsid w:val="008C3E28"/>
  </w:style>
  <w:style w:type="paragraph" w:customStyle="1" w:styleId="paragraph">
    <w:name w:val="paragraph"/>
    <w:basedOn w:val="Normal"/>
    <w:rsid w:val="008C3E28"/>
    <w:pPr>
      <w:spacing w:before="100" w:beforeAutospacing="1" w:after="100" w:afterAutospacing="1" w:line="240" w:lineRule="auto"/>
    </w:pPr>
    <w:rPr>
      <w:rFonts w:eastAsia="Times New Roman"/>
      <w:color w:val="auto"/>
      <w:szCs w:val="24"/>
    </w:rPr>
  </w:style>
  <w:style w:type="paragraph" w:styleId="TOC4">
    <w:name w:val="toc 4"/>
    <w:basedOn w:val="Normal"/>
    <w:next w:val="Normal"/>
    <w:autoRedefine/>
    <w:uiPriority w:val="39"/>
    <w:unhideWhenUsed/>
    <w:rsid w:val="00A27444"/>
    <w:pPr>
      <w:spacing w:after="100"/>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A27444"/>
    <w:pPr>
      <w:spacing w:after="100"/>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A27444"/>
    <w:pPr>
      <w:spacing w:after="100"/>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A27444"/>
    <w:pPr>
      <w:spacing w:after="100"/>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A27444"/>
    <w:pPr>
      <w:spacing w:after="100"/>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A27444"/>
    <w:pPr>
      <w:spacing w:after="100"/>
      <w:ind w:left="1760"/>
    </w:pPr>
    <w:rPr>
      <w:rFonts w:asciiTheme="minorHAnsi" w:eastAsiaTheme="minorEastAsia" w:hAnsiTheme="minorHAnsi" w:cstheme="minorBidi"/>
      <w:color w:val="auto"/>
      <w:sz w:val="22"/>
      <w:szCs w:val="22"/>
    </w:rPr>
  </w:style>
  <w:style w:type="character" w:styleId="CommentReference">
    <w:name w:val="annotation reference"/>
    <w:basedOn w:val="DefaultParagraphFont"/>
    <w:uiPriority w:val="99"/>
    <w:semiHidden/>
    <w:unhideWhenUsed/>
    <w:rsid w:val="005C6671"/>
    <w:rPr>
      <w:sz w:val="16"/>
      <w:szCs w:val="16"/>
    </w:rPr>
  </w:style>
  <w:style w:type="character" w:customStyle="1" w:styleId="UnresolvedMention1">
    <w:name w:val="Unresolved Mention1"/>
    <w:basedOn w:val="DefaultParagraphFont"/>
    <w:uiPriority w:val="99"/>
    <w:semiHidden/>
    <w:unhideWhenUsed/>
    <w:rsid w:val="00DD59EE"/>
    <w:rPr>
      <w:color w:val="605E5C"/>
      <w:shd w:val="clear" w:color="auto" w:fill="E1DFDD"/>
    </w:rPr>
  </w:style>
  <w:style w:type="character" w:styleId="UnresolvedMention">
    <w:name w:val="Unresolved Mention"/>
    <w:basedOn w:val="DefaultParagraphFont"/>
    <w:uiPriority w:val="99"/>
    <w:semiHidden/>
    <w:unhideWhenUsed/>
    <w:rsid w:val="007B7B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245317">
      <w:bodyDiv w:val="1"/>
      <w:marLeft w:val="0"/>
      <w:marRight w:val="0"/>
      <w:marTop w:val="0"/>
      <w:marBottom w:val="0"/>
      <w:divBdr>
        <w:top w:val="none" w:sz="0" w:space="0" w:color="auto"/>
        <w:left w:val="none" w:sz="0" w:space="0" w:color="auto"/>
        <w:bottom w:val="none" w:sz="0" w:space="0" w:color="auto"/>
        <w:right w:val="none" w:sz="0" w:space="0" w:color="auto"/>
      </w:divBdr>
      <w:divsChild>
        <w:div w:id="1991058705">
          <w:marLeft w:val="0"/>
          <w:marRight w:val="0"/>
          <w:marTop w:val="0"/>
          <w:marBottom w:val="0"/>
          <w:divBdr>
            <w:top w:val="none" w:sz="0" w:space="0" w:color="auto"/>
            <w:left w:val="none" w:sz="0" w:space="0" w:color="auto"/>
            <w:bottom w:val="none" w:sz="0" w:space="0" w:color="auto"/>
            <w:right w:val="none" w:sz="0" w:space="0" w:color="auto"/>
          </w:divBdr>
        </w:div>
        <w:div w:id="468671611">
          <w:marLeft w:val="0"/>
          <w:marRight w:val="0"/>
          <w:marTop w:val="0"/>
          <w:marBottom w:val="0"/>
          <w:divBdr>
            <w:top w:val="none" w:sz="0" w:space="0" w:color="auto"/>
            <w:left w:val="none" w:sz="0" w:space="0" w:color="auto"/>
            <w:bottom w:val="none" w:sz="0" w:space="0" w:color="auto"/>
            <w:right w:val="none" w:sz="0" w:space="0" w:color="auto"/>
          </w:divBdr>
        </w:div>
        <w:div w:id="2059740025">
          <w:marLeft w:val="0"/>
          <w:marRight w:val="0"/>
          <w:marTop w:val="0"/>
          <w:marBottom w:val="0"/>
          <w:divBdr>
            <w:top w:val="none" w:sz="0" w:space="0" w:color="auto"/>
            <w:left w:val="none" w:sz="0" w:space="0" w:color="auto"/>
            <w:bottom w:val="none" w:sz="0" w:space="0" w:color="auto"/>
            <w:right w:val="none" w:sz="0" w:space="0" w:color="auto"/>
          </w:divBdr>
        </w:div>
        <w:div w:id="1532376706">
          <w:marLeft w:val="0"/>
          <w:marRight w:val="0"/>
          <w:marTop w:val="0"/>
          <w:marBottom w:val="0"/>
          <w:divBdr>
            <w:top w:val="none" w:sz="0" w:space="0" w:color="auto"/>
            <w:left w:val="none" w:sz="0" w:space="0" w:color="auto"/>
            <w:bottom w:val="none" w:sz="0" w:space="0" w:color="auto"/>
            <w:right w:val="none" w:sz="0" w:space="0" w:color="auto"/>
          </w:divBdr>
        </w:div>
        <w:div w:id="648628938">
          <w:marLeft w:val="0"/>
          <w:marRight w:val="0"/>
          <w:marTop w:val="0"/>
          <w:marBottom w:val="0"/>
          <w:divBdr>
            <w:top w:val="none" w:sz="0" w:space="0" w:color="auto"/>
            <w:left w:val="none" w:sz="0" w:space="0" w:color="auto"/>
            <w:bottom w:val="none" w:sz="0" w:space="0" w:color="auto"/>
            <w:right w:val="none" w:sz="0" w:space="0" w:color="auto"/>
          </w:divBdr>
        </w:div>
        <w:div w:id="1138524107">
          <w:marLeft w:val="0"/>
          <w:marRight w:val="0"/>
          <w:marTop w:val="0"/>
          <w:marBottom w:val="0"/>
          <w:divBdr>
            <w:top w:val="none" w:sz="0" w:space="0" w:color="auto"/>
            <w:left w:val="none" w:sz="0" w:space="0" w:color="auto"/>
            <w:bottom w:val="none" w:sz="0" w:space="0" w:color="auto"/>
            <w:right w:val="none" w:sz="0" w:space="0" w:color="auto"/>
          </w:divBdr>
        </w:div>
        <w:div w:id="1114903235">
          <w:marLeft w:val="0"/>
          <w:marRight w:val="0"/>
          <w:marTop w:val="0"/>
          <w:marBottom w:val="0"/>
          <w:divBdr>
            <w:top w:val="none" w:sz="0" w:space="0" w:color="auto"/>
            <w:left w:val="none" w:sz="0" w:space="0" w:color="auto"/>
            <w:bottom w:val="none" w:sz="0" w:space="0" w:color="auto"/>
            <w:right w:val="none" w:sz="0" w:space="0" w:color="auto"/>
          </w:divBdr>
        </w:div>
        <w:div w:id="1343705970">
          <w:marLeft w:val="0"/>
          <w:marRight w:val="0"/>
          <w:marTop w:val="0"/>
          <w:marBottom w:val="0"/>
          <w:divBdr>
            <w:top w:val="none" w:sz="0" w:space="0" w:color="auto"/>
            <w:left w:val="none" w:sz="0" w:space="0" w:color="auto"/>
            <w:bottom w:val="none" w:sz="0" w:space="0" w:color="auto"/>
            <w:right w:val="none" w:sz="0" w:space="0" w:color="auto"/>
          </w:divBdr>
        </w:div>
        <w:div w:id="1466120688">
          <w:marLeft w:val="0"/>
          <w:marRight w:val="0"/>
          <w:marTop w:val="0"/>
          <w:marBottom w:val="0"/>
          <w:divBdr>
            <w:top w:val="none" w:sz="0" w:space="0" w:color="auto"/>
            <w:left w:val="none" w:sz="0" w:space="0" w:color="auto"/>
            <w:bottom w:val="none" w:sz="0" w:space="0" w:color="auto"/>
            <w:right w:val="none" w:sz="0" w:space="0" w:color="auto"/>
          </w:divBdr>
        </w:div>
        <w:div w:id="996765737">
          <w:marLeft w:val="0"/>
          <w:marRight w:val="0"/>
          <w:marTop w:val="0"/>
          <w:marBottom w:val="0"/>
          <w:divBdr>
            <w:top w:val="none" w:sz="0" w:space="0" w:color="auto"/>
            <w:left w:val="none" w:sz="0" w:space="0" w:color="auto"/>
            <w:bottom w:val="none" w:sz="0" w:space="0" w:color="auto"/>
            <w:right w:val="none" w:sz="0" w:space="0" w:color="auto"/>
          </w:divBdr>
        </w:div>
        <w:div w:id="2144299728">
          <w:marLeft w:val="0"/>
          <w:marRight w:val="0"/>
          <w:marTop w:val="0"/>
          <w:marBottom w:val="0"/>
          <w:divBdr>
            <w:top w:val="none" w:sz="0" w:space="0" w:color="auto"/>
            <w:left w:val="none" w:sz="0" w:space="0" w:color="auto"/>
            <w:bottom w:val="none" w:sz="0" w:space="0" w:color="auto"/>
            <w:right w:val="none" w:sz="0" w:space="0" w:color="auto"/>
          </w:divBdr>
        </w:div>
        <w:div w:id="1663198579">
          <w:marLeft w:val="0"/>
          <w:marRight w:val="0"/>
          <w:marTop w:val="0"/>
          <w:marBottom w:val="0"/>
          <w:divBdr>
            <w:top w:val="none" w:sz="0" w:space="0" w:color="auto"/>
            <w:left w:val="none" w:sz="0" w:space="0" w:color="auto"/>
            <w:bottom w:val="none" w:sz="0" w:space="0" w:color="auto"/>
            <w:right w:val="none" w:sz="0" w:space="0" w:color="auto"/>
          </w:divBdr>
        </w:div>
        <w:div w:id="565334111">
          <w:marLeft w:val="0"/>
          <w:marRight w:val="0"/>
          <w:marTop w:val="0"/>
          <w:marBottom w:val="0"/>
          <w:divBdr>
            <w:top w:val="none" w:sz="0" w:space="0" w:color="auto"/>
            <w:left w:val="none" w:sz="0" w:space="0" w:color="auto"/>
            <w:bottom w:val="none" w:sz="0" w:space="0" w:color="auto"/>
            <w:right w:val="none" w:sz="0" w:space="0" w:color="auto"/>
          </w:divBdr>
        </w:div>
        <w:div w:id="1848404497">
          <w:marLeft w:val="0"/>
          <w:marRight w:val="0"/>
          <w:marTop w:val="0"/>
          <w:marBottom w:val="0"/>
          <w:divBdr>
            <w:top w:val="none" w:sz="0" w:space="0" w:color="auto"/>
            <w:left w:val="none" w:sz="0" w:space="0" w:color="auto"/>
            <w:bottom w:val="none" w:sz="0" w:space="0" w:color="auto"/>
            <w:right w:val="none" w:sz="0" w:space="0" w:color="auto"/>
          </w:divBdr>
        </w:div>
        <w:div w:id="1127964536">
          <w:marLeft w:val="0"/>
          <w:marRight w:val="0"/>
          <w:marTop w:val="0"/>
          <w:marBottom w:val="0"/>
          <w:divBdr>
            <w:top w:val="none" w:sz="0" w:space="0" w:color="auto"/>
            <w:left w:val="none" w:sz="0" w:space="0" w:color="auto"/>
            <w:bottom w:val="none" w:sz="0" w:space="0" w:color="auto"/>
            <w:right w:val="none" w:sz="0" w:space="0" w:color="auto"/>
          </w:divBdr>
        </w:div>
        <w:div w:id="863252804">
          <w:marLeft w:val="0"/>
          <w:marRight w:val="0"/>
          <w:marTop w:val="0"/>
          <w:marBottom w:val="0"/>
          <w:divBdr>
            <w:top w:val="none" w:sz="0" w:space="0" w:color="auto"/>
            <w:left w:val="none" w:sz="0" w:space="0" w:color="auto"/>
            <w:bottom w:val="none" w:sz="0" w:space="0" w:color="auto"/>
            <w:right w:val="none" w:sz="0" w:space="0" w:color="auto"/>
          </w:divBdr>
        </w:div>
        <w:div w:id="211886599">
          <w:marLeft w:val="0"/>
          <w:marRight w:val="0"/>
          <w:marTop w:val="0"/>
          <w:marBottom w:val="0"/>
          <w:divBdr>
            <w:top w:val="none" w:sz="0" w:space="0" w:color="auto"/>
            <w:left w:val="none" w:sz="0" w:space="0" w:color="auto"/>
            <w:bottom w:val="none" w:sz="0" w:space="0" w:color="auto"/>
            <w:right w:val="none" w:sz="0" w:space="0" w:color="auto"/>
          </w:divBdr>
        </w:div>
        <w:div w:id="110706404">
          <w:marLeft w:val="0"/>
          <w:marRight w:val="0"/>
          <w:marTop w:val="0"/>
          <w:marBottom w:val="0"/>
          <w:divBdr>
            <w:top w:val="none" w:sz="0" w:space="0" w:color="auto"/>
            <w:left w:val="none" w:sz="0" w:space="0" w:color="auto"/>
            <w:bottom w:val="none" w:sz="0" w:space="0" w:color="auto"/>
            <w:right w:val="none" w:sz="0" w:space="0" w:color="auto"/>
          </w:divBdr>
        </w:div>
        <w:div w:id="1589189694">
          <w:marLeft w:val="0"/>
          <w:marRight w:val="0"/>
          <w:marTop w:val="0"/>
          <w:marBottom w:val="0"/>
          <w:divBdr>
            <w:top w:val="none" w:sz="0" w:space="0" w:color="auto"/>
            <w:left w:val="none" w:sz="0" w:space="0" w:color="auto"/>
            <w:bottom w:val="none" w:sz="0" w:space="0" w:color="auto"/>
            <w:right w:val="none" w:sz="0" w:space="0" w:color="auto"/>
          </w:divBdr>
        </w:div>
      </w:divsChild>
    </w:div>
    <w:div w:id="223568588">
      <w:bodyDiv w:val="1"/>
      <w:marLeft w:val="0"/>
      <w:marRight w:val="0"/>
      <w:marTop w:val="0"/>
      <w:marBottom w:val="0"/>
      <w:divBdr>
        <w:top w:val="none" w:sz="0" w:space="0" w:color="auto"/>
        <w:left w:val="none" w:sz="0" w:space="0" w:color="auto"/>
        <w:bottom w:val="none" w:sz="0" w:space="0" w:color="auto"/>
        <w:right w:val="none" w:sz="0" w:space="0" w:color="auto"/>
      </w:divBdr>
    </w:div>
    <w:div w:id="539366300">
      <w:bodyDiv w:val="1"/>
      <w:marLeft w:val="0"/>
      <w:marRight w:val="0"/>
      <w:marTop w:val="0"/>
      <w:marBottom w:val="0"/>
      <w:divBdr>
        <w:top w:val="none" w:sz="0" w:space="0" w:color="auto"/>
        <w:left w:val="none" w:sz="0" w:space="0" w:color="auto"/>
        <w:bottom w:val="none" w:sz="0" w:space="0" w:color="auto"/>
        <w:right w:val="none" w:sz="0" w:space="0" w:color="auto"/>
      </w:divBdr>
      <w:divsChild>
        <w:div w:id="1462000175">
          <w:marLeft w:val="0"/>
          <w:marRight w:val="0"/>
          <w:marTop w:val="0"/>
          <w:marBottom w:val="0"/>
          <w:divBdr>
            <w:top w:val="none" w:sz="0" w:space="0" w:color="auto"/>
            <w:left w:val="none" w:sz="0" w:space="0" w:color="auto"/>
            <w:bottom w:val="none" w:sz="0" w:space="0" w:color="auto"/>
            <w:right w:val="none" w:sz="0" w:space="0" w:color="auto"/>
          </w:divBdr>
        </w:div>
        <w:div w:id="1669213140">
          <w:marLeft w:val="0"/>
          <w:marRight w:val="0"/>
          <w:marTop w:val="0"/>
          <w:marBottom w:val="0"/>
          <w:divBdr>
            <w:top w:val="none" w:sz="0" w:space="0" w:color="auto"/>
            <w:left w:val="none" w:sz="0" w:space="0" w:color="auto"/>
            <w:bottom w:val="none" w:sz="0" w:space="0" w:color="auto"/>
            <w:right w:val="none" w:sz="0" w:space="0" w:color="auto"/>
          </w:divBdr>
        </w:div>
        <w:div w:id="2097551770">
          <w:marLeft w:val="0"/>
          <w:marRight w:val="0"/>
          <w:marTop w:val="0"/>
          <w:marBottom w:val="0"/>
          <w:divBdr>
            <w:top w:val="none" w:sz="0" w:space="0" w:color="auto"/>
            <w:left w:val="none" w:sz="0" w:space="0" w:color="auto"/>
            <w:bottom w:val="none" w:sz="0" w:space="0" w:color="auto"/>
            <w:right w:val="none" w:sz="0" w:space="0" w:color="auto"/>
          </w:divBdr>
        </w:div>
        <w:div w:id="817460980">
          <w:marLeft w:val="0"/>
          <w:marRight w:val="0"/>
          <w:marTop w:val="0"/>
          <w:marBottom w:val="0"/>
          <w:divBdr>
            <w:top w:val="none" w:sz="0" w:space="0" w:color="auto"/>
            <w:left w:val="none" w:sz="0" w:space="0" w:color="auto"/>
            <w:bottom w:val="none" w:sz="0" w:space="0" w:color="auto"/>
            <w:right w:val="none" w:sz="0" w:space="0" w:color="auto"/>
          </w:divBdr>
          <w:divsChild>
            <w:div w:id="805707923">
              <w:marLeft w:val="0"/>
              <w:marRight w:val="0"/>
              <w:marTop w:val="0"/>
              <w:marBottom w:val="0"/>
              <w:divBdr>
                <w:top w:val="none" w:sz="0" w:space="0" w:color="auto"/>
                <w:left w:val="none" w:sz="0" w:space="0" w:color="auto"/>
                <w:bottom w:val="none" w:sz="0" w:space="0" w:color="auto"/>
                <w:right w:val="none" w:sz="0" w:space="0" w:color="auto"/>
              </w:divBdr>
            </w:div>
            <w:div w:id="764764088">
              <w:marLeft w:val="0"/>
              <w:marRight w:val="0"/>
              <w:marTop w:val="0"/>
              <w:marBottom w:val="0"/>
              <w:divBdr>
                <w:top w:val="none" w:sz="0" w:space="0" w:color="auto"/>
                <w:left w:val="none" w:sz="0" w:space="0" w:color="auto"/>
                <w:bottom w:val="none" w:sz="0" w:space="0" w:color="auto"/>
                <w:right w:val="none" w:sz="0" w:space="0" w:color="auto"/>
              </w:divBdr>
            </w:div>
            <w:div w:id="689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27914">
      <w:bodyDiv w:val="1"/>
      <w:marLeft w:val="0"/>
      <w:marRight w:val="0"/>
      <w:marTop w:val="0"/>
      <w:marBottom w:val="0"/>
      <w:divBdr>
        <w:top w:val="none" w:sz="0" w:space="0" w:color="auto"/>
        <w:left w:val="none" w:sz="0" w:space="0" w:color="auto"/>
        <w:bottom w:val="none" w:sz="0" w:space="0" w:color="auto"/>
        <w:right w:val="none" w:sz="0" w:space="0" w:color="auto"/>
      </w:divBdr>
    </w:div>
    <w:div w:id="630550160">
      <w:bodyDiv w:val="1"/>
      <w:marLeft w:val="0"/>
      <w:marRight w:val="0"/>
      <w:marTop w:val="0"/>
      <w:marBottom w:val="0"/>
      <w:divBdr>
        <w:top w:val="none" w:sz="0" w:space="0" w:color="auto"/>
        <w:left w:val="none" w:sz="0" w:space="0" w:color="auto"/>
        <w:bottom w:val="none" w:sz="0" w:space="0" w:color="auto"/>
        <w:right w:val="none" w:sz="0" w:space="0" w:color="auto"/>
      </w:divBdr>
    </w:div>
    <w:div w:id="730035651">
      <w:bodyDiv w:val="1"/>
      <w:marLeft w:val="0"/>
      <w:marRight w:val="0"/>
      <w:marTop w:val="0"/>
      <w:marBottom w:val="0"/>
      <w:divBdr>
        <w:top w:val="none" w:sz="0" w:space="0" w:color="auto"/>
        <w:left w:val="none" w:sz="0" w:space="0" w:color="auto"/>
        <w:bottom w:val="none" w:sz="0" w:space="0" w:color="auto"/>
        <w:right w:val="none" w:sz="0" w:space="0" w:color="auto"/>
      </w:divBdr>
    </w:div>
    <w:div w:id="1264921639">
      <w:bodyDiv w:val="1"/>
      <w:marLeft w:val="0"/>
      <w:marRight w:val="0"/>
      <w:marTop w:val="0"/>
      <w:marBottom w:val="0"/>
      <w:divBdr>
        <w:top w:val="none" w:sz="0" w:space="0" w:color="auto"/>
        <w:left w:val="none" w:sz="0" w:space="0" w:color="auto"/>
        <w:bottom w:val="none" w:sz="0" w:space="0" w:color="auto"/>
        <w:right w:val="none" w:sz="0" w:space="0" w:color="auto"/>
      </w:divBdr>
    </w:div>
    <w:div w:id="1281957610">
      <w:bodyDiv w:val="1"/>
      <w:marLeft w:val="0"/>
      <w:marRight w:val="0"/>
      <w:marTop w:val="0"/>
      <w:marBottom w:val="0"/>
      <w:divBdr>
        <w:top w:val="none" w:sz="0" w:space="0" w:color="auto"/>
        <w:left w:val="none" w:sz="0" w:space="0" w:color="auto"/>
        <w:bottom w:val="none" w:sz="0" w:space="0" w:color="auto"/>
        <w:right w:val="none" w:sz="0" w:space="0" w:color="auto"/>
      </w:divBdr>
    </w:div>
    <w:div w:id="1407340250">
      <w:bodyDiv w:val="1"/>
      <w:marLeft w:val="0"/>
      <w:marRight w:val="0"/>
      <w:marTop w:val="0"/>
      <w:marBottom w:val="0"/>
      <w:divBdr>
        <w:top w:val="none" w:sz="0" w:space="0" w:color="auto"/>
        <w:left w:val="none" w:sz="0" w:space="0" w:color="auto"/>
        <w:bottom w:val="none" w:sz="0" w:space="0" w:color="auto"/>
        <w:right w:val="none" w:sz="0" w:space="0" w:color="auto"/>
      </w:divBdr>
    </w:div>
    <w:div w:id="1508522630">
      <w:bodyDiv w:val="1"/>
      <w:marLeft w:val="0"/>
      <w:marRight w:val="0"/>
      <w:marTop w:val="0"/>
      <w:marBottom w:val="0"/>
      <w:divBdr>
        <w:top w:val="none" w:sz="0" w:space="0" w:color="auto"/>
        <w:left w:val="none" w:sz="0" w:space="0" w:color="auto"/>
        <w:bottom w:val="none" w:sz="0" w:space="0" w:color="auto"/>
        <w:right w:val="none" w:sz="0" w:space="0" w:color="auto"/>
      </w:divBdr>
      <w:divsChild>
        <w:div w:id="1250459522">
          <w:marLeft w:val="0"/>
          <w:marRight w:val="0"/>
          <w:marTop w:val="0"/>
          <w:marBottom w:val="0"/>
          <w:divBdr>
            <w:top w:val="none" w:sz="0" w:space="0" w:color="auto"/>
            <w:left w:val="none" w:sz="0" w:space="0" w:color="auto"/>
            <w:bottom w:val="none" w:sz="0" w:space="0" w:color="auto"/>
            <w:right w:val="none" w:sz="0" w:space="0" w:color="auto"/>
          </w:divBdr>
          <w:divsChild>
            <w:div w:id="1702586280">
              <w:marLeft w:val="0"/>
              <w:marRight w:val="0"/>
              <w:marTop w:val="0"/>
              <w:marBottom w:val="0"/>
              <w:divBdr>
                <w:top w:val="none" w:sz="0" w:space="0" w:color="auto"/>
                <w:left w:val="none" w:sz="0" w:space="0" w:color="auto"/>
                <w:bottom w:val="none" w:sz="0" w:space="0" w:color="auto"/>
                <w:right w:val="none" w:sz="0" w:space="0" w:color="auto"/>
              </w:divBdr>
              <w:divsChild>
                <w:div w:id="1483351054">
                  <w:marLeft w:val="0"/>
                  <w:marRight w:val="0"/>
                  <w:marTop w:val="0"/>
                  <w:marBottom w:val="0"/>
                  <w:divBdr>
                    <w:top w:val="none" w:sz="0" w:space="0" w:color="auto"/>
                    <w:left w:val="none" w:sz="0" w:space="0" w:color="auto"/>
                    <w:bottom w:val="none" w:sz="0" w:space="0" w:color="auto"/>
                    <w:right w:val="none" w:sz="0" w:space="0" w:color="auto"/>
                  </w:divBdr>
                  <w:divsChild>
                    <w:div w:id="1530725707">
                      <w:marLeft w:val="0"/>
                      <w:marRight w:val="0"/>
                      <w:marTop w:val="0"/>
                      <w:marBottom w:val="0"/>
                      <w:divBdr>
                        <w:top w:val="none" w:sz="0" w:space="0" w:color="auto"/>
                        <w:left w:val="none" w:sz="0" w:space="0" w:color="auto"/>
                        <w:bottom w:val="none" w:sz="0" w:space="0" w:color="auto"/>
                        <w:right w:val="none" w:sz="0" w:space="0" w:color="auto"/>
                      </w:divBdr>
                    </w:div>
                  </w:divsChild>
                </w:div>
                <w:div w:id="1526139803">
                  <w:marLeft w:val="0"/>
                  <w:marRight w:val="0"/>
                  <w:marTop w:val="0"/>
                  <w:marBottom w:val="0"/>
                  <w:divBdr>
                    <w:top w:val="none" w:sz="0" w:space="0" w:color="auto"/>
                    <w:left w:val="none" w:sz="0" w:space="0" w:color="auto"/>
                    <w:bottom w:val="none" w:sz="0" w:space="0" w:color="auto"/>
                    <w:right w:val="none" w:sz="0" w:space="0" w:color="auto"/>
                  </w:divBdr>
                  <w:divsChild>
                    <w:div w:id="1920601930">
                      <w:marLeft w:val="0"/>
                      <w:marRight w:val="0"/>
                      <w:marTop w:val="0"/>
                      <w:marBottom w:val="0"/>
                      <w:divBdr>
                        <w:top w:val="none" w:sz="0" w:space="0" w:color="auto"/>
                        <w:left w:val="none" w:sz="0" w:space="0" w:color="auto"/>
                        <w:bottom w:val="none" w:sz="0" w:space="0" w:color="auto"/>
                        <w:right w:val="none" w:sz="0" w:space="0" w:color="auto"/>
                      </w:divBdr>
                    </w:div>
                  </w:divsChild>
                </w:div>
                <w:div w:id="522598105">
                  <w:marLeft w:val="0"/>
                  <w:marRight w:val="0"/>
                  <w:marTop w:val="0"/>
                  <w:marBottom w:val="0"/>
                  <w:divBdr>
                    <w:top w:val="none" w:sz="0" w:space="0" w:color="auto"/>
                    <w:left w:val="none" w:sz="0" w:space="0" w:color="auto"/>
                    <w:bottom w:val="none" w:sz="0" w:space="0" w:color="auto"/>
                    <w:right w:val="none" w:sz="0" w:space="0" w:color="auto"/>
                  </w:divBdr>
                  <w:divsChild>
                    <w:div w:id="1472937076">
                      <w:marLeft w:val="0"/>
                      <w:marRight w:val="0"/>
                      <w:marTop w:val="0"/>
                      <w:marBottom w:val="0"/>
                      <w:divBdr>
                        <w:top w:val="none" w:sz="0" w:space="0" w:color="auto"/>
                        <w:left w:val="none" w:sz="0" w:space="0" w:color="auto"/>
                        <w:bottom w:val="none" w:sz="0" w:space="0" w:color="auto"/>
                        <w:right w:val="none" w:sz="0" w:space="0" w:color="auto"/>
                      </w:divBdr>
                    </w:div>
                    <w:div w:id="1930036794">
                      <w:marLeft w:val="0"/>
                      <w:marRight w:val="0"/>
                      <w:marTop w:val="0"/>
                      <w:marBottom w:val="0"/>
                      <w:divBdr>
                        <w:top w:val="none" w:sz="0" w:space="0" w:color="auto"/>
                        <w:left w:val="none" w:sz="0" w:space="0" w:color="auto"/>
                        <w:bottom w:val="none" w:sz="0" w:space="0" w:color="auto"/>
                        <w:right w:val="none" w:sz="0" w:space="0" w:color="auto"/>
                      </w:divBdr>
                    </w:div>
                  </w:divsChild>
                </w:div>
                <w:div w:id="1661739102">
                  <w:marLeft w:val="0"/>
                  <w:marRight w:val="0"/>
                  <w:marTop w:val="0"/>
                  <w:marBottom w:val="0"/>
                  <w:divBdr>
                    <w:top w:val="none" w:sz="0" w:space="0" w:color="auto"/>
                    <w:left w:val="none" w:sz="0" w:space="0" w:color="auto"/>
                    <w:bottom w:val="none" w:sz="0" w:space="0" w:color="auto"/>
                    <w:right w:val="none" w:sz="0" w:space="0" w:color="auto"/>
                  </w:divBdr>
                  <w:divsChild>
                    <w:div w:id="8044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229664">
      <w:bodyDiv w:val="1"/>
      <w:marLeft w:val="0"/>
      <w:marRight w:val="0"/>
      <w:marTop w:val="0"/>
      <w:marBottom w:val="0"/>
      <w:divBdr>
        <w:top w:val="none" w:sz="0" w:space="0" w:color="auto"/>
        <w:left w:val="none" w:sz="0" w:space="0" w:color="auto"/>
        <w:bottom w:val="none" w:sz="0" w:space="0" w:color="auto"/>
        <w:right w:val="none" w:sz="0" w:space="0" w:color="auto"/>
      </w:divBdr>
    </w:div>
    <w:div w:id="1738624111">
      <w:bodyDiv w:val="1"/>
      <w:marLeft w:val="0"/>
      <w:marRight w:val="0"/>
      <w:marTop w:val="0"/>
      <w:marBottom w:val="0"/>
      <w:divBdr>
        <w:top w:val="none" w:sz="0" w:space="0" w:color="auto"/>
        <w:left w:val="none" w:sz="0" w:space="0" w:color="auto"/>
        <w:bottom w:val="none" w:sz="0" w:space="0" w:color="auto"/>
        <w:right w:val="none" w:sz="0" w:space="0" w:color="auto"/>
      </w:divBdr>
    </w:div>
    <w:div w:id="1741174539">
      <w:bodyDiv w:val="1"/>
      <w:marLeft w:val="0"/>
      <w:marRight w:val="0"/>
      <w:marTop w:val="0"/>
      <w:marBottom w:val="0"/>
      <w:divBdr>
        <w:top w:val="none" w:sz="0" w:space="0" w:color="auto"/>
        <w:left w:val="none" w:sz="0" w:space="0" w:color="auto"/>
        <w:bottom w:val="none" w:sz="0" w:space="0" w:color="auto"/>
        <w:right w:val="none" w:sz="0" w:space="0" w:color="auto"/>
      </w:divBdr>
    </w:div>
    <w:div w:id="1777093090">
      <w:bodyDiv w:val="1"/>
      <w:marLeft w:val="0"/>
      <w:marRight w:val="0"/>
      <w:marTop w:val="0"/>
      <w:marBottom w:val="0"/>
      <w:divBdr>
        <w:top w:val="none" w:sz="0" w:space="0" w:color="auto"/>
        <w:left w:val="none" w:sz="0" w:space="0" w:color="auto"/>
        <w:bottom w:val="none" w:sz="0" w:space="0" w:color="auto"/>
        <w:right w:val="none" w:sz="0" w:space="0" w:color="auto"/>
      </w:divBdr>
    </w:div>
    <w:div w:id="1800416787">
      <w:bodyDiv w:val="1"/>
      <w:marLeft w:val="0"/>
      <w:marRight w:val="0"/>
      <w:marTop w:val="0"/>
      <w:marBottom w:val="0"/>
      <w:divBdr>
        <w:top w:val="none" w:sz="0" w:space="0" w:color="auto"/>
        <w:left w:val="none" w:sz="0" w:space="0" w:color="auto"/>
        <w:bottom w:val="none" w:sz="0" w:space="0" w:color="auto"/>
        <w:right w:val="none" w:sz="0" w:space="0" w:color="auto"/>
      </w:divBdr>
    </w:div>
    <w:div w:id="1897817158">
      <w:bodyDiv w:val="1"/>
      <w:marLeft w:val="0"/>
      <w:marRight w:val="0"/>
      <w:marTop w:val="0"/>
      <w:marBottom w:val="0"/>
      <w:divBdr>
        <w:top w:val="none" w:sz="0" w:space="0" w:color="auto"/>
        <w:left w:val="none" w:sz="0" w:space="0" w:color="auto"/>
        <w:bottom w:val="none" w:sz="0" w:space="0" w:color="auto"/>
        <w:right w:val="none" w:sz="0" w:space="0" w:color="auto"/>
      </w:divBdr>
    </w:div>
    <w:div w:id="1899320991">
      <w:bodyDiv w:val="1"/>
      <w:marLeft w:val="0"/>
      <w:marRight w:val="0"/>
      <w:marTop w:val="0"/>
      <w:marBottom w:val="0"/>
      <w:divBdr>
        <w:top w:val="none" w:sz="0" w:space="0" w:color="auto"/>
        <w:left w:val="none" w:sz="0" w:space="0" w:color="auto"/>
        <w:bottom w:val="none" w:sz="0" w:space="0" w:color="auto"/>
        <w:right w:val="none" w:sz="0" w:space="0" w:color="auto"/>
      </w:divBdr>
    </w:div>
    <w:div w:id="2030791618">
      <w:bodyDiv w:val="1"/>
      <w:marLeft w:val="0"/>
      <w:marRight w:val="0"/>
      <w:marTop w:val="0"/>
      <w:marBottom w:val="0"/>
      <w:divBdr>
        <w:top w:val="none" w:sz="0" w:space="0" w:color="auto"/>
        <w:left w:val="none" w:sz="0" w:space="0" w:color="auto"/>
        <w:bottom w:val="none" w:sz="0" w:space="0" w:color="auto"/>
        <w:right w:val="none" w:sz="0" w:space="0" w:color="auto"/>
      </w:divBdr>
    </w:div>
    <w:div w:id="2111925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4.png"/><Relationship Id="rId345" Type="http://schemas.openxmlformats.org/officeDocument/2006/relationships/image" Target="media/image335.png"/><Relationship Id="rId366" Type="http://schemas.openxmlformats.org/officeDocument/2006/relationships/image" Target="media/image356.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4.png"/><Relationship Id="rId335" Type="http://schemas.openxmlformats.org/officeDocument/2006/relationships/image" Target="media/image325.png"/><Relationship Id="rId356" Type="http://schemas.openxmlformats.org/officeDocument/2006/relationships/image" Target="media/image346.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346" Type="http://schemas.openxmlformats.org/officeDocument/2006/relationships/image" Target="media/image336.png"/><Relationship Id="rId367" Type="http://schemas.openxmlformats.org/officeDocument/2006/relationships/image" Target="media/image357.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358.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48.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348" Type="http://schemas.openxmlformats.org/officeDocument/2006/relationships/image" Target="media/image338.png"/><Relationship Id="rId369" Type="http://schemas.openxmlformats.org/officeDocument/2006/relationships/header" Target="header1.xml"/><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footer" Target="footer1.xml"/><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fontTable" Target="fontTable.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s>
</file>

<file path=word/_rels/header1.xml.rels><?xml version="1.0" encoding="UTF-8" standalone="yes"?>
<Relationships xmlns="http://schemas.openxmlformats.org/package/2006/relationships"><Relationship Id="rId1" Type="http://schemas.openxmlformats.org/officeDocument/2006/relationships/image" Target="media/image3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02445BF2397549844B6A8DD9C2FBCF" ma:contentTypeVersion="7" ma:contentTypeDescription="Create a new document." ma:contentTypeScope="" ma:versionID="9f04da6495b2aef155da6135f9f23b0b">
  <xsd:schema xmlns:xsd="http://www.w3.org/2001/XMLSchema" xmlns:xs="http://www.w3.org/2001/XMLSchema" xmlns:p="http://schemas.microsoft.com/office/2006/metadata/properties" xmlns:ns3="a2581aa3-49d4-4515-838d-48549eed4e10" targetNamespace="http://schemas.microsoft.com/office/2006/metadata/properties" ma:root="true" ma:fieldsID="75886b2380f35630b71b4e48b0a66cc6" ns3:_="">
    <xsd:import namespace="a2581aa3-49d4-4515-838d-48549eed4e1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581aa3-49d4-4515-838d-48549eed4e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D7F9F-2A43-4588-B06A-BAC3734012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581aa3-49d4-4515-838d-48549eed4e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EBBB59-D3EB-4DA3-92E3-CD87B8E91BD8}">
  <ds:schemaRefs>
    <ds:schemaRef ds:uri="http://schemas.microsoft.com/sharepoint/v3/contenttype/forms"/>
  </ds:schemaRefs>
</ds:datastoreItem>
</file>

<file path=customXml/itemProps3.xml><?xml version="1.0" encoding="utf-8"?>
<ds:datastoreItem xmlns:ds="http://schemas.openxmlformats.org/officeDocument/2006/customXml" ds:itemID="{6DDF2A2A-6B54-41A1-94EF-61C1EB50F97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2009D4E-1306-4F2A-B494-F5A233B4A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200</Pages>
  <Words>14684</Words>
  <Characters>83702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 Tran</dc:creator>
  <cp:keywords/>
  <dc:description/>
  <cp:lastModifiedBy>Nguyen Thi Ky Duyen (FTEL ISC HCM)</cp:lastModifiedBy>
  <cp:revision>15</cp:revision>
  <dcterms:created xsi:type="dcterms:W3CDTF">2021-04-16T06:51:00Z</dcterms:created>
  <dcterms:modified xsi:type="dcterms:W3CDTF">2021-04-16T08:18:00Z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0x010100CA02445BF2397549844B6A8DD9C2FBCF</vt:lpwstr>
  </property>
</Properties>
</file>